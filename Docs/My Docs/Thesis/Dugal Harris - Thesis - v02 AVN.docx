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46353" w14:textId="77777777" w:rsidR="0007682E" w:rsidRDefault="0007682E" w:rsidP="00717185">
      <w:pPr>
        <w:outlineLvl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gridCol w:w="7655"/>
        <w:gridCol w:w="425"/>
        <w:gridCol w:w="1102"/>
      </w:tblGrid>
      <w:tr w:rsidR="0007682E" w14:paraId="4E45016C" w14:textId="77777777" w:rsidTr="00C53CF2">
        <w:trPr>
          <w:cantSplit/>
          <w:trHeight w:hRule="exact" w:val="3400"/>
        </w:trPr>
        <w:tc>
          <w:tcPr>
            <w:tcW w:w="250" w:type="dxa"/>
            <w:tcBorders>
              <w:top w:val="nil"/>
              <w:left w:val="nil"/>
              <w:bottom w:val="nil"/>
              <w:right w:val="nil"/>
            </w:tcBorders>
          </w:tcPr>
          <w:p w14:paraId="70434F4D"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146293E" w14:textId="77777777" w:rsidR="0007682E" w:rsidRDefault="0007682E" w:rsidP="0007682E">
            <w:pPr>
              <w:spacing w:line="240" w:lineRule="atLeast"/>
              <w:jc w:val="both"/>
            </w:pPr>
          </w:p>
          <w:p w14:paraId="5BA91B7E" w14:textId="77777777" w:rsidR="0007682E" w:rsidRDefault="0007682E" w:rsidP="0007682E">
            <w:pPr>
              <w:spacing w:line="240" w:lineRule="atLeast"/>
              <w:jc w:val="both"/>
            </w:pPr>
          </w:p>
          <w:p w14:paraId="0190A72A" w14:textId="77777777" w:rsidR="0007682E" w:rsidRDefault="0007682E" w:rsidP="0007682E">
            <w:pPr>
              <w:spacing w:line="240" w:lineRule="atLeast"/>
              <w:jc w:val="both"/>
            </w:pPr>
          </w:p>
          <w:p w14:paraId="2569A970" w14:textId="77777777" w:rsidR="0007682E" w:rsidRPr="005A4D1E" w:rsidRDefault="00BD2F0F" w:rsidP="0007682E">
            <w:pPr>
              <w:spacing w:line="240" w:lineRule="atLeast"/>
              <w:jc w:val="center"/>
              <w:rPr>
                <w:b/>
              </w:rPr>
            </w:pPr>
            <w:r w:rsidRPr="00BD2F0F">
              <w:rPr>
                <w:b/>
              </w:rPr>
              <w:t xml:space="preserve">VERY HIGH RESOLUTION REMOTE SENSING OF </w:t>
            </w:r>
            <w:r w:rsidRPr="00BD2F0F">
              <w:rPr>
                <w:b/>
                <w:i/>
              </w:rPr>
              <w:t>PORTULACARIA AFRA</w:t>
            </w:r>
            <w:r w:rsidRPr="00BD2F0F">
              <w:rPr>
                <w:b/>
              </w:rPr>
              <w:t xml:space="preserve"> CANOPY COVER</w:t>
            </w:r>
          </w:p>
        </w:tc>
        <w:tc>
          <w:tcPr>
            <w:tcW w:w="1102" w:type="dxa"/>
            <w:tcBorders>
              <w:top w:val="nil"/>
              <w:left w:val="nil"/>
              <w:bottom w:val="nil"/>
              <w:right w:val="nil"/>
            </w:tcBorders>
            <w:textDirection w:val="btLr"/>
          </w:tcPr>
          <w:p w14:paraId="6195E37C"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ind w:left="113" w:right="113"/>
              <w:jc w:val="both"/>
            </w:pPr>
          </w:p>
        </w:tc>
      </w:tr>
      <w:tr w:rsidR="0007682E" w14:paraId="7A7DA63A" w14:textId="77777777" w:rsidTr="00C53CF2">
        <w:trPr>
          <w:trHeight w:hRule="exact" w:val="600"/>
        </w:trPr>
        <w:tc>
          <w:tcPr>
            <w:tcW w:w="250" w:type="dxa"/>
            <w:tcBorders>
              <w:top w:val="nil"/>
              <w:left w:val="nil"/>
              <w:bottom w:val="nil"/>
              <w:right w:val="nil"/>
            </w:tcBorders>
          </w:tcPr>
          <w:p w14:paraId="485467A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91915DB" w14:textId="77777777" w:rsidR="0007682E" w:rsidRPr="0007682E" w:rsidRDefault="00E26A85" w:rsidP="00BD2F0F">
            <w:pPr>
              <w:spacing w:line="240" w:lineRule="atLeast"/>
              <w:jc w:val="center"/>
              <w:rPr>
                <w:lang w:val="fr-FR"/>
              </w:rPr>
            </w:pPr>
            <w:r>
              <w:rPr>
                <w:lang w:val="fr-FR"/>
              </w:rPr>
              <w:t xml:space="preserve">By </w:t>
            </w:r>
            <w:r w:rsidR="00BD2F0F">
              <w:rPr>
                <w:lang w:val="fr-FR"/>
              </w:rPr>
              <w:t>Dugal Harris</w:t>
            </w:r>
          </w:p>
        </w:tc>
        <w:tc>
          <w:tcPr>
            <w:tcW w:w="1102" w:type="dxa"/>
            <w:tcBorders>
              <w:top w:val="nil"/>
              <w:left w:val="nil"/>
              <w:bottom w:val="nil"/>
              <w:right w:val="nil"/>
            </w:tcBorders>
          </w:tcPr>
          <w:p w14:paraId="02686880"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D449E59" w14:textId="77777777" w:rsidTr="0007682E">
        <w:trPr>
          <w:trHeight w:hRule="exact" w:val="4000"/>
        </w:trPr>
        <w:tc>
          <w:tcPr>
            <w:tcW w:w="250" w:type="dxa"/>
            <w:tcBorders>
              <w:top w:val="nil"/>
              <w:left w:val="nil"/>
              <w:bottom w:val="nil"/>
              <w:right w:val="nil"/>
            </w:tcBorders>
          </w:tcPr>
          <w:p w14:paraId="415EF3F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72C1FCB4" w14:textId="77777777" w:rsidR="0007682E" w:rsidRDefault="0007682E" w:rsidP="0007682E">
            <w:pPr>
              <w:spacing w:line="240" w:lineRule="atLeast"/>
              <w:jc w:val="both"/>
            </w:pPr>
          </w:p>
          <w:p w14:paraId="17088B84" w14:textId="77777777" w:rsidR="0007682E" w:rsidRDefault="0007682E" w:rsidP="0007682E">
            <w:pPr>
              <w:spacing w:line="240" w:lineRule="atLeast"/>
              <w:jc w:val="both"/>
            </w:pPr>
          </w:p>
          <w:p w14:paraId="3DDCFFD3" w14:textId="60BF6560" w:rsidR="0007682E" w:rsidRDefault="001E55D5" w:rsidP="00E26A85">
            <w:pPr>
              <w:spacing w:line="360" w:lineRule="auto"/>
              <w:jc w:val="both"/>
              <w:rPr>
                <w:i/>
              </w:rPr>
            </w:pPr>
            <w:r>
              <w:rPr>
                <w:i/>
              </w:rPr>
              <w:t xml:space="preserve">Thesis presented in partial fulfilment of the requirements for the degree </w:t>
            </w:r>
            <w:proofErr w:type="gramStart"/>
            <w:r>
              <w:rPr>
                <w:i/>
              </w:rPr>
              <w:t xml:space="preserve">of  </w:t>
            </w:r>
            <w:r w:rsidR="00E26A85">
              <w:rPr>
                <w:i/>
              </w:rPr>
              <w:t>Master</w:t>
            </w:r>
            <w:proofErr w:type="gramEnd"/>
            <w:r w:rsidR="00E26A85">
              <w:rPr>
                <w:i/>
              </w:rPr>
              <w:t xml:space="preserve"> of Science</w:t>
            </w:r>
            <w:r>
              <w:rPr>
                <w:i/>
              </w:rPr>
              <w:t xml:space="preserve"> at the Stellenbosch</w:t>
            </w:r>
            <w:r w:rsidR="00E26A85">
              <w:rPr>
                <w:i/>
              </w:rPr>
              <w:t xml:space="preserve"> University</w:t>
            </w:r>
            <w:r>
              <w:rPr>
                <w:i/>
              </w:rPr>
              <w:t>.</w:t>
            </w:r>
          </w:p>
          <w:p w14:paraId="624F1652" w14:textId="77777777" w:rsidR="0007682E" w:rsidRDefault="0007682E" w:rsidP="0007682E">
            <w:pPr>
              <w:spacing w:line="240" w:lineRule="atLeast"/>
              <w:jc w:val="both"/>
              <w:rPr>
                <w:i/>
              </w:rPr>
            </w:pPr>
          </w:p>
        </w:tc>
        <w:tc>
          <w:tcPr>
            <w:tcW w:w="1102" w:type="dxa"/>
            <w:tcBorders>
              <w:top w:val="nil"/>
              <w:left w:val="nil"/>
              <w:bottom w:val="nil"/>
              <w:right w:val="nil"/>
            </w:tcBorders>
          </w:tcPr>
          <w:p w14:paraId="0F182B5F"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0C80577" w14:textId="77777777" w:rsidTr="0007682E">
        <w:tc>
          <w:tcPr>
            <w:tcW w:w="250" w:type="dxa"/>
            <w:tcBorders>
              <w:top w:val="nil"/>
              <w:left w:val="nil"/>
              <w:bottom w:val="nil"/>
              <w:right w:val="nil"/>
            </w:tcBorders>
          </w:tcPr>
          <w:p w14:paraId="3C7B9712"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C5F661A" w14:textId="77777777" w:rsidR="0007682E" w:rsidRDefault="0007682E" w:rsidP="0007682E">
            <w:pPr>
              <w:pStyle w:val="Heading3"/>
              <w:numPr>
                <w:ilvl w:val="0"/>
                <w:numId w:val="0"/>
              </w:numPr>
              <w:spacing w:line="240" w:lineRule="atLeast"/>
            </w:pPr>
            <w:bookmarkStart w:id="0" w:name="_Ref190589390"/>
          </w:p>
          <w:bookmarkEnd w:id="0"/>
          <w:p w14:paraId="22DCE81C" w14:textId="77777777" w:rsidR="0007682E" w:rsidRDefault="0007682E" w:rsidP="0007682E"/>
          <w:p w14:paraId="0FC14CF9" w14:textId="77777777" w:rsidR="0007682E" w:rsidRDefault="0007682E" w:rsidP="0007682E"/>
          <w:p w14:paraId="05B294EC" w14:textId="77777777" w:rsidR="0007682E" w:rsidRDefault="0007682E" w:rsidP="0007682E"/>
          <w:p w14:paraId="2F07D882" w14:textId="77777777" w:rsidR="0007682E" w:rsidRDefault="0007682E" w:rsidP="0007682E"/>
        </w:tc>
        <w:tc>
          <w:tcPr>
            <w:tcW w:w="1102" w:type="dxa"/>
            <w:tcBorders>
              <w:top w:val="nil"/>
              <w:left w:val="nil"/>
              <w:bottom w:val="nil"/>
              <w:right w:val="nil"/>
            </w:tcBorders>
          </w:tcPr>
          <w:p w14:paraId="5B09C49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18D172E5" w14:textId="77777777" w:rsidTr="0007682E">
        <w:tc>
          <w:tcPr>
            <w:tcW w:w="250" w:type="dxa"/>
            <w:tcBorders>
              <w:top w:val="nil"/>
              <w:left w:val="nil"/>
              <w:bottom w:val="nil"/>
              <w:right w:val="nil"/>
            </w:tcBorders>
          </w:tcPr>
          <w:p w14:paraId="34865E94"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7655" w:type="dxa"/>
            <w:tcBorders>
              <w:top w:val="nil"/>
              <w:left w:val="nil"/>
              <w:bottom w:val="nil"/>
              <w:right w:val="nil"/>
            </w:tcBorders>
          </w:tcPr>
          <w:p w14:paraId="21E71E06" w14:textId="77777777" w:rsidR="0007682E" w:rsidRDefault="0007682E" w:rsidP="0007682E">
            <w:pPr>
              <w:spacing w:line="240" w:lineRule="atLeast"/>
              <w:jc w:val="both"/>
            </w:pPr>
          </w:p>
          <w:p w14:paraId="3A777FE2" w14:textId="77777777" w:rsidR="00932FF8" w:rsidRDefault="00932FF8" w:rsidP="0007682E">
            <w:pPr>
              <w:spacing w:line="240" w:lineRule="atLeast"/>
              <w:jc w:val="both"/>
            </w:pPr>
          </w:p>
          <w:p w14:paraId="1571C151" w14:textId="77777777" w:rsidR="00932FF8" w:rsidRDefault="00932FF8" w:rsidP="0007682E">
            <w:pPr>
              <w:spacing w:line="240" w:lineRule="atLeast"/>
              <w:jc w:val="both"/>
            </w:pPr>
          </w:p>
          <w:p w14:paraId="48120D74" w14:textId="77777777" w:rsidR="00932FF8" w:rsidRDefault="00932FF8" w:rsidP="0007682E">
            <w:pPr>
              <w:spacing w:line="240" w:lineRule="atLeast"/>
              <w:jc w:val="both"/>
            </w:pPr>
          </w:p>
          <w:p w14:paraId="779AEA7D" w14:textId="77777777" w:rsidR="00932FF8" w:rsidRDefault="00932FF8" w:rsidP="0007682E">
            <w:pPr>
              <w:spacing w:line="240" w:lineRule="atLeast"/>
              <w:jc w:val="both"/>
            </w:pPr>
          </w:p>
          <w:p w14:paraId="0D22A4F7" w14:textId="77777777" w:rsidR="00932FF8" w:rsidRDefault="00932FF8" w:rsidP="0007682E">
            <w:pPr>
              <w:spacing w:line="240" w:lineRule="atLeast"/>
              <w:jc w:val="both"/>
            </w:pPr>
          </w:p>
          <w:p w14:paraId="051F4C69" w14:textId="77777777" w:rsidR="00932FF8" w:rsidRDefault="00932FF8" w:rsidP="0007682E">
            <w:pPr>
              <w:spacing w:line="240" w:lineRule="atLeast"/>
              <w:jc w:val="both"/>
            </w:pPr>
          </w:p>
          <w:p w14:paraId="1CC2FFDC" w14:textId="77777777" w:rsidR="00932FF8" w:rsidRDefault="00932FF8" w:rsidP="0007682E">
            <w:pPr>
              <w:spacing w:line="240" w:lineRule="atLeast"/>
              <w:jc w:val="both"/>
            </w:pPr>
          </w:p>
          <w:p w14:paraId="7FDE58BC" w14:textId="77777777" w:rsidR="00932FF8" w:rsidRDefault="00932FF8" w:rsidP="0007682E">
            <w:pPr>
              <w:spacing w:line="240" w:lineRule="atLeast"/>
              <w:jc w:val="both"/>
            </w:pPr>
          </w:p>
          <w:p w14:paraId="0FFF1EE2" w14:textId="77777777" w:rsidR="0007682E" w:rsidRDefault="001E55D5" w:rsidP="00E26A85">
            <w:pPr>
              <w:spacing w:line="360" w:lineRule="auto"/>
              <w:jc w:val="both"/>
            </w:pPr>
            <w:r>
              <w:t>Supervisor</w:t>
            </w:r>
            <w:r w:rsidR="00C53CF2" w:rsidRPr="0007682E">
              <w:t>:</w:t>
            </w:r>
            <w:r w:rsidR="00C53CF2">
              <w:rPr>
                <w:i/>
              </w:rPr>
              <w:t xml:space="preserve"> </w:t>
            </w:r>
            <w:r w:rsidR="00BD2F0F">
              <w:t xml:space="preserve">Prof A van </w:t>
            </w:r>
            <w:proofErr w:type="spellStart"/>
            <w:r w:rsidR="00BD2F0F">
              <w:t>Niekerk</w:t>
            </w:r>
            <w:proofErr w:type="spellEnd"/>
          </w:p>
          <w:p w14:paraId="49507DDF" w14:textId="77777777" w:rsidR="0007682E" w:rsidRPr="0007682E" w:rsidRDefault="0007682E" w:rsidP="00E26A85">
            <w:pPr>
              <w:spacing w:line="360" w:lineRule="auto"/>
              <w:jc w:val="both"/>
            </w:pPr>
            <w:r w:rsidRPr="0007682E">
              <w:t xml:space="preserve">December </w:t>
            </w:r>
            <w:r w:rsidR="00BD2F0F">
              <w:t>2014</w:t>
            </w:r>
          </w:p>
        </w:tc>
        <w:tc>
          <w:tcPr>
            <w:tcW w:w="1527" w:type="dxa"/>
            <w:gridSpan w:val="2"/>
            <w:tcBorders>
              <w:top w:val="nil"/>
              <w:left w:val="nil"/>
              <w:bottom w:val="nil"/>
              <w:right w:val="nil"/>
            </w:tcBorders>
          </w:tcPr>
          <w:p w14:paraId="2FF9AF93" w14:textId="77777777" w:rsidR="0007682E" w:rsidRDefault="0007682E" w:rsidP="0007682E">
            <w:pPr>
              <w:spacing w:line="240" w:lineRule="atLeast"/>
              <w:jc w:val="both"/>
              <w:rPr>
                <w:sz w:val="16"/>
              </w:rPr>
            </w:pPr>
          </w:p>
        </w:tc>
      </w:tr>
      <w:tr w:rsidR="0007682E" w14:paraId="288A02AD" w14:textId="77777777" w:rsidTr="0007682E">
        <w:tc>
          <w:tcPr>
            <w:tcW w:w="250" w:type="dxa"/>
            <w:tcBorders>
              <w:top w:val="nil"/>
              <w:left w:val="nil"/>
              <w:bottom w:val="nil"/>
              <w:right w:val="nil"/>
            </w:tcBorders>
          </w:tcPr>
          <w:p w14:paraId="3631828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24692586" w14:textId="77777777" w:rsidR="0007682E" w:rsidRDefault="0007682E" w:rsidP="0007682E">
            <w:pPr>
              <w:spacing w:line="240" w:lineRule="atLeast"/>
              <w:jc w:val="both"/>
            </w:pPr>
          </w:p>
        </w:tc>
        <w:tc>
          <w:tcPr>
            <w:tcW w:w="1102" w:type="dxa"/>
            <w:tcBorders>
              <w:top w:val="nil"/>
              <w:left w:val="nil"/>
              <w:bottom w:val="nil"/>
              <w:right w:val="nil"/>
            </w:tcBorders>
          </w:tcPr>
          <w:p w14:paraId="70D14D2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bl>
    <w:p w14:paraId="51956629" w14:textId="77777777" w:rsidR="00C53CF2" w:rsidRDefault="00C53CF2" w:rsidP="004849C9">
      <w:pPr>
        <w:pStyle w:val="PreHeadings"/>
      </w:pPr>
    </w:p>
    <w:p w14:paraId="6B7D1F63" w14:textId="77777777" w:rsidR="005042AD" w:rsidRPr="004849C9" w:rsidRDefault="00C53CF2" w:rsidP="004849C9">
      <w:pPr>
        <w:pStyle w:val="PreHeadings"/>
      </w:pPr>
      <w:r>
        <w:br w:type="page"/>
      </w:r>
      <w:bookmarkStart w:id="1" w:name="_Toc394607624"/>
      <w:bookmarkStart w:id="2" w:name="_Toc418946149"/>
      <w:r w:rsidR="0072553B" w:rsidRPr="004849C9">
        <w:lastRenderedPageBreak/>
        <w:t>DECLARATION</w:t>
      </w:r>
      <w:bookmarkEnd w:id="1"/>
      <w:bookmarkEnd w:id="2"/>
    </w:p>
    <w:p w14:paraId="3A2A19C4" w14:textId="77777777" w:rsidR="0007682E" w:rsidRDefault="0007682E" w:rsidP="004D0965"/>
    <w:p w14:paraId="7C2B5754" w14:textId="77777777" w:rsidR="00E26A85" w:rsidRPr="00A93EC3" w:rsidRDefault="00E26A85" w:rsidP="00E26A85">
      <w:pPr>
        <w:autoSpaceDE w:val="0"/>
        <w:autoSpaceDN w:val="0"/>
        <w:adjustRightInd w:val="0"/>
        <w:spacing w:line="360" w:lineRule="auto"/>
        <w:jc w:val="both"/>
      </w:pPr>
      <w:r w:rsidRPr="00A93EC3">
        <w:t xml:space="preserve">By submitting this </w:t>
      </w:r>
      <w:r>
        <w:t>report</w:t>
      </w:r>
      <w:r w:rsidRPr="00A93EC3">
        <w:t xml:space="preserve"> electronically, I declare that the entirety of the work contained therein is my own, original work, that I am the sole author thereof (save to the extent explicitly otherwise stated), that reproduction and publication thereof by Stellenbosch University will not infringe any third party rights and that I have not previously in its entirety or in part submitted it for obtaining any qualification</w:t>
      </w:r>
      <w:r>
        <w:t>.</w:t>
      </w:r>
    </w:p>
    <w:p w14:paraId="25C23DA2" w14:textId="77777777" w:rsidR="00E26A85" w:rsidRDefault="00E26A85" w:rsidP="00E26A85">
      <w:pPr>
        <w:autoSpaceDE w:val="0"/>
        <w:autoSpaceDN w:val="0"/>
        <w:adjustRightInd w:val="0"/>
        <w:rPr>
          <w:rFonts w:ascii="Times New Roman,Italic" w:hAnsi="Times New Roman,Italic"/>
          <w:lang w:eastAsia="en-GB"/>
        </w:rPr>
      </w:pPr>
    </w:p>
    <w:p w14:paraId="27C33D1B" w14:textId="77777777" w:rsidR="00E26A85" w:rsidRDefault="00E26A85" w:rsidP="00E26A85"/>
    <w:p w14:paraId="080BF2B4" w14:textId="77777777" w:rsidR="00E26A85" w:rsidRDefault="00E26A85" w:rsidP="00E26A85"/>
    <w:p w14:paraId="4D6A9837" w14:textId="77777777" w:rsidR="00E26A85" w:rsidRDefault="00E26A85" w:rsidP="00E26A85"/>
    <w:p w14:paraId="0D5E51FF" w14:textId="77777777" w:rsidR="00E26A85" w:rsidRDefault="00E26A85" w:rsidP="00E26A85"/>
    <w:p w14:paraId="767C5935" w14:textId="77777777" w:rsidR="00E26A85" w:rsidRDefault="00E26A85" w:rsidP="00E26A8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2410"/>
      </w:tblGrid>
      <w:tr w:rsidR="00E26A85" w14:paraId="4FEF1C96" w14:textId="77777777" w:rsidTr="006E670E">
        <w:trPr>
          <w:cantSplit/>
        </w:trPr>
        <w:tc>
          <w:tcPr>
            <w:tcW w:w="2410" w:type="dxa"/>
            <w:tcBorders>
              <w:top w:val="nil"/>
              <w:left w:val="nil"/>
              <w:bottom w:val="nil"/>
              <w:right w:val="nil"/>
            </w:tcBorders>
          </w:tcPr>
          <w:p w14:paraId="1B774197" w14:textId="77777777" w:rsidR="00E26A85" w:rsidRDefault="00E26A85" w:rsidP="006E670E">
            <w:r>
              <w:t xml:space="preserve">Date: </w:t>
            </w:r>
          </w:p>
        </w:tc>
        <w:tc>
          <w:tcPr>
            <w:tcW w:w="2410" w:type="dxa"/>
            <w:tcBorders>
              <w:top w:val="nil"/>
              <w:left w:val="nil"/>
              <w:bottom w:val="dashed" w:sz="4" w:space="0" w:color="auto"/>
              <w:right w:val="nil"/>
            </w:tcBorders>
          </w:tcPr>
          <w:p w14:paraId="491BF0BB" w14:textId="77777777" w:rsidR="00E26A85" w:rsidRDefault="00E26A85" w:rsidP="006E670E"/>
        </w:tc>
      </w:tr>
    </w:tbl>
    <w:p w14:paraId="23287A7D" w14:textId="77777777" w:rsidR="00E26A85" w:rsidRDefault="00E26A85" w:rsidP="00E26A85"/>
    <w:p w14:paraId="62EFD8A3" w14:textId="77777777" w:rsidR="00E26A85" w:rsidRDefault="00E26A85" w:rsidP="00E26A85">
      <w:r>
        <w:t xml:space="preserve">     </w:t>
      </w:r>
    </w:p>
    <w:p w14:paraId="2656CD24" w14:textId="77777777" w:rsidR="00C53CF2" w:rsidRDefault="00C53CF2" w:rsidP="004849C9">
      <w:pPr>
        <w:pStyle w:val="PreHeadings"/>
      </w:pPr>
    </w:p>
    <w:p w14:paraId="6B08B571" w14:textId="77777777" w:rsidR="00C53CF2" w:rsidRDefault="00C53CF2" w:rsidP="004849C9">
      <w:pPr>
        <w:pStyle w:val="PreHeadings"/>
      </w:pPr>
    </w:p>
    <w:p w14:paraId="4825A84F" w14:textId="77777777" w:rsidR="00C53CF2" w:rsidRDefault="00C53CF2" w:rsidP="004849C9">
      <w:pPr>
        <w:pStyle w:val="PreHeadings"/>
      </w:pPr>
    </w:p>
    <w:p w14:paraId="67B6CD11" w14:textId="77777777" w:rsidR="00C53CF2" w:rsidRDefault="00C53CF2" w:rsidP="004849C9">
      <w:pPr>
        <w:pStyle w:val="PreHeadings"/>
      </w:pPr>
    </w:p>
    <w:p w14:paraId="6AE5F45E" w14:textId="77777777" w:rsidR="00C53CF2" w:rsidRDefault="00C53CF2" w:rsidP="004849C9">
      <w:pPr>
        <w:pStyle w:val="PreHeadings"/>
      </w:pPr>
    </w:p>
    <w:p w14:paraId="12DCA945" w14:textId="77777777" w:rsidR="00C53CF2" w:rsidRDefault="00C53CF2" w:rsidP="004849C9">
      <w:pPr>
        <w:pStyle w:val="PreHeadings"/>
      </w:pPr>
    </w:p>
    <w:p w14:paraId="36567DEE" w14:textId="77777777" w:rsidR="00C53CF2" w:rsidRDefault="00C53CF2" w:rsidP="004849C9">
      <w:pPr>
        <w:pStyle w:val="PreHeadings"/>
      </w:pPr>
    </w:p>
    <w:p w14:paraId="2F29E057" w14:textId="77777777" w:rsidR="00C53CF2" w:rsidRDefault="00C53CF2" w:rsidP="004849C9">
      <w:pPr>
        <w:pStyle w:val="PreHeadings"/>
      </w:pPr>
    </w:p>
    <w:p w14:paraId="74902B04" w14:textId="77777777" w:rsidR="00C53CF2" w:rsidRDefault="00C53CF2" w:rsidP="004849C9">
      <w:pPr>
        <w:pStyle w:val="PreHeadings"/>
      </w:pPr>
    </w:p>
    <w:p w14:paraId="59CF283F" w14:textId="77777777" w:rsidR="00C53CF2" w:rsidRDefault="00C53CF2" w:rsidP="004849C9">
      <w:pPr>
        <w:pStyle w:val="PreHeadings"/>
      </w:pPr>
    </w:p>
    <w:p w14:paraId="7B47D306" w14:textId="77777777" w:rsidR="00C53CF2" w:rsidRDefault="00C53CF2" w:rsidP="004849C9">
      <w:pPr>
        <w:pStyle w:val="PreHeadings"/>
      </w:pPr>
    </w:p>
    <w:p w14:paraId="0D777ABA" w14:textId="77777777" w:rsidR="00C53CF2" w:rsidRDefault="00C53CF2" w:rsidP="004849C9">
      <w:pPr>
        <w:pStyle w:val="PreHeadings"/>
      </w:pPr>
    </w:p>
    <w:p w14:paraId="3BABFAA0" w14:textId="77777777" w:rsidR="00C53CF2" w:rsidRDefault="00C53CF2" w:rsidP="004849C9">
      <w:pPr>
        <w:pStyle w:val="PreHeadings"/>
      </w:pPr>
    </w:p>
    <w:p w14:paraId="4FBAA9C9" w14:textId="77777777" w:rsidR="00C53CF2" w:rsidRDefault="00C53CF2" w:rsidP="004849C9">
      <w:pPr>
        <w:pStyle w:val="PreHeadings"/>
      </w:pPr>
    </w:p>
    <w:p w14:paraId="47105FCE" w14:textId="77777777" w:rsidR="00C53CF2" w:rsidRDefault="00C53CF2" w:rsidP="004849C9">
      <w:pPr>
        <w:pStyle w:val="PreHeadings"/>
      </w:pPr>
    </w:p>
    <w:p w14:paraId="5A384F3B" w14:textId="77777777" w:rsidR="00C53CF2" w:rsidRDefault="00C53CF2" w:rsidP="004849C9">
      <w:pPr>
        <w:pStyle w:val="PreHeadings"/>
      </w:pPr>
    </w:p>
    <w:p w14:paraId="3D446BC4" w14:textId="77777777" w:rsidR="00C53CF2" w:rsidRDefault="00C53CF2" w:rsidP="004849C9">
      <w:pPr>
        <w:pStyle w:val="PreHeadings"/>
      </w:pPr>
    </w:p>
    <w:p w14:paraId="04E7162C" w14:textId="77777777" w:rsidR="00C53CF2" w:rsidRDefault="00C53CF2" w:rsidP="004849C9">
      <w:pPr>
        <w:pStyle w:val="PreHeadings"/>
      </w:pPr>
    </w:p>
    <w:p w14:paraId="304A52E7" w14:textId="77777777" w:rsidR="00C53CF2" w:rsidRDefault="00C53CF2" w:rsidP="004849C9">
      <w:pPr>
        <w:pStyle w:val="PreHeadings"/>
      </w:pPr>
    </w:p>
    <w:p w14:paraId="2E5B353F" w14:textId="77777777" w:rsidR="00C53CF2" w:rsidRDefault="00C53CF2" w:rsidP="004849C9">
      <w:pPr>
        <w:pStyle w:val="PreHeadings"/>
      </w:pPr>
    </w:p>
    <w:p w14:paraId="7C1676BE" w14:textId="77777777" w:rsidR="00C53CF2" w:rsidRDefault="00C53CF2" w:rsidP="004849C9">
      <w:pPr>
        <w:pStyle w:val="PreHeadings"/>
      </w:pPr>
    </w:p>
    <w:p w14:paraId="04D65475" w14:textId="77777777" w:rsidR="00C53CF2" w:rsidRDefault="00E26A85" w:rsidP="00E26A85">
      <w:pPr>
        <w:pStyle w:val="PreHeadings"/>
        <w:tabs>
          <w:tab w:val="left" w:pos="255"/>
        </w:tabs>
        <w:jc w:val="left"/>
      </w:pPr>
      <w:r>
        <w:tab/>
      </w:r>
    </w:p>
    <w:p w14:paraId="2D72C2AE" w14:textId="77777777" w:rsidR="00C53CF2" w:rsidRDefault="00C53CF2" w:rsidP="004849C9">
      <w:pPr>
        <w:pStyle w:val="PreHeadings"/>
      </w:pPr>
    </w:p>
    <w:p w14:paraId="26A34D34" w14:textId="77777777" w:rsidR="00C53CF2" w:rsidRDefault="00C53CF2" w:rsidP="004849C9">
      <w:pPr>
        <w:pStyle w:val="PreHeadings"/>
      </w:pPr>
    </w:p>
    <w:p w14:paraId="61D57C03" w14:textId="77777777" w:rsidR="00C53CF2" w:rsidRDefault="00C53CF2" w:rsidP="004849C9">
      <w:pPr>
        <w:pStyle w:val="PreHeadings"/>
      </w:pPr>
    </w:p>
    <w:p w14:paraId="56035ACD" w14:textId="77777777" w:rsidR="00C53CF2" w:rsidRDefault="00C53CF2" w:rsidP="004849C9">
      <w:pPr>
        <w:pStyle w:val="PreHeadings"/>
      </w:pPr>
    </w:p>
    <w:p w14:paraId="59BF50E6" w14:textId="77777777" w:rsidR="00E26A85" w:rsidRPr="00C53CF2" w:rsidRDefault="00E26A85" w:rsidP="00E26A85">
      <w:pPr>
        <w:pStyle w:val="1TeksCharChar"/>
      </w:pPr>
      <w:r w:rsidRPr="00C53CF2">
        <w:t>Copyright ©</w:t>
      </w:r>
      <w:r>
        <w:t xml:space="preserve"> 2013 </w:t>
      </w:r>
      <w:r w:rsidRPr="00C53CF2">
        <w:t>Stellenbosch University</w:t>
      </w:r>
    </w:p>
    <w:p w14:paraId="1B8F6D03" w14:textId="77777777" w:rsidR="00E26A85" w:rsidRDefault="00E26A85" w:rsidP="00E26A85">
      <w:pPr>
        <w:pStyle w:val="1TeksCharChar"/>
      </w:pPr>
      <w:r w:rsidRPr="00C53CF2">
        <w:t>All rights reserved</w:t>
      </w:r>
    </w:p>
    <w:p w14:paraId="6855BD51" w14:textId="77777777" w:rsidR="00F3233C" w:rsidRPr="0051730D" w:rsidRDefault="00F3233C" w:rsidP="0051730D">
      <w:pPr>
        <w:pStyle w:val="PreHeadings"/>
      </w:pPr>
      <w:bookmarkStart w:id="3" w:name="_Toc394607625"/>
      <w:bookmarkStart w:id="4" w:name="_Toc418946150"/>
      <w:r w:rsidRPr="0051730D">
        <w:lastRenderedPageBreak/>
        <w:t>SUMMARY</w:t>
      </w:r>
      <w:bookmarkEnd w:id="3"/>
      <w:bookmarkEnd w:id="4"/>
    </w:p>
    <w:p w14:paraId="3C4CB33A" w14:textId="77777777" w:rsidR="00F3233C" w:rsidRDefault="00F3233C" w:rsidP="00F3233C">
      <w:pPr>
        <w:jc w:val="center"/>
        <w:outlineLvl w:val="0"/>
        <w:rPr>
          <w:rStyle w:val="PreHeadingsChar"/>
        </w:rPr>
      </w:pPr>
    </w:p>
    <w:p w14:paraId="65849A00" w14:textId="77777777" w:rsidR="003D74BD" w:rsidRDefault="00C402F5" w:rsidP="003D74BD">
      <w:pPr>
        <w:pStyle w:val="1TeksCharChar"/>
      </w:pPr>
      <w:r>
        <w:rPr>
          <w:lang w:val="en-ZA"/>
        </w:rPr>
        <w:t>Summary</w:t>
      </w:r>
    </w:p>
    <w:p w14:paraId="2B14DB5A" w14:textId="77777777" w:rsidR="0051730D" w:rsidRPr="0051730D" w:rsidRDefault="0051730D" w:rsidP="0051730D">
      <w:pPr>
        <w:pStyle w:val="1TeksCharChar"/>
        <w:rPr>
          <w:b/>
        </w:rPr>
      </w:pPr>
      <w:r w:rsidRPr="0051730D">
        <w:rPr>
          <w:b/>
        </w:rPr>
        <w:t>KEY WORDS</w:t>
      </w:r>
    </w:p>
    <w:p w14:paraId="5A2FCE01" w14:textId="77777777" w:rsidR="003D74BD" w:rsidRDefault="00C402F5" w:rsidP="0051730D">
      <w:pPr>
        <w:pStyle w:val="1TeksCharChar"/>
      </w:pPr>
      <w:r>
        <w:t>Keywords</w:t>
      </w:r>
      <w:r w:rsidR="003D74BD">
        <w:t xml:space="preserve"> </w:t>
      </w:r>
    </w:p>
    <w:p w14:paraId="76FEF30C" w14:textId="77777777" w:rsidR="00F3233C" w:rsidRPr="003D74BD" w:rsidRDefault="00932FF8" w:rsidP="003D74BD">
      <w:pPr>
        <w:pStyle w:val="PreHeadings"/>
      </w:pPr>
      <w:r>
        <w:br w:type="page"/>
      </w:r>
      <w:bookmarkStart w:id="5" w:name="_Toc394607626"/>
      <w:bookmarkStart w:id="6" w:name="_Toc418946151"/>
      <w:r w:rsidR="00F3233C" w:rsidRPr="003D74BD">
        <w:lastRenderedPageBreak/>
        <w:t>OPSOMMING</w:t>
      </w:r>
      <w:bookmarkEnd w:id="5"/>
      <w:bookmarkEnd w:id="6"/>
    </w:p>
    <w:p w14:paraId="2DBF08C6" w14:textId="77777777" w:rsidR="00F3233C" w:rsidRDefault="00F3233C" w:rsidP="00F3233C">
      <w:pPr>
        <w:jc w:val="center"/>
        <w:outlineLvl w:val="0"/>
        <w:rPr>
          <w:rStyle w:val="PreHeadingsChar"/>
        </w:rPr>
      </w:pPr>
    </w:p>
    <w:p w14:paraId="14C05FAF" w14:textId="77777777" w:rsidR="0051730D" w:rsidRPr="003D74BD" w:rsidRDefault="00C402F5" w:rsidP="0051730D">
      <w:pPr>
        <w:pStyle w:val="1TeksCharChar"/>
        <w:rPr>
          <w:lang w:val="af-ZA"/>
        </w:rPr>
      </w:pPr>
      <w:r>
        <w:rPr>
          <w:lang w:val="af-ZA"/>
        </w:rPr>
        <w:t>Opsomming</w:t>
      </w:r>
    </w:p>
    <w:p w14:paraId="3323888D" w14:textId="77777777" w:rsidR="0051730D" w:rsidRDefault="0051730D" w:rsidP="0051730D">
      <w:pPr>
        <w:pStyle w:val="1TeksCharChar"/>
      </w:pPr>
    </w:p>
    <w:p w14:paraId="753A6A1A" w14:textId="77777777" w:rsidR="0051730D" w:rsidRDefault="0051730D" w:rsidP="0051730D">
      <w:pPr>
        <w:pStyle w:val="1TeksCharChar"/>
      </w:pPr>
    </w:p>
    <w:p w14:paraId="5D056254" w14:textId="77777777" w:rsidR="0051730D" w:rsidRDefault="0051730D" w:rsidP="0051730D">
      <w:pPr>
        <w:pStyle w:val="1TeksCharChar"/>
      </w:pPr>
    </w:p>
    <w:p w14:paraId="329A0629" w14:textId="77777777" w:rsidR="0051730D" w:rsidRDefault="0051730D" w:rsidP="0051730D">
      <w:pPr>
        <w:pStyle w:val="1TeksCharChar"/>
      </w:pPr>
    </w:p>
    <w:p w14:paraId="59EB1DF9" w14:textId="77777777" w:rsidR="0051730D" w:rsidRDefault="0051730D" w:rsidP="0051730D">
      <w:pPr>
        <w:pStyle w:val="1TeksCharChar"/>
      </w:pPr>
    </w:p>
    <w:p w14:paraId="2BE9B373" w14:textId="77777777" w:rsidR="0051730D" w:rsidRDefault="0051730D" w:rsidP="0051730D">
      <w:pPr>
        <w:pStyle w:val="1TeksCharChar"/>
      </w:pPr>
    </w:p>
    <w:p w14:paraId="3F95FC06" w14:textId="77777777" w:rsidR="0051730D" w:rsidRDefault="0051730D" w:rsidP="0051730D">
      <w:pPr>
        <w:pStyle w:val="1TeksCharChar"/>
      </w:pPr>
    </w:p>
    <w:p w14:paraId="77F24353" w14:textId="77777777" w:rsidR="0051730D" w:rsidRDefault="0051730D" w:rsidP="0051730D">
      <w:pPr>
        <w:pStyle w:val="1TeksCharChar"/>
      </w:pPr>
    </w:p>
    <w:p w14:paraId="240DBC7E" w14:textId="77777777" w:rsidR="0051730D" w:rsidRDefault="0051730D" w:rsidP="0051730D">
      <w:pPr>
        <w:pStyle w:val="1TeksCharChar"/>
      </w:pPr>
    </w:p>
    <w:p w14:paraId="3E04F2A2" w14:textId="77777777" w:rsidR="0051730D" w:rsidRDefault="0051730D" w:rsidP="0051730D">
      <w:pPr>
        <w:pStyle w:val="1TeksCharChar"/>
      </w:pPr>
    </w:p>
    <w:p w14:paraId="5EDD07EB" w14:textId="77777777" w:rsidR="0051730D" w:rsidRDefault="0051730D" w:rsidP="0051730D">
      <w:pPr>
        <w:pStyle w:val="1TeksCharChar"/>
      </w:pPr>
    </w:p>
    <w:p w14:paraId="60859EC2" w14:textId="77777777" w:rsidR="0051730D" w:rsidRDefault="0051730D" w:rsidP="0051730D">
      <w:pPr>
        <w:pStyle w:val="1TeksCharChar"/>
      </w:pPr>
    </w:p>
    <w:p w14:paraId="012850E5" w14:textId="77777777" w:rsidR="0051730D" w:rsidRDefault="0051730D" w:rsidP="0051730D">
      <w:pPr>
        <w:pStyle w:val="1TeksCharChar"/>
      </w:pPr>
    </w:p>
    <w:p w14:paraId="02B4218F" w14:textId="77777777" w:rsidR="0051730D" w:rsidRDefault="0051730D" w:rsidP="0051730D">
      <w:pPr>
        <w:pStyle w:val="1TeksCharChar"/>
      </w:pPr>
    </w:p>
    <w:p w14:paraId="53781F8D" w14:textId="77777777" w:rsidR="0051730D" w:rsidRDefault="0051730D" w:rsidP="0051730D">
      <w:pPr>
        <w:pStyle w:val="1TeksCharChar"/>
      </w:pPr>
    </w:p>
    <w:p w14:paraId="425F36D4" w14:textId="77777777" w:rsidR="0051730D" w:rsidRDefault="0051730D" w:rsidP="0051730D">
      <w:pPr>
        <w:pStyle w:val="1TeksCharChar"/>
      </w:pPr>
    </w:p>
    <w:p w14:paraId="59C742FF" w14:textId="77777777" w:rsidR="0051730D" w:rsidRDefault="0051730D" w:rsidP="0051730D">
      <w:pPr>
        <w:pStyle w:val="1TeksCharChar"/>
      </w:pPr>
    </w:p>
    <w:p w14:paraId="4C6224A0" w14:textId="77777777" w:rsidR="0051730D" w:rsidRDefault="0051730D" w:rsidP="0051730D">
      <w:pPr>
        <w:pStyle w:val="1TeksCharChar"/>
      </w:pPr>
    </w:p>
    <w:p w14:paraId="6C23EEDB" w14:textId="77777777" w:rsidR="0051730D" w:rsidRDefault="0051730D" w:rsidP="0051730D">
      <w:pPr>
        <w:pStyle w:val="1TeksCharChar"/>
      </w:pPr>
    </w:p>
    <w:p w14:paraId="398F3481" w14:textId="77777777" w:rsidR="0051730D" w:rsidRDefault="0051730D" w:rsidP="0051730D">
      <w:pPr>
        <w:pStyle w:val="1TeksCharChar"/>
      </w:pPr>
    </w:p>
    <w:p w14:paraId="45DE16E6" w14:textId="77777777" w:rsidR="0051730D" w:rsidRDefault="0051730D" w:rsidP="0051730D">
      <w:pPr>
        <w:pStyle w:val="1TeksCharChar"/>
      </w:pPr>
    </w:p>
    <w:p w14:paraId="74214DD1" w14:textId="77777777" w:rsidR="0051730D" w:rsidRPr="0051730D" w:rsidRDefault="0051730D" w:rsidP="0051730D">
      <w:pPr>
        <w:pStyle w:val="1TeksCharChar"/>
        <w:rPr>
          <w:b/>
        </w:rPr>
      </w:pPr>
      <w:r>
        <w:rPr>
          <w:b/>
        </w:rPr>
        <w:t>TREFWOORDE</w:t>
      </w:r>
    </w:p>
    <w:p w14:paraId="3CB34A14" w14:textId="77777777" w:rsidR="0051730D" w:rsidRDefault="0051730D" w:rsidP="0051730D">
      <w:pPr>
        <w:pStyle w:val="1TeksCharChar"/>
      </w:pPr>
    </w:p>
    <w:p w14:paraId="452DC48C" w14:textId="77777777" w:rsidR="005042AD" w:rsidRPr="004849C9" w:rsidRDefault="00F3233C" w:rsidP="004849C9">
      <w:pPr>
        <w:pStyle w:val="PreHeadings"/>
      </w:pPr>
      <w:r w:rsidRPr="00F3233C">
        <w:br w:type="page"/>
      </w:r>
      <w:bookmarkStart w:id="7" w:name="_Toc394607627"/>
      <w:bookmarkStart w:id="8" w:name="_Toc418946152"/>
      <w:r w:rsidR="005042AD" w:rsidRPr="004849C9">
        <w:lastRenderedPageBreak/>
        <w:t>ACKNOWLEDGEMENTS</w:t>
      </w:r>
      <w:bookmarkEnd w:id="7"/>
      <w:bookmarkEnd w:id="8"/>
    </w:p>
    <w:p w14:paraId="07D9FC30" w14:textId="77777777" w:rsidR="005042AD" w:rsidRDefault="005042AD" w:rsidP="00B35CF7">
      <w:pPr>
        <w:pStyle w:val="1TeksCharChar"/>
      </w:pPr>
    </w:p>
    <w:p w14:paraId="50AC824C" w14:textId="77777777" w:rsidR="00B35CF7" w:rsidRPr="00B35CF7" w:rsidRDefault="0051730D" w:rsidP="00B35CF7">
      <w:pPr>
        <w:pStyle w:val="1TeksCharChar"/>
      </w:pPr>
      <w:r>
        <w:t>I sincerely</w:t>
      </w:r>
      <w:r w:rsidR="00B35CF7">
        <w:t xml:space="preserve"> thank</w:t>
      </w:r>
      <w:r w:rsidR="005A4D1E">
        <w:t>:</w:t>
      </w:r>
    </w:p>
    <w:p w14:paraId="050F74AE" w14:textId="77777777" w:rsidR="001E55D5" w:rsidRDefault="00BD2F0F" w:rsidP="00B3611B">
      <w:pPr>
        <w:pStyle w:val="1Firstbullet"/>
      </w:pPr>
      <w:r>
        <w:t xml:space="preserve">My supervisor Prof </w:t>
      </w:r>
      <w:proofErr w:type="spellStart"/>
      <w:r>
        <w:t>Adriaan</w:t>
      </w:r>
      <w:proofErr w:type="spellEnd"/>
      <w:r>
        <w:t xml:space="preserve"> </w:t>
      </w:r>
      <w:r w:rsidR="00EB25A7">
        <w:t>v</w:t>
      </w:r>
      <w:r>
        <w:t xml:space="preserve">an </w:t>
      </w:r>
      <w:proofErr w:type="spellStart"/>
      <w:r>
        <w:t>Niekerk</w:t>
      </w:r>
      <w:proofErr w:type="spellEnd"/>
      <w:r>
        <w:t xml:space="preserve"> for hi</w:t>
      </w:r>
      <w:r w:rsidR="00A5302D">
        <w:t>s valuable guidance and support.</w:t>
      </w:r>
    </w:p>
    <w:p w14:paraId="3CFBED3C" w14:textId="77777777" w:rsidR="00BD2F0F" w:rsidRDefault="00BD2F0F" w:rsidP="007F6172">
      <w:pPr>
        <w:pStyle w:val="1Firstbullet"/>
      </w:pPr>
      <w:r>
        <w:t xml:space="preserve">Jan </w:t>
      </w:r>
      <w:proofErr w:type="spellStart"/>
      <w:r>
        <w:t>Vlok</w:t>
      </w:r>
      <w:proofErr w:type="spellEnd"/>
      <w:r>
        <w:t xml:space="preserve"> for initially suggesting the topic</w:t>
      </w:r>
      <w:r w:rsidR="000647EA">
        <w:t>,</w:t>
      </w:r>
      <w:r w:rsidR="00EB25A7">
        <w:t xml:space="preserve"> providing </w:t>
      </w:r>
      <w:r w:rsidR="007F6172">
        <w:t xml:space="preserve">expert </w:t>
      </w:r>
      <w:r w:rsidR="00EB25A7">
        <w:t xml:space="preserve">botanical </w:t>
      </w:r>
      <w:r w:rsidR="007F6172">
        <w:t xml:space="preserve">knowledge </w:t>
      </w:r>
      <w:r w:rsidR="000647EA">
        <w:t xml:space="preserve">of my study area </w:t>
      </w:r>
      <w:r w:rsidR="007F6172">
        <w:t xml:space="preserve">and </w:t>
      </w:r>
      <w:r w:rsidR="000647EA">
        <w:t xml:space="preserve">for his </w:t>
      </w:r>
      <w:r w:rsidR="001127BB">
        <w:t xml:space="preserve">generous </w:t>
      </w:r>
      <w:r w:rsidR="000647EA">
        <w:t>assistance with</w:t>
      </w:r>
      <w:r w:rsidR="007F6172">
        <w:t xml:space="preserve"> ground </w:t>
      </w:r>
      <w:proofErr w:type="spellStart"/>
      <w:r w:rsidR="000647EA">
        <w:t>truthing</w:t>
      </w:r>
      <w:proofErr w:type="spellEnd"/>
      <w:r w:rsidR="000647EA">
        <w:t xml:space="preserve"> in the</w:t>
      </w:r>
      <w:r w:rsidR="007F6172">
        <w:t xml:space="preserve"> field</w:t>
      </w:r>
      <w:r w:rsidR="00A5302D">
        <w:t>.</w:t>
      </w:r>
    </w:p>
    <w:p w14:paraId="27C8EF37" w14:textId="77777777" w:rsidR="0051730D" w:rsidRDefault="00BD2F0F" w:rsidP="00B3611B">
      <w:pPr>
        <w:pStyle w:val="1Firstbullet"/>
      </w:pPr>
      <w:r>
        <w:t xml:space="preserve">The </w:t>
      </w:r>
      <w:proofErr w:type="spellStart"/>
      <w:r>
        <w:t>Gamtoos</w:t>
      </w:r>
      <w:proofErr w:type="spellEnd"/>
      <w:r>
        <w:t xml:space="preserve"> Irrigation Board </w:t>
      </w:r>
      <w:r w:rsidR="00EB25A7">
        <w:t xml:space="preserve">and Andrew </w:t>
      </w:r>
      <w:proofErr w:type="spellStart"/>
      <w:r w:rsidR="00EB25A7">
        <w:t>Knipe</w:t>
      </w:r>
      <w:proofErr w:type="spellEnd"/>
      <w:r w:rsidR="00EB25A7">
        <w:t xml:space="preserve"> </w:t>
      </w:r>
      <w:r>
        <w:t>for funding the re</w:t>
      </w:r>
      <w:r w:rsidR="00A5302D">
        <w:t>search.</w:t>
      </w:r>
    </w:p>
    <w:p w14:paraId="628DD158" w14:textId="77777777" w:rsidR="002A690E" w:rsidRDefault="002A690E" w:rsidP="00B3611B">
      <w:pPr>
        <w:pStyle w:val="1Firstbullet"/>
      </w:pPr>
      <w:r>
        <w:t xml:space="preserve">Julie </w:t>
      </w:r>
      <w:proofErr w:type="spellStart"/>
      <w:r>
        <w:t>Verhulp</w:t>
      </w:r>
      <w:proofErr w:type="spellEnd"/>
      <w:r>
        <w:t xml:space="preserve">, Raoul </w:t>
      </w:r>
      <w:proofErr w:type="spellStart"/>
      <w:r>
        <w:t>Duesemi</w:t>
      </w:r>
      <w:proofErr w:type="spellEnd"/>
      <w:r>
        <w:t xml:space="preserve"> and the rest of the staff at National Geospatial Information for their </w:t>
      </w:r>
      <w:r w:rsidR="007B1B7D">
        <w:t>help</w:t>
      </w:r>
      <w:r>
        <w:t xml:space="preserve"> with sou</w:t>
      </w:r>
      <w:r w:rsidR="00A5302D">
        <w:t>rcing imagery of the study area.</w:t>
      </w:r>
    </w:p>
    <w:p w14:paraId="75A4F7EE" w14:textId="77777777" w:rsidR="00BD2F0F" w:rsidRDefault="000647EA" w:rsidP="00B3611B">
      <w:pPr>
        <w:pStyle w:val="1Firstbullet"/>
      </w:pPr>
      <w:r>
        <w:t xml:space="preserve">Adrian </w:t>
      </w:r>
      <w:proofErr w:type="spellStart"/>
      <w:r>
        <w:t>Roos</w:t>
      </w:r>
      <w:proofErr w:type="spellEnd"/>
      <w:r>
        <w:t xml:space="preserve"> of </w:t>
      </w:r>
      <w:r w:rsidR="002A690E">
        <w:t>Inte</w:t>
      </w:r>
      <w:r>
        <w:t>r</w:t>
      </w:r>
      <w:r w:rsidR="002A690E">
        <w:t>graph SA for providing a</w:t>
      </w:r>
      <w:r>
        <w:t>n evaluation</w:t>
      </w:r>
      <w:r w:rsidR="002A690E">
        <w:t xml:space="preserve"> license for the</w:t>
      </w:r>
      <w:r>
        <w:t xml:space="preserve"> Intergraph</w:t>
      </w:r>
      <w:r w:rsidR="00A5302D">
        <w:t xml:space="preserve"> ZIPPS calibration software.</w:t>
      </w:r>
    </w:p>
    <w:p w14:paraId="54C852EE" w14:textId="77777777" w:rsidR="000647EA" w:rsidRDefault="004151B6" w:rsidP="00B3611B">
      <w:pPr>
        <w:pStyle w:val="1Firstbullet"/>
      </w:pPr>
      <w:r>
        <w:t xml:space="preserve">Bernhard Jacobs of </w:t>
      </w:r>
      <w:proofErr w:type="spellStart"/>
      <w:r>
        <w:t>Geospace</w:t>
      </w:r>
      <w:proofErr w:type="spellEnd"/>
      <w:r>
        <w:t xml:space="preserve"> for useful discussions on image calibration and for providing </w:t>
      </w:r>
      <w:r w:rsidR="007B1B7D">
        <w:t xml:space="preserve">the </w:t>
      </w:r>
      <w:r>
        <w:t>camera calibration data.</w:t>
      </w:r>
    </w:p>
    <w:p w14:paraId="24225CD7" w14:textId="77777777" w:rsidR="00B66C0D" w:rsidRDefault="00B66C0D" w:rsidP="00B66C0D">
      <w:pPr>
        <w:pStyle w:val="1Firstbullet"/>
      </w:pPr>
      <w:r>
        <w:t xml:space="preserve">Theo </w:t>
      </w:r>
      <w:proofErr w:type="spellStart"/>
      <w:r>
        <w:t>Pauw</w:t>
      </w:r>
      <w:proofErr w:type="spellEnd"/>
      <w:r>
        <w:t xml:space="preserve"> and Garth Stephenson of the Centre for Geographical Analysis for providing software support and server access.</w:t>
      </w:r>
    </w:p>
    <w:p w14:paraId="5550588E" w14:textId="77777777" w:rsidR="00B66C0D" w:rsidRPr="00764091" w:rsidRDefault="00B66C0D" w:rsidP="00B66C0D">
      <w:pPr>
        <w:pStyle w:val="1Firstbullet"/>
        <w:numPr>
          <w:ilvl w:val="0"/>
          <w:numId w:val="0"/>
        </w:numPr>
        <w:ind w:left="720"/>
      </w:pPr>
    </w:p>
    <w:p w14:paraId="06621F20" w14:textId="77777777" w:rsidR="0072553B" w:rsidRPr="00764091" w:rsidRDefault="0072553B" w:rsidP="00717185">
      <w:pPr>
        <w:outlineLvl w:val="0"/>
      </w:pPr>
    </w:p>
    <w:p w14:paraId="7D50B270" w14:textId="77777777" w:rsidR="0072553B" w:rsidRPr="00B35CF7" w:rsidRDefault="0072553B" w:rsidP="004849C9">
      <w:pPr>
        <w:pStyle w:val="PreHeadings"/>
      </w:pPr>
      <w:r w:rsidRPr="00764091">
        <w:br w:type="page"/>
      </w:r>
      <w:bookmarkStart w:id="9" w:name="contents"/>
      <w:bookmarkStart w:id="10" w:name="_Toc394607628"/>
      <w:bookmarkStart w:id="11" w:name="_Toc418946153"/>
      <w:r w:rsidRPr="00B35CF7">
        <w:lastRenderedPageBreak/>
        <w:t>CONTENTS</w:t>
      </w:r>
      <w:bookmarkEnd w:id="9"/>
      <w:bookmarkEnd w:id="10"/>
      <w:bookmarkEnd w:id="11"/>
    </w:p>
    <w:p w14:paraId="1BDA6C26" w14:textId="77777777" w:rsidR="00D43F64" w:rsidRDefault="00D43F64" w:rsidP="00D43F64"/>
    <w:p w14:paraId="2573B237" w14:textId="77777777" w:rsidR="00D43F64" w:rsidRPr="00D43F64" w:rsidRDefault="00D43F64" w:rsidP="00D43F64"/>
    <w:p w14:paraId="7F0407D1" w14:textId="77777777" w:rsidR="007701D5" w:rsidRDefault="00282629">
      <w:pPr>
        <w:pStyle w:val="TOC1"/>
        <w:rPr>
          <w:ins w:id="12" w:author="d j h" w:date="2015-05-09T14:47:00Z"/>
          <w:rFonts w:asciiTheme="minorHAnsi" w:eastAsiaTheme="minorEastAsia" w:hAnsiTheme="minorHAnsi" w:cstheme="minorBidi"/>
          <w:b w:val="0"/>
          <w:noProof/>
          <w:sz w:val="22"/>
          <w:szCs w:val="22"/>
          <w:lang w:val="en-ZA" w:eastAsia="en-ZA"/>
        </w:rPr>
      </w:pPr>
      <w:r>
        <w:fldChar w:fldCharType="begin"/>
      </w:r>
      <w:r>
        <w:instrText xml:space="preserve"> TOC \o "1-4" \h \z \u </w:instrText>
      </w:r>
      <w:r>
        <w:fldChar w:fldCharType="separate"/>
      </w:r>
      <w:ins w:id="13" w:author="d j h" w:date="2015-05-09T14:47:00Z">
        <w:r w:rsidR="007701D5" w:rsidRPr="00413E2D">
          <w:rPr>
            <w:rStyle w:val="Hyperlink"/>
            <w:noProof/>
          </w:rPr>
          <w:fldChar w:fldCharType="begin"/>
        </w:r>
        <w:r w:rsidR="007701D5" w:rsidRPr="00413E2D">
          <w:rPr>
            <w:rStyle w:val="Hyperlink"/>
            <w:noProof/>
          </w:rPr>
          <w:instrText xml:space="preserve"> </w:instrText>
        </w:r>
        <w:r w:rsidR="007701D5">
          <w:rPr>
            <w:noProof/>
          </w:rPr>
          <w:instrText>HYPERLINK \l "_Toc418946149"</w:instrText>
        </w:r>
        <w:r w:rsidR="007701D5" w:rsidRPr="00413E2D">
          <w:rPr>
            <w:rStyle w:val="Hyperlink"/>
            <w:noProof/>
          </w:rPr>
          <w:instrText xml:space="preserve"> </w:instrText>
        </w:r>
        <w:r w:rsidR="007701D5" w:rsidRPr="00413E2D">
          <w:rPr>
            <w:rStyle w:val="Hyperlink"/>
            <w:noProof/>
          </w:rPr>
          <w:fldChar w:fldCharType="separate"/>
        </w:r>
        <w:r w:rsidR="007701D5" w:rsidRPr="00413E2D">
          <w:rPr>
            <w:rStyle w:val="Hyperlink"/>
            <w:noProof/>
          </w:rPr>
          <w:t>DECLARATION</w:t>
        </w:r>
        <w:r w:rsidR="007701D5">
          <w:rPr>
            <w:noProof/>
            <w:webHidden/>
          </w:rPr>
          <w:tab/>
        </w:r>
        <w:r w:rsidR="007701D5">
          <w:rPr>
            <w:noProof/>
            <w:webHidden/>
          </w:rPr>
          <w:fldChar w:fldCharType="begin"/>
        </w:r>
        <w:r w:rsidR="007701D5">
          <w:rPr>
            <w:noProof/>
            <w:webHidden/>
          </w:rPr>
          <w:instrText xml:space="preserve"> PAGEREF _Toc418946149 \h </w:instrText>
        </w:r>
      </w:ins>
      <w:r w:rsidR="007701D5">
        <w:rPr>
          <w:noProof/>
          <w:webHidden/>
        </w:rPr>
      </w:r>
      <w:r w:rsidR="007701D5">
        <w:rPr>
          <w:noProof/>
          <w:webHidden/>
        </w:rPr>
        <w:fldChar w:fldCharType="separate"/>
      </w:r>
      <w:ins w:id="14" w:author="d j h" w:date="2015-05-09T14:47:00Z">
        <w:r w:rsidR="007701D5">
          <w:rPr>
            <w:noProof/>
            <w:webHidden/>
          </w:rPr>
          <w:t>ii</w:t>
        </w:r>
        <w:r w:rsidR="007701D5">
          <w:rPr>
            <w:noProof/>
            <w:webHidden/>
          </w:rPr>
          <w:fldChar w:fldCharType="end"/>
        </w:r>
        <w:r w:rsidR="007701D5" w:rsidRPr="00413E2D">
          <w:rPr>
            <w:rStyle w:val="Hyperlink"/>
            <w:noProof/>
          </w:rPr>
          <w:fldChar w:fldCharType="end"/>
        </w:r>
      </w:ins>
    </w:p>
    <w:p w14:paraId="58ACE585" w14:textId="77777777" w:rsidR="007701D5" w:rsidRDefault="007701D5">
      <w:pPr>
        <w:pStyle w:val="TOC1"/>
        <w:rPr>
          <w:ins w:id="15" w:author="d j h" w:date="2015-05-09T14:47:00Z"/>
          <w:rFonts w:asciiTheme="minorHAnsi" w:eastAsiaTheme="minorEastAsia" w:hAnsiTheme="minorHAnsi" w:cstheme="minorBidi"/>
          <w:b w:val="0"/>
          <w:noProof/>
          <w:sz w:val="22"/>
          <w:szCs w:val="22"/>
          <w:lang w:val="en-ZA" w:eastAsia="en-ZA"/>
        </w:rPr>
      </w:pPr>
      <w:ins w:id="16"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"_Toc418946150"</w:instrText>
        </w:r>
        <w:r w:rsidRPr="00413E2D">
          <w:rPr>
            <w:rStyle w:val="Hyperlink"/>
            <w:noProof/>
          </w:rPr>
          <w:instrText xml:space="preserve"> </w:instrText>
        </w:r>
        <w:r w:rsidRPr="00413E2D">
          <w:rPr>
            <w:rStyle w:val="Hyperlink"/>
            <w:noProof/>
          </w:rPr>
          <w:fldChar w:fldCharType="separate"/>
        </w:r>
        <w:r w:rsidRPr="00413E2D">
          <w:rPr>
            <w:rStyle w:val="Hyperlink"/>
            <w:noProof/>
          </w:rPr>
          <w:t>SUMMARY</w:t>
        </w:r>
        <w:r>
          <w:rPr>
            <w:noProof/>
            <w:webHidden/>
          </w:rPr>
          <w:tab/>
        </w:r>
        <w:r>
          <w:rPr>
            <w:noProof/>
            <w:webHidden/>
          </w:rPr>
          <w:fldChar w:fldCharType="begin"/>
        </w:r>
        <w:r>
          <w:rPr>
            <w:noProof/>
            <w:webHidden/>
          </w:rPr>
          <w:instrText xml:space="preserve"> PAGEREF _Toc418946150 \h </w:instrText>
        </w:r>
      </w:ins>
      <w:r>
        <w:rPr>
          <w:noProof/>
          <w:webHidden/>
        </w:rPr>
      </w:r>
      <w:r>
        <w:rPr>
          <w:noProof/>
          <w:webHidden/>
        </w:rPr>
        <w:fldChar w:fldCharType="separate"/>
      </w:r>
      <w:ins w:id="17" w:author="d j h" w:date="2015-05-09T14:47:00Z">
        <w:r>
          <w:rPr>
            <w:noProof/>
            <w:webHidden/>
          </w:rPr>
          <w:t>iii</w:t>
        </w:r>
        <w:r>
          <w:rPr>
            <w:noProof/>
            <w:webHidden/>
          </w:rPr>
          <w:fldChar w:fldCharType="end"/>
        </w:r>
        <w:r w:rsidRPr="00413E2D">
          <w:rPr>
            <w:rStyle w:val="Hyperlink"/>
            <w:noProof/>
          </w:rPr>
          <w:fldChar w:fldCharType="end"/>
        </w:r>
      </w:ins>
    </w:p>
    <w:p w14:paraId="7BEDFE3F" w14:textId="77777777" w:rsidR="007701D5" w:rsidRDefault="007701D5">
      <w:pPr>
        <w:pStyle w:val="TOC1"/>
        <w:rPr>
          <w:ins w:id="18" w:author="d j h" w:date="2015-05-09T14:47:00Z"/>
          <w:rFonts w:asciiTheme="minorHAnsi" w:eastAsiaTheme="minorEastAsia" w:hAnsiTheme="minorHAnsi" w:cstheme="minorBidi"/>
          <w:b w:val="0"/>
          <w:noProof/>
          <w:sz w:val="22"/>
          <w:szCs w:val="22"/>
          <w:lang w:val="en-ZA" w:eastAsia="en-ZA"/>
        </w:rPr>
      </w:pPr>
      <w:ins w:id="19"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"_Toc418946151"</w:instrText>
        </w:r>
        <w:r w:rsidRPr="00413E2D">
          <w:rPr>
            <w:rStyle w:val="Hyperlink"/>
            <w:noProof/>
          </w:rPr>
          <w:instrText xml:space="preserve"> </w:instrText>
        </w:r>
        <w:r w:rsidRPr="00413E2D">
          <w:rPr>
            <w:rStyle w:val="Hyperlink"/>
            <w:noProof/>
          </w:rPr>
          <w:fldChar w:fldCharType="separate"/>
        </w:r>
        <w:r w:rsidRPr="00413E2D">
          <w:rPr>
            <w:rStyle w:val="Hyperlink"/>
            <w:noProof/>
          </w:rPr>
          <w:t>OPSOMMING</w:t>
        </w:r>
        <w:r>
          <w:rPr>
            <w:noProof/>
            <w:webHidden/>
          </w:rPr>
          <w:tab/>
        </w:r>
        <w:r>
          <w:rPr>
            <w:noProof/>
            <w:webHidden/>
          </w:rPr>
          <w:fldChar w:fldCharType="begin"/>
        </w:r>
        <w:r>
          <w:rPr>
            <w:noProof/>
            <w:webHidden/>
          </w:rPr>
          <w:instrText xml:space="preserve"> PAGEREF _Toc418946151 \h </w:instrText>
        </w:r>
      </w:ins>
      <w:r>
        <w:rPr>
          <w:noProof/>
          <w:webHidden/>
        </w:rPr>
      </w:r>
      <w:r>
        <w:rPr>
          <w:noProof/>
          <w:webHidden/>
        </w:rPr>
        <w:fldChar w:fldCharType="separate"/>
      </w:r>
      <w:ins w:id="20" w:author="d j h" w:date="2015-05-09T14:47:00Z">
        <w:r>
          <w:rPr>
            <w:noProof/>
            <w:webHidden/>
          </w:rPr>
          <w:t>iv</w:t>
        </w:r>
        <w:r>
          <w:rPr>
            <w:noProof/>
            <w:webHidden/>
          </w:rPr>
          <w:fldChar w:fldCharType="end"/>
        </w:r>
        <w:r w:rsidRPr="00413E2D">
          <w:rPr>
            <w:rStyle w:val="Hyperlink"/>
            <w:noProof/>
          </w:rPr>
          <w:fldChar w:fldCharType="end"/>
        </w:r>
      </w:ins>
    </w:p>
    <w:p w14:paraId="743FBC68" w14:textId="77777777" w:rsidR="007701D5" w:rsidRDefault="007701D5">
      <w:pPr>
        <w:pStyle w:val="TOC1"/>
        <w:rPr>
          <w:ins w:id="21" w:author="d j h" w:date="2015-05-09T14:47:00Z"/>
          <w:rFonts w:asciiTheme="minorHAnsi" w:eastAsiaTheme="minorEastAsia" w:hAnsiTheme="minorHAnsi" w:cstheme="minorBidi"/>
          <w:b w:val="0"/>
          <w:noProof/>
          <w:sz w:val="22"/>
          <w:szCs w:val="22"/>
          <w:lang w:val="en-ZA" w:eastAsia="en-ZA"/>
        </w:rPr>
      </w:pPr>
      <w:ins w:id="22"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"_Toc418946152"</w:instrText>
        </w:r>
        <w:r w:rsidRPr="00413E2D">
          <w:rPr>
            <w:rStyle w:val="Hyperlink"/>
            <w:noProof/>
          </w:rPr>
          <w:instrText xml:space="preserve"> </w:instrText>
        </w:r>
        <w:r w:rsidRPr="00413E2D">
          <w:rPr>
            <w:rStyle w:val="Hyperlink"/>
            <w:noProof/>
          </w:rPr>
          <w:fldChar w:fldCharType="separate"/>
        </w:r>
        <w:r w:rsidRPr="00413E2D">
          <w:rPr>
            <w:rStyle w:val="Hyperlink"/>
            <w:noProof/>
          </w:rPr>
          <w:t>ACKNOWLEDGEMENTS</w:t>
        </w:r>
        <w:r>
          <w:rPr>
            <w:noProof/>
            <w:webHidden/>
          </w:rPr>
          <w:tab/>
        </w:r>
        <w:r>
          <w:rPr>
            <w:noProof/>
            <w:webHidden/>
          </w:rPr>
          <w:fldChar w:fldCharType="begin"/>
        </w:r>
        <w:r>
          <w:rPr>
            <w:noProof/>
            <w:webHidden/>
          </w:rPr>
          <w:instrText xml:space="preserve"> PAGEREF _Toc418946152 \h </w:instrText>
        </w:r>
      </w:ins>
      <w:r>
        <w:rPr>
          <w:noProof/>
          <w:webHidden/>
        </w:rPr>
      </w:r>
      <w:r>
        <w:rPr>
          <w:noProof/>
          <w:webHidden/>
        </w:rPr>
        <w:fldChar w:fldCharType="separate"/>
      </w:r>
      <w:ins w:id="23" w:author="d j h" w:date="2015-05-09T14:47:00Z">
        <w:r>
          <w:rPr>
            <w:noProof/>
            <w:webHidden/>
          </w:rPr>
          <w:t>v</w:t>
        </w:r>
        <w:r>
          <w:rPr>
            <w:noProof/>
            <w:webHidden/>
          </w:rPr>
          <w:fldChar w:fldCharType="end"/>
        </w:r>
        <w:r w:rsidRPr="00413E2D">
          <w:rPr>
            <w:rStyle w:val="Hyperlink"/>
            <w:noProof/>
          </w:rPr>
          <w:fldChar w:fldCharType="end"/>
        </w:r>
      </w:ins>
    </w:p>
    <w:p w14:paraId="4C2BD5FF" w14:textId="77777777" w:rsidR="007701D5" w:rsidRDefault="007701D5">
      <w:pPr>
        <w:pStyle w:val="TOC1"/>
        <w:rPr>
          <w:ins w:id="24" w:author="d j h" w:date="2015-05-09T14:47:00Z"/>
          <w:rFonts w:asciiTheme="minorHAnsi" w:eastAsiaTheme="minorEastAsia" w:hAnsiTheme="minorHAnsi" w:cstheme="minorBidi"/>
          <w:b w:val="0"/>
          <w:noProof/>
          <w:sz w:val="22"/>
          <w:szCs w:val="22"/>
          <w:lang w:val="en-ZA" w:eastAsia="en-ZA"/>
        </w:rPr>
      </w:pPr>
      <w:ins w:id="25"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"_Toc418946153"</w:instrText>
        </w:r>
        <w:r w:rsidRPr="00413E2D">
          <w:rPr>
            <w:rStyle w:val="Hyperlink"/>
            <w:noProof/>
          </w:rPr>
          <w:instrText xml:space="preserve"> </w:instrText>
        </w:r>
        <w:r w:rsidRPr="00413E2D">
          <w:rPr>
            <w:rStyle w:val="Hyperlink"/>
            <w:noProof/>
          </w:rPr>
          <w:fldChar w:fldCharType="separate"/>
        </w:r>
        <w:r w:rsidRPr="00413E2D">
          <w:rPr>
            <w:rStyle w:val="Hyperlink"/>
            <w:noProof/>
          </w:rPr>
          <w:t>CONTENTS</w:t>
        </w:r>
        <w:r>
          <w:rPr>
            <w:noProof/>
            <w:webHidden/>
          </w:rPr>
          <w:tab/>
        </w:r>
        <w:r>
          <w:rPr>
            <w:noProof/>
            <w:webHidden/>
          </w:rPr>
          <w:fldChar w:fldCharType="begin"/>
        </w:r>
        <w:r>
          <w:rPr>
            <w:noProof/>
            <w:webHidden/>
          </w:rPr>
          <w:instrText xml:space="preserve"> PAGEREF _Toc418946153 \h </w:instrText>
        </w:r>
      </w:ins>
      <w:r>
        <w:rPr>
          <w:noProof/>
          <w:webHidden/>
        </w:rPr>
      </w:r>
      <w:r>
        <w:rPr>
          <w:noProof/>
          <w:webHidden/>
        </w:rPr>
        <w:fldChar w:fldCharType="separate"/>
      </w:r>
      <w:ins w:id="26" w:author="d j h" w:date="2015-05-09T14:47:00Z">
        <w:r>
          <w:rPr>
            <w:noProof/>
            <w:webHidden/>
          </w:rPr>
          <w:t>vi</w:t>
        </w:r>
        <w:r>
          <w:rPr>
            <w:noProof/>
            <w:webHidden/>
          </w:rPr>
          <w:fldChar w:fldCharType="end"/>
        </w:r>
        <w:r w:rsidRPr="00413E2D">
          <w:rPr>
            <w:rStyle w:val="Hyperlink"/>
            <w:noProof/>
          </w:rPr>
          <w:fldChar w:fldCharType="end"/>
        </w:r>
      </w:ins>
    </w:p>
    <w:p w14:paraId="48BD66FC" w14:textId="77777777" w:rsidR="007701D5" w:rsidRDefault="007701D5">
      <w:pPr>
        <w:pStyle w:val="TOC1"/>
        <w:rPr>
          <w:ins w:id="27" w:author="d j h" w:date="2015-05-09T14:47:00Z"/>
          <w:rFonts w:asciiTheme="minorHAnsi" w:eastAsiaTheme="minorEastAsia" w:hAnsiTheme="minorHAnsi" w:cstheme="minorBidi"/>
          <w:b w:val="0"/>
          <w:noProof/>
          <w:sz w:val="22"/>
          <w:szCs w:val="22"/>
          <w:lang w:val="en-ZA" w:eastAsia="en-ZA"/>
        </w:rPr>
      </w:pPr>
      <w:ins w:id="28"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"_Toc418946154"</w:instrText>
        </w:r>
        <w:r w:rsidRPr="00413E2D">
          <w:rPr>
            <w:rStyle w:val="Hyperlink"/>
            <w:noProof/>
          </w:rPr>
          <w:instrText xml:space="preserve"> </w:instrText>
        </w:r>
        <w:r w:rsidRPr="00413E2D">
          <w:rPr>
            <w:rStyle w:val="Hyperlink"/>
            <w:noProof/>
          </w:rPr>
          <w:fldChar w:fldCharType="separate"/>
        </w:r>
        <w:r w:rsidRPr="00413E2D">
          <w:rPr>
            <w:rStyle w:val="Hyperlink"/>
            <w:noProof/>
          </w:rPr>
          <w:t>TABLES</w:t>
        </w:r>
        <w:r>
          <w:rPr>
            <w:noProof/>
            <w:webHidden/>
          </w:rPr>
          <w:tab/>
        </w:r>
        <w:r>
          <w:rPr>
            <w:noProof/>
            <w:webHidden/>
          </w:rPr>
          <w:fldChar w:fldCharType="begin"/>
        </w:r>
        <w:r>
          <w:rPr>
            <w:noProof/>
            <w:webHidden/>
          </w:rPr>
          <w:instrText xml:space="preserve"> PAGEREF _Toc418946154 \h </w:instrText>
        </w:r>
      </w:ins>
      <w:r>
        <w:rPr>
          <w:noProof/>
          <w:webHidden/>
        </w:rPr>
      </w:r>
      <w:r>
        <w:rPr>
          <w:noProof/>
          <w:webHidden/>
        </w:rPr>
        <w:fldChar w:fldCharType="separate"/>
      </w:r>
      <w:ins w:id="29" w:author="d j h" w:date="2015-05-09T14:47:00Z">
        <w:r>
          <w:rPr>
            <w:noProof/>
            <w:webHidden/>
          </w:rPr>
          <w:t>viii</w:t>
        </w:r>
        <w:r>
          <w:rPr>
            <w:noProof/>
            <w:webHidden/>
          </w:rPr>
          <w:fldChar w:fldCharType="end"/>
        </w:r>
        <w:r w:rsidRPr="00413E2D">
          <w:rPr>
            <w:rStyle w:val="Hyperlink"/>
            <w:noProof/>
          </w:rPr>
          <w:fldChar w:fldCharType="end"/>
        </w:r>
      </w:ins>
    </w:p>
    <w:p w14:paraId="2524B91A" w14:textId="77777777" w:rsidR="007701D5" w:rsidRDefault="007701D5">
      <w:pPr>
        <w:pStyle w:val="TOC1"/>
        <w:rPr>
          <w:ins w:id="30" w:author="d j h" w:date="2015-05-09T14:47:00Z"/>
          <w:rFonts w:asciiTheme="minorHAnsi" w:eastAsiaTheme="minorEastAsia" w:hAnsiTheme="minorHAnsi" w:cstheme="minorBidi"/>
          <w:b w:val="0"/>
          <w:noProof/>
          <w:sz w:val="22"/>
          <w:szCs w:val="22"/>
          <w:lang w:val="en-ZA" w:eastAsia="en-ZA"/>
        </w:rPr>
      </w:pPr>
      <w:ins w:id="31"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"_Toc418946155"</w:instrText>
        </w:r>
        <w:r w:rsidRPr="00413E2D">
          <w:rPr>
            <w:rStyle w:val="Hyperlink"/>
            <w:noProof/>
          </w:rPr>
          <w:instrText xml:space="preserve"> </w:instrText>
        </w:r>
        <w:r w:rsidRPr="00413E2D">
          <w:rPr>
            <w:rStyle w:val="Hyperlink"/>
            <w:noProof/>
          </w:rPr>
          <w:fldChar w:fldCharType="separate"/>
        </w:r>
        <w:r w:rsidRPr="00413E2D">
          <w:rPr>
            <w:rStyle w:val="Hyperlink"/>
            <w:noProof/>
          </w:rPr>
          <w:t>FIGURES</w:t>
        </w:r>
        <w:r>
          <w:rPr>
            <w:noProof/>
            <w:webHidden/>
          </w:rPr>
          <w:tab/>
        </w:r>
        <w:r>
          <w:rPr>
            <w:noProof/>
            <w:webHidden/>
          </w:rPr>
          <w:fldChar w:fldCharType="begin"/>
        </w:r>
        <w:r>
          <w:rPr>
            <w:noProof/>
            <w:webHidden/>
          </w:rPr>
          <w:instrText xml:space="preserve"> PAGEREF _Toc418946155 \h </w:instrText>
        </w:r>
      </w:ins>
      <w:r>
        <w:rPr>
          <w:noProof/>
          <w:webHidden/>
        </w:rPr>
      </w:r>
      <w:r>
        <w:rPr>
          <w:noProof/>
          <w:webHidden/>
        </w:rPr>
        <w:fldChar w:fldCharType="separate"/>
      </w:r>
      <w:ins w:id="32" w:author="d j h" w:date="2015-05-09T14:47:00Z">
        <w:r>
          <w:rPr>
            <w:noProof/>
            <w:webHidden/>
          </w:rPr>
          <w:t>ix</w:t>
        </w:r>
        <w:r>
          <w:rPr>
            <w:noProof/>
            <w:webHidden/>
          </w:rPr>
          <w:fldChar w:fldCharType="end"/>
        </w:r>
        <w:r w:rsidRPr="00413E2D">
          <w:rPr>
            <w:rStyle w:val="Hyperlink"/>
            <w:noProof/>
          </w:rPr>
          <w:fldChar w:fldCharType="end"/>
        </w:r>
      </w:ins>
    </w:p>
    <w:p w14:paraId="0CDDCEF9" w14:textId="77777777" w:rsidR="007701D5" w:rsidRDefault="007701D5">
      <w:pPr>
        <w:pStyle w:val="TOC1"/>
        <w:rPr>
          <w:ins w:id="33" w:author="d j h" w:date="2015-05-09T14:47:00Z"/>
          <w:rFonts w:asciiTheme="minorHAnsi" w:eastAsiaTheme="minorEastAsia" w:hAnsiTheme="minorHAnsi" w:cstheme="minorBidi"/>
          <w:b w:val="0"/>
          <w:noProof/>
          <w:sz w:val="22"/>
          <w:szCs w:val="22"/>
          <w:lang w:val="en-ZA" w:eastAsia="en-ZA"/>
        </w:rPr>
      </w:pPr>
      <w:ins w:id="34"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"_Toc418946156"</w:instrText>
        </w:r>
        <w:r w:rsidRPr="00413E2D">
          <w:rPr>
            <w:rStyle w:val="Hyperlink"/>
            <w:noProof/>
          </w:rPr>
          <w:instrText xml:space="preserve"> </w:instrText>
        </w:r>
        <w:r w:rsidRPr="00413E2D">
          <w:rPr>
            <w:rStyle w:val="Hyperlink"/>
            <w:noProof/>
          </w:rPr>
          <w:fldChar w:fldCharType="separate"/>
        </w:r>
        <w:r w:rsidRPr="00413E2D">
          <w:rPr>
            <w:rStyle w:val="Hyperlink"/>
            <w:noProof/>
          </w:rPr>
          <w:t>APPENDICES</w:t>
        </w:r>
        <w:r>
          <w:rPr>
            <w:noProof/>
            <w:webHidden/>
          </w:rPr>
          <w:tab/>
        </w:r>
        <w:r>
          <w:rPr>
            <w:noProof/>
            <w:webHidden/>
          </w:rPr>
          <w:fldChar w:fldCharType="begin"/>
        </w:r>
        <w:r>
          <w:rPr>
            <w:noProof/>
            <w:webHidden/>
          </w:rPr>
          <w:instrText xml:space="preserve"> PAGEREF _Toc418946156 \h </w:instrText>
        </w:r>
      </w:ins>
      <w:r>
        <w:rPr>
          <w:noProof/>
          <w:webHidden/>
        </w:rPr>
      </w:r>
      <w:r>
        <w:rPr>
          <w:noProof/>
          <w:webHidden/>
        </w:rPr>
        <w:fldChar w:fldCharType="separate"/>
      </w:r>
      <w:ins w:id="35" w:author="d j h" w:date="2015-05-09T14:47:00Z">
        <w:r>
          <w:rPr>
            <w:noProof/>
            <w:webHidden/>
          </w:rPr>
          <w:t>x</w:t>
        </w:r>
        <w:r>
          <w:rPr>
            <w:noProof/>
            <w:webHidden/>
          </w:rPr>
          <w:fldChar w:fldCharType="end"/>
        </w:r>
        <w:r w:rsidRPr="00413E2D">
          <w:rPr>
            <w:rStyle w:val="Hyperlink"/>
            <w:noProof/>
          </w:rPr>
          <w:fldChar w:fldCharType="end"/>
        </w:r>
      </w:ins>
    </w:p>
    <w:p w14:paraId="3459E699" w14:textId="77777777" w:rsidR="007701D5" w:rsidRDefault="007701D5">
      <w:pPr>
        <w:pStyle w:val="TOC1"/>
        <w:rPr>
          <w:ins w:id="36" w:author="d j h" w:date="2015-05-09T14:47:00Z"/>
          <w:rFonts w:asciiTheme="minorHAnsi" w:eastAsiaTheme="minorEastAsia" w:hAnsiTheme="minorHAnsi" w:cstheme="minorBidi"/>
          <w:b w:val="0"/>
          <w:noProof/>
          <w:sz w:val="22"/>
          <w:szCs w:val="22"/>
          <w:lang w:val="en-ZA" w:eastAsia="en-ZA"/>
        </w:rPr>
      </w:pPr>
      <w:ins w:id="37"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"_Toc418946157"</w:instrText>
        </w:r>
        <w:r w:rsidRPr="00413E2D">
          <w:rPr>
            <w:rStyle w:val="Hyperlink"/>
            <w:noProof/>
          </w:rPr>
          <w:instrText xml:space="preserve"> </w:instrText>
        </w:r>
        <w:r w:rsidRPr="00413E2D">
          <w:rPr>
            <w:rStyle w:val="Hyperlink"/>
            <w:noProof/>
          </w:rPr>
          <w:fldChar w:fldCharType="separate"/>
        </w:r>
        <w:r w:rsidRPr="00413E2D">
          <w:rPr>
            <w:rStyle w:val="Hyperlink"/>
            <w:noProof/>
          </w:rPr>
          <w:t>ACRONYMS AND ABBREVIATIONS</w:t>
        </w:r>
        <w:r>
          <w:rPr>
            <w:noProof/>
            <w:webHidden/>
          </w:rPr>
          <w:tab/>
        </w:r>
        <w:r>
          <w:rPr>
            <w:noProof/>
            <w:webHidden/>
          </w:rPr>
          <w:fldChar w:fldCharType="begin"/>
        </w:r>
        <w:r>
          <w:rPr>
            <w:noProof/>
            <w:webHidden/>
          </w:rPr>
          <w:instrText xml:space="preserve"> PAGEREF _Toc418946157 \h </w:instrText>
        </w:r>
      </w:ins>
      <w:r>
        <w:rPr>
          <w:noProof/>
          <w:webHidden/>
        </w:rPr>
      </w:r>
      <w:r>
        <w:rPr>
          <w:noProof/>
          <w:webHidden/>
        </w:rPr>
        <w:fldChar w:fldCharType="separate"/>
      </w:r>
      <w:ins w:id="38" w:author="d j h" w:date="2015-05-09T14:47:00Z">
        <w:r>
          <w:rPr>
            <w:noProof/>
            <w:webHidden/>
          </w:rPr>
          <w:t>xi</w:t>
        </w:r>
        <w:r>
          <w:rPr>
            <w:noProof/>
            <w:webHidden/>
          </w:rPr>
          <w:fldChar w:fldCharType="end"/>
        </w:r>
        <w:r w:rsidRPr="00413E2D">
          <w:rPr>
            <w:rStyle w:val="Hyperlink"/>
            <w:noProof/>
          </w:rPr>
          <w:fldChar w:fldCharType="end"/>
        </w:r>
      </w:ins>
    </w:p>
    <w:p w14:paraId="77F041A3" w14:textId="77777777" w:rsidR="007701D5" w:rsidRDefault="007701D5">
      <w:pPr>
        <w:pStyle w:val="TOC1"/>
        <w:tabs>
          <w:tab w:val="left" w:pos="1920"/>
        </w:tabs>
        <w:rPr>
          <w:ins w:id="39" w:author="d j h" w:date="2015-05-09T14:47:00Z"/>
          <w:rFonts w:asciiTheme="minorHAnsi" w:eastAsiaTheme="minorEastAsia" w:hAnsiTheme="minorHAnsi" w:cstheme="minorBidi"/>
          <w:b w:val="0"/>
          <w:noProof/>
          <w:sz w:val="22"/>
          <w:szCs w:val="22"/>
          <w:lang w:val="en-ZA" w:eastAsia="en-ZA"/>
        </w:rPr>
      </w:pPr>
      <w:ins w:id="40"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"_Toc418946158"</w:instrText>
        </w:r>
        <w:r w:rsidRPr="00413E2D">
          <w:rPr>
            <w:rStyle w:val="Hyperlink"/>
            <w:noProof/>
          </w:rPr>
          <w:instrText xml:space="preserve"> </w:instrText>
        </w:r>
        <w:r w:rsidRPr="00413E2D">
          <w:rPr>
            <w:rStyle w:val="Hyperlink"/>
            <w:noProof/>
          </w:rPr>
          <w:fldChar w:fldCharType="separate"/>
        </w:r>
        <w:r w:rsidRPr="00413E2D">
          <w:rPr>
            <w:rStyle w:val="Hyperlink"/>
            <w:noProof/>
          </w:rPr>
          <w:t>CHAPTER 1:</w:t>
        </w:r>
        <w:r>
          <w:rPr>
            <w:rFonts w:asciiTheme="minorHAnsi" w:eastAsiaTheme="minorEastAsia" w:hAnsiTheme="minorHAnsi" w:cstheme="minorBidi"/>
            <w:b w:val="0"/>
            <w:noProof/>
            <w:sz w:val="22"/>
            <w:szCs w:val="22"/>
            <w:lang w:val="en-ZA" w:eastAsia="en-ZA"/>
          </w:rPr>
          <w:tab/>
        </w:r>
        <w:r w:rsidRPr="00413E2D">
          <w:rPr>
            <w:rStyle w:val="Hyperlink"/>
            <w:noProof/>
          </w:rPr>
          <w:t>INTRODUCTION</w:t>
        </w:r>
        <w:r>
          <w:rPr>
            <w:noProof/>
            <w:webHidden/>
          </w:rPr>
          <w:tab/>
        </w:r>
        <w:r>
          <w:rPr>
            <w:noProof/>
            <w:webHidden/>
          </w:rPr>
          <w:fldChar w:fldCharType="begin"/>
        </w:r>
        <w:r>
          <w:rPr>
            <w:noProof/>
            <w:webHidden/>
          </w:rPr>
          <w:instrText xml:space="preserve"> PAGEREF _Toc418946158 \h </w:instrText>
        </w:r>
      </w:ins>
      <w:r>
        <w:rPr>
          <w:noProof/>
          <w:webHidden/>
        </w:rPr>
      </w:r>
      <w:r>
        <w:rPr>
          <w:noProof/>
          <w:webHidden/>
        </w:rPr>
        <w:fldChar w:fldCharType="separate"/>
      </w:r>
      <w:ins w:id="41" w:author="d j h" w:date="2015-05-09T14:47:00Z">
        <w:r>
          <w:rPr>
            <w:noProof/>
            <w:webHidden/>
          </w:rPr>
          <w:t>1</w:t>
        </w:r>
        <w:r>
          <w:rPr>
            <w:noProof/>
            <w:webHidden/>
          </w:rPr>
          <w:fldChar w:fldCharType="end"/>
        </w:r>
        <w:r w:rsidRPr="00413E2D">
          <w:rPr>
            <w:rStyle w:val="Hyperlink"/>
            <w:noProof/>
          </w:rPr>
          <w:fldChar w:fldCharType="end"/>
        </w:r>
      </w:ins>
    </w:p>
    <w:p w14:paraId="5713040C" w14:textId="77777777" w:rsidR="007701D5" w:rsidRDefault="007701D5">
      <w:pPr>
        <w:pStyle w:val="TOC2"/>
        <w:tabs>
          <w:tab w:val="left" w:pos="960"/>
          <w:tab w:val="right" w:leader="dot" w:pos="9347"/>
        </w:tabs>
        <w:rPr>
          <w:ins w:id="42" w:author="d j h" w:date="2015-05-09T14:47:00Z"/>
          <w:rFonts w:asciiTheme="minorHAnsi" w:eastAsiaTheme="minorEastAsia" w:hAnsiTheme="minorHAnsi" w:cstheme="minorBidi"/>
          <w:b w:val="0"/>
          <w:noProof/>
          <w:sz w:val="22"/>
          <w:szCs w:val="22"/>
          <w:lang w:val="en-ZA" w:eastAsia="en-ZA"/>
        </w:rPr>
      </w:pPr>
      <w:ins w:id="43"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"_Toc418946159"</w:instrText>
        </w:r>
        <w:r w:rsidRPr="00413E2D">
          <w:rPr>
            <w:rStyle w:val="Hyperlink"/>
            <w:noProof/>
          </w:rPr>
          <w:instrText xml:space="preserve"> </w:instrText>
        </w:r>
        <w:r w:rsidRPr="00413E2D">
          <w:rPr>
            <w:rStyle w:val="Hyperlink"/>
            <w:noProof/>
          </w:rPr>
          <w:fldChar w:fldCharType="separate"/>
        </w:r>
        <w:r w:rsidRPr="00413E2D">
          <w:rPr>
            <w:rStyle w:val="Hyperlink"/>
            <w:noProof/>
          </w:rPr>
          <w:t>1.1</w:t>
        </w:r>
        <w:r>
          <w:rPr>
            <w:rFonts w:asciiTheme="minorHAnsi" w:eastAsiaTheme="minorEastAsia" w:hAnsiTheme="minorHAnsi" w:cstheme="minorBidi"/>
            <w:b w:val="0"/>
            <w:noProof/>
            <w:sz w:val="22"/>
            <w:szCs w:val="22"/>
            <w:lang w:val="en-ZA" w:eastAsia="en-ZA"/>
          </w:rPr>
          <w:tab/>
        </w:r>
        <w:r w:rsidRPr="00413E2D">
          <w:rPr>
            <w:rStyle w:val="Hyperlink"/>
            <w:noProof/>
          </w:rPr>
          <w:t>SIGNIFICANCE AND RATIONALE</w:t>
        </w:r>
        <w:r>
          <w:rPr>
            <w:noProof/>
            <w:webHidden/>
          </w:rPr>
          <w:tab/>
        </w:r>
        <w:r>
          <w:rPr>
            <w:noProof/>
            <w:webHidden/>
          </w:rPr>
          <w:fldChar w:fldCharType="begin"/>
        </w:r>
        <w:r>
          <w:rPr>
            <w:noProof/>
            <w:webHidden/>
          </w:rPr>
          <w:instrText xml:space="preserve"> PAGEREF _Toc418946159 \h </w:instrText>
        </w:r>
      </w:ins>
      <w:r>
        <w:rPr>
          <w:noProof/>
          <w:webHidden/>
        </w:rPr>
      </w:r>
      <w:r>
        <w:rPr>
          <w:noProof/>
          <w:webHidden/>
        </w:rPr>
        <w:fldChar w:fldCharType="separate"/>
      </w:r>
      <w:ins w:id="44" w:author="d j h" w:date="2015-05-09T14:47:00Z">
        <w:r>
          <w:rPr>
            <w:noProof/>
            <w:webHidden/>
          </w:rPr>
          <w:t>4</w:t>
        </w:r>
        <w:r>
          <w:rPr>
            <w:noProof/>
            <w:webHidden/>
          </w:rPr>
          <w:fldChar w:fldCharType="end"/>
        </w:r>
        <w:r w:rsidRPr="00413E2D">
          <w:rPr>
            <w:rStyle w:val="Hyperlink"/>
            <w:noProof/>
          </w:rPr>
          <w:fldChar w:fldCharType="end"/>
        </w:r>
      </w:ins>
    </w:p>
    <w:p w14:paraId="0F8F27B0" w14:textId="77777777" w:rsidR="007701D5" w:rsidRDefault="007701D5">
      <w:pPr>
        <w:pStyle w:val="TOC2"/>
        <w:tabs>
          <w:tab w:val="left" w:pos="960"/>
          <w:tab w:val="right" w:leader="dot" w:pos="9347"/>
        </w:tabs>
        <w:rPr>
          <w:ins w:id="45" w:author="d j h" w:date="2015-05-09T14:47:00Z"/>
          <w:rFonts w:asciiTheme="minorHAnsi" w:eastAsiaTheme="minorEastAsia" w:hAnsiTheme="minorHAnsi" w:cstheme="minorBidi"/>
          <w:b w:val="0"/>
          <w:noProof/>
          <w:sz w:val="22"/>
          <w:szCs w:val="22"/>
          <w:lang w:val="en-ZA" w:eastAsia="en-ZA"/>
        </w:rPr>
      </w:pPr>
      <w:ins w:id="46"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"_Toc418946160"</w:instrText>
        </w:r>
        <w:r w:rsidRPr="00413E2D">
          <w:rPr>
            <w:rStyle w:val="Hyperlink"/>
            <w:noProof/>
          </w:rPr>
          <w:instrText xml:space="preserve"> </w:instrText>
        </w:r>
        <w:r w:rsidRPr="00413E2D">
          <w:rPr>
            <w:rStyle w:val="Hyperlink"/>
            <w:noProof/>
          </w:rPr>
          <w:fldChar w:fldCharType="separate"/>
        </w:r>
        <w:r w:rsidRPr="00413E2D">
          <w:rPr>
            <w:rStyle w:val="Hyperlink"/>
            <w:noProof/>
          </w:rPr>
          <w:t>1.2</w:t>
        </w:r>
        <w:r>
          <w:rPr>
            <w:rFonts w:asciiTheme="minorHAnsi" w:eastAsiaTheme="minorEastAsia" w:hAnsiTheme="minorHAnsi" w:cstheme="minorBidi"/>
            <w:b w:val="0"/>
            <w:noProof/>
            <w:sz w:val="22"/>
            <w:szCs w:val="22"/>
            <w:lang w:val="en-ZA" w:eastAsia="en-ZA"/>
          </w:rPr>
          <w:tab/>
        </w:r>
        <w:r w:rsidRPr="00413E2D">
          <w:rPr>
            <w:rStyle w:val="Hyperlink"/>
            <w:noProof/>
          </w:rPr>
          <w:t>PROBLEM STATEMENT</w:t>
        </w:r>
        <w:r>
          <w:rPr>
            <w:noProof/>
            <w:webHidden/>
          </w:rPr>
          <w:tab/>
        </w:r>
        <w:r>
          <w:rPr>
            <w:noProof/>
            <w:webHidden/>
          </w:rPr>
          <w:fldChar w:fldCharType="begin"/>
        </w:r>
        <w:r>
          <w:rPr>
            <w:noProof/>
            <w:webHidden/>
          </w:rPr>
          <w:instrText xml:space="preserve"> PAGEREF _Toc418946160 \h </w:instrText>
        </w:r>
      </w:ins>
      <w:r>
        <w:rPr>
          <w:noProof/>
          <w:webHidden/>
        </w:rPr>
      </w:r>
      <w:r>
        <w:rPr>
          <w:noProof/>
          <w:webHidden/>
        </w:rPr>
        <w:fldChar w:fldCharType="separate"/>
      </w:r>
      <w:ins w:id="47" w:author="d j h" w:date="2015-05-09T14:47:00Z">
        <w:r>
          <w:rPr>
            <w:noProof/>
            <w:webHidden/>
          </w:rPr>
          <w:t>7</w:t>
        </w:r>
        <w:r>
          <w:rPr>
            <w:noProof/>
            <w:webHidden/>
          </w:rPr>
          <w:fldChar w:fldCharType="end"/>
        </w:r>
        <w:r w:rsidRPr="00413E2D">
          <w:rPr>
            <w:rStyle w:val="Hyperlink"/>
            <w:noProof/>
          </w:rPr>
          <w:fldChar w:fldCharType="end"/>
        </w:r>
      </w:ins>
    </w:p>
    <w:p w14:paraId="01F250ED" w14:textId="77777777" w:rsidR="007701D5" w:rsidRDefault="007701D5">
      <w:pPr>
        <w:pStyle w:val="TOC2"/>
        <w:tabs>
          <w:tab w:val="left" w:pos="960"/>
          <w:tab w:val="right" w:leader="dot" w:pos="9347"/>
        </w:tabs>
        <w:rPr>
          <w:ins w:id="48" w:author="d j h" w:date="2015-05-09T14:47:00Z"/>
          <w:rFonts w:asciiTheme="minorHAnsi" w:eastAsiaTheme="minorEastAsia" w:hAnsiTheme="minorHAnsi" w:cstheme="minorBidi"/>
          <w:b w:val="0"/>
          <w:noProof/>
          <w:sz w:val="22"/>
          <w:szCs w:val="22"/>
          <w:lang w:val="en-ZA" w:eastAsia="en-ZA"/>
        </w:rPr>
      </w:pPr>
      <w:ins w:id="49"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"_Toc418946161"</w:instrText>
        </w:r>
        <w:r w:rsidRPr="00413E2D">
          <w:rPr>
            <w:rStyle w:val="Hyperlink"/>
            <w:noProof/>
          </w:rPr>
          <w:instrText xml:space="preserve"> </w:instrText>
        </w:r>
        <w:r w:rsidRPr="00413E2D">
          <w:rPr>
            <w:rStyle w:val="Hyperlink"/>
            <w:noProof/>
          </w:rPr>
          <w:fldChar w:fldCharType="separate"/>
        </w:r>
        <w:r w:rsidRPr="00413E2D">
          <w:rPr>
            <w:rStyle w:val="Hyperlink"/>
            <w:noProof/>
          </w:rPr>
          <w:t>1.3</w:t>
        </w:r>
        <w:r>
          <w:rPr>
            <w:rFonts w:asciiTheme="minorHAnsi" w:eastAsiaTheme="minorEastAsia" w:hAnsiTheme="minorHAnsi" w:cstheme="minorBidi"/>
            <w:b w:val="0"/>
            <w:noProof/>
            <w:sz w:val="22"/>
            <w:szCs w:val="22"/>
            <w:lang w:val="en-ZA" w:eastAsia="en-ZA"/>
          </w:rPr>
          <w:tab/>
        </w:r>
        <w:r w:rsidRPr="00413E2D">
          <w:rPr>
            <w:rStyle w:val="Hyperlink"/>
            <w:noProof/>
          </w:rPr>
          <w:t>RESEARCH AIM AND OBJECTIVES</w:t>
        </w:r>
        <w:r>
          <w:rPr>
            <w:noProof/>
            <w:webHidden/>
          </w:rPr>
          <w:tab/>
        </w:r>
        <w:r>
          <w:rPr>
            <w:noProof/>
            <w:webHidden/>
          </w:rPr>
          <w:fldChar w:fldCharType="begin"/>
        </w:r>
        <w:r>
          <w:rPr>
            <w:noProof/>
            <w:webHidden/>
          </w:rPr>
          <w:instrText xml:space="preserve"> PAGEREF _Toc418946161 \h </w:instrText>
        </w:r>
      </w:ins>
      <w:r>
        <w:rPr>
          <w:noProof/>
          <w:webHidden/>
        </w:rPr>
      </w:r>
      <w:r>
        <w:rPr>
          <w:noProof/>
          <w:webHidden/>
        </w:rPr>
        <w:fldChar w:fldCharType="separate"/>
      </w:r>
      <w:ins w:id="50" w:author="d j h" w:date="2015-05-09T14:47:00Z">
        <w:r>
          <w:rPr>
            <w:noProof/>
            <w:webHidden/>
          </w:rPr>
          <w:t>7</w:t>
        </w:r>
        <w:r>
          <w:rPr>
            <w:noProof/>
            <w:webHidden/>
          </w:rPr>
          <w:fldChar w:fldCharType="end"/>
        </w:r>
        <w:r w:rsidRPr="00413E2D">
          <w:rPr>
            <w:rStyle w:val="Hyperlink"/>
            <w:noProof/>
          </w:rPr>
          <w:fldChar w:fldCharType="end"/>
        </w:r>
      </w:ins>
    </w:p>
    <w:p w14:paraId="48173A3C" w14:textId="77777777" w:rsidR="007701D5" w:rsidRDefault="007701D5">
      <w:pPr>
        <w:pStyle w:val="TOC2"/>
        <w:tabs>
          <w:tab w:val="left" w:pos="960"/>
          <w:tab w:val="right" w:leader="dot" w:pos="9347"/>
        </w:tabs>
        <w:rPr>
          <w:ins w:id="51" w:author="d j h" w:date="2015-05-09T14:47:00Z"/>
          <w:rFonts w:asciiTheme="minorHAnsi" w:eastAsiaTheme="minorEastAsia" w:hAnsiTheme="minorHAnsi" w:cstheme="minorBidi"/>
          <w:b w:val="0"/>
          <w:noProof/>
          <w:sz w:val="22"/>
          <w:szCs w:val="22"/>
          <w:lang w:val="en-ZA" w:eastAsia="en-ZA"/>
        </w:rPr>
      </w:pPr>
      <w:ins w:id="52"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"_Toc418946162"</w:instrText>
        </w:r>
        <w:r w:rsidRPr="00413E2D">
          <w:rPr>
            <w:rStyle w:val="Hyperlink"/>
            <w:noProof/>
          </w:rPr>
          <w:instrText xml:space="preserve"> </w:instrText>
        </w:r>
        <w:r w:rsidRPr="00413E2D">
          <w:rPr>
            <w:rStyle w:val="Hyperlink"/>
            <w:noProof/>
          </w:rPr>
          <w:fldChar w:fldCharType="separate"/>
        </w:r>
        <w:r w:rsidRPr="00413E2D">
          <w:rPr>
            <w:rStyle w:val="Hyperlink"/>
            <w:noProof/>
          </w:rPr>
          <w:t>1.4</w:t>
        </w:r>
        <w:r>
          <w:rPr>
            <w:rFonts w:asciiTheme="minorHAnsi" w:eastAsiaTheme="minorEastAsia" w:hAnsiTheme="minorHAnsi" w:cstheme="minorBidi"/>
            <w:b w:val="0"/>
            <w:noProof/>
            <w:sz w:val="22"/>
            <w:szCs w:val="22"/>
            <w:lang w:val="en-ZA" w:eastAsia="en-ZA"/>
          </w:rPr>
          <w:tab/>
        </w:r>
        <w:r w:rsidRPr="00413E2D">
          <w:rPr>
            <w:rStyle w:val="Hyperlink"/>
            <w:noProof/>
          </w:rPr>
          <w:t>STUDY AREA</w:t>
        </w:r>
        <w:r>
          <w:rPr>
            <w:noProof/>
            <w:webHidden/>
          </w:rPr>
          <w:tab/>
        </w:r>
        <w:r>
          <w:rPr>
            <w:noProof/>
            <w:webHidden/>
          </w:rPr>
          <w:fldChar w:fldCharType="begin"/>
        </w:r>
        <w:r>
          <w:rPr>
            <w:noProof/>
            <w:webHidden/>
          </w:rPr>
          <w:instrText xml:space="preserve"> PAGEREF _Toc418946162 \h </w:instrText>
        </w:r>
      </w:ins>
      <w:r>
        <w:rPr>
          <w:noProof/>
          <w:webHidden/>
        </w:rPr>
      </w:r>
      <w:r>
        <w:rPr>
          <w:noProof/>
          <w:webHidden/>
        </w:rPr>
        <w:fldChar w:fldCharType="separate"/>
      </w:r>
      <w:ins w:id="53" w:author="d j h" w:date="2015-05-09T14:47:00Z">
        <w:r>
          <w:rPr>
            <w:noProof/>
            <w:webHidden/>
          </w:rPr>
          <w:t>7</w:t>
        </w:r>
        <w:r>
          <w:rPr>
            <w:noProof/>
            <w:webHidden/>
          </w:rPr>
          <w:fldChar w:fldCharType="end"/>
        </w:r>
        <w:r w:rsidRPr="00413E2D">
          <w:rPr>
            <w:rStyle w:val="Hyperlink"/>
            <w:noProof/>
          </w:rPr>
          <w:fldChar w:fldCharType="end"/>
        </w:r>
      </w:ins>
    </w:p>
    <w:p w14:paraId="3E21FB19" w14:textId="77777777" w:rsidR="007701D5" w:rsidRDefault="007701D5">
      <w:pPr>
        <w:pStyle w:val="TOC2"/>
        <w:tabs>
          <w:tab w:val="left" w:pos="960"/>
          <w:tab w:val="right" w:leader="dot" w:pos="9347"/>
        </w:tabs>
        <w:rPr>
          <w:ins w:id="54" w:author="d j h" w:date="2015-05-09T14:47:00Z"/>
          <w:rFonts w:asciiTheme="minorHAnsi" w:eastAsiaTheme="minorEastAsia" w:hAnsiTheme="minorHAnsi" w:cstheme="minorBidi"/>
          <w:b w:val="0"/>
          <w:noProof/>
          <w:sz w:val="22"/>
          <w:szCs w:val="22"/>
          <w:lang w:val="en-ZA" w:eastAsia="en-ZA"/>
        </w:rPr>
      </w:pPr>
      <w:ins w:id="55"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"_Toc418946163"</w:instrText>
        </w:r>
        <w:r w:rsidRPr="00413E2D">
          <w:rPr>
            <w:rStyle w:val="Hyperlink"/>
            <w:noProof/>
          </w:rPr>
          <w:instrText xml:space="preserve"> </w:instrText>
        </w:r>
        <w:r w:rsidRPr="00413E2D">
          <w:rPr>
            <w:rStyle w:val="Hyperlink"/>
            <w:noProof/>
          </w:rPr>
          <w:fldChar w:fldCharType="separate"/>
        </w:r>
        <w:r w:rsidRPr="00413E2D">
          <w:rPr>
            <w:rStyle w:val="Hyperlink"/>
            <w:noProof/>
          </w:rPr>
          <w:t>1.5</w:t>
        </w:r>
        <w:r>
          <w:rPr>
            <w:rFonts w:asciiTheme="minorHAnsi" w:eastAsiaTheme="minorEastAsia" w:hAnsiTheme="minorHAnsi" w:cstheme="minorBidi"/>
            <w:b w:val="0"/>
            <w:noProof/>
            <w:sz w:val="22"/>
            <w:szCs w:val="22"/>
            <w:lang w:val="en-ZA" w:eastAsia="en-ZA"/>
          </w:rPr>
          <w:tab/>
        </w:r>
        <w:r w:rsidRPr="00413E2D">
          <w:rPr>
            <w:rStyle w:val="Hyperlink"/>
            <w:noProof/>
          </w:rPr>
          <w:t>METHODOLOGY</w:t>
        </w:r>
        <w:r>
          <w:rPr>
            <w:noProof/>
            <w:webHidden/>
          </w:rPr>
          <w:tab/>
        </w:r>
        <w:r>
          <w:rPr>
            <w:noProof/>
            <w:webHidden/>
          </w:rPr>
          <w:fldChar w:fldCharType="begin"/>
        </w:r>
        <w:r>
          <w:rPr>
            <w:noProof/>
            <w:webHidden/>
          </w:rPr>
          <w:instrText xml:space="preserve"> PAGEREF _Toc418946163 \h </w:instrText>
        </w:r>
      </w:ins>
      <w:r>
        <w:rPr>
          <w:noProof/>
          <w:webHidden/>
        </w:rPr>
      </w:r>
      <w:r>
        <w:rPr>
          <w:noProof/>
          <w:webHidden/>
        </w:rPr>
        <w:fldChar w:fldCharType="separate"/>
      </w:r>
      <w:ins w:id="56" w:author="d j h" w:date="2015-05-09T14:47:00Z">
        <w:r>
          <w:rPr>
            <w:noProof/>
            <w:webHidden/>
          </w:rPr>
          <w:t>8</w:t>
        </w:r>
        <w:r>
          <w:rPr>
            <w:noProof/>
            <w:webHidden/>
          </w:rPr>
          <w:fldChar w:fldCharType="end"/>
        </w:r>
        <w:r w:rsidRPr="00413E2D">
          <w:rPr>
            <w:rStyle w:val="Hyperlink"/>
            <w:noProof/>
          </w:rPr>
          <w:fldChar w:fldCharType="end"/>
        </w:r>
      </w:ins>
    </w:p>
    <w:p w14:paraId="38AABCC2" w14:textId="77777777" w:rsidR="007701D5" w:rsidRDefault="007701D5">
      <w:pPr>
        <w:pStyle w:val="TOC1"/>
        <w:tabs>
          <w:tab w:val="left" w:pos="1920"/>
        </w:tabs>
        <w:rPr>
          <w:ins w:id="57" w:author="d j h" w:date="2015-05-09T14:47:00Z"/>
          <w:rFonts w:asciiTheme="minorHAnsi" w:eastAsiaTheme="minorEastAsia" w:hAnsiTheme="minorHAnsi" w:cstheme="minorBidi"/>
          <w:b w:val="0"/>
          <w:noProof/>
          <w:sz w:val="22"/>
          <w:szCs w:val="22"/>
          <w:lang w:val="en-ZA" w:eastAsia="en-ZA"/>
        </w:rPr>
      </w:pPr>
      <w:ins w:id="58"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"_Toc418946164"</w:instrText>
        </w:r>
        <w:r w:rsidRPr="00413E2D">
          <w:rPr>
            <w:rStyle w:val="Hyperlink"/>
            <w:noProof/>
          </w:rPr>
          <w:instrText xml:space="preserve"> </w:instrText>
        </w:r>
        <w:r w:rsidRPr="00413E2D">
          <w:rPr>
            <w:rStyle w:val="Hyperlink"/>
            <w:noProof/>
          </w:rPr>
          <w:fldChar w:fldCharType="separate"/>
        </w:r>
        <w:r w:rsidRPr="00413E2D">
          <w:rPr>
            <w:rStyle w:val="Hyperlink"/>
            <w:noProof/>
          </w:rPr>
          <w:t>CHAPTER 2:</w:t>
        </w:r>
        <w:r>
          <w:rPr>
            <w:rFonts w:asciiTheme="minorHAnsi" w:eastAsiaTheme="minorEastAsia" w:hAnsiTheme="minorHAnsi" w:cstheme="minorBidi"/>
            <w:b w:val="0"/>
            <w:noProof/>
            <w:sz w:val="22"/>
            <w:szCs w:val="22"/>
            <w:lang w:val="en-ZA" w:eastAsia="en-ZA"/>
          </w:rPr>
          <w:tab/>
        </w:r>
        <w:r w:rsidRPr="00413E2D">
          <w:rPr>
            <w:rStyle w:val="Hyperlink"/>
            <w:noProof/>
          </w:rPr>
          <w:t>CROSS CALIBRATION OF VHR IMAGE MOSAICS</w:t>
        </w:r>
        <w:r>
          <w:rPr>
            <w:noProof/>
            <w:webHidden/>
          </w:rPr>
          <w:tab/>
        </w:r>
        <w:r>
          <w:rPr>
            <w:noProof/>
            <w:webHidden/>
          </w:rPr>
          <w:fldChar w:fldCharType="begin"/>
        </w:r>
        <w:r>
          <w:rPr>
            <w:noProof/>
            <w:webHidden/>
          </w:rPr>
          <w:instrText xml:space="preserve"> PAGEREF _Toc418946164 \h </w:instrText>
        </w:r>
      </w:ins>
      <w:r>
        <w:rPr>
          <w:noProof/>
          <w:webHidden/>
        </w:rPr>
      </w:r>
      <w:r>
        <w:rPr>
          <w:noProof/>
          <w:webHidden/>
        </w:rPr>
        <w:fldChar w:fldCharType="separate"/>
      </w:r>
      <w:ins w:id="59" w:author="d j h" w:date="2015-05-09T14:47:00Z">
        <w:r>
          <w:rPr>
            <w:noProof/>
            <w:webHidden/>
          </w:rPr>
          <w:t>11</w:t>
        </w:r>
        <w:r>
          <w:rPr>
            <w:noProof/>
            <w:webHidden/>
          </w:rPr>
          <w:fldChar w:fldCharType="end"/>
        </w:r>
        <w:r w:rsidRPr="00413E2D">
          <w:rPr>
            <w:rStyle w:val="Hyperlink"/>
            <w:noProof/>
          </w:rPr>
          <w:fldChar w:fldCharType="end"/>
        </w:r>
      </w:ins>
    </w:p>
    <w:p w14:paraId="09182DAE" w14:textId="77777777" w:rsidR="007701D5" w:rsidRDefault="007701D5">
      <w:pPr>
        <w:pStyle w:val="TOC2"/>
        <w:tabs>
          <w:tab w:val="left" w:pos="960"/>
          <w:tab w:val="right" w:leader="dot" w:pos="9347"/>
        </w:tabs>
        <w:rPr>
          <w:ins w:id="60" w:author="d j h" w:date="2015-05-09T14:47:00Z"/>
          <w:rFonts w:asciiTheme="minorHAnsi" w:eastAsiaTheme="minorEastAsia" w:hAnsiTheme="minorHAnsi" w:cstheme="minorBidi"/>
          <w:b w:val="0"/>
          <w:noProof/>
          <w:sz w:val="22"/>
          <w:szCs w:val="22"/>
          <w:lang w:val="en-ZA" w:eastAsia="en-ZA"/>
        </w:rPr>
      </w:pPr>
      <w:ins w:id="61"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"_Toc418946165"</w:instrText>
        </w:r>
        <w:r w:rsidRPr="00413E2D">
          <w:rPr>
            <w:rStyle w:val="Hyperlink"/>
            <w:noProof/>
          </w:rPr>
          <w:instrText xml:space="preserve"> </w:instrText>
        </w:r>
        <w:r w:rsidRPr="00413E2D">
          <w:rPr>
            <w:rStyle w:val="Hyperlink"/>
            <w:noProof/>
          </w:rPr>
          <w:fldChar w:fldCharType="separate"/>
        </w:r>
        <w:r w:rsidRPr="00413E2D">
          <w:rPr>
            <w:rStyle w:val="Hyperlink"/>
            <w:noProof/>
          </w:rPr>
          <w:t>2.1</w:t>
        </w:r>
        <w:r>
          <w:rPr>
            <w:rFonts w:asciiTheme="minorHAnsi" w:eastAsiaTheme="minorEastAsia" w:hAnsiTheme="minorHAnsi" w:cstheme="minorBidi"/>
            <w:b w:val="0"/>
            <w:noProof/>
            <w:sz w:val="22"/>
            <w:szCs w:val="22"/>
            <w:lang w:val="en-ZA" w:eastAsia="en-ZA"/>
          </w:rPr>
          <w:tab/>
        </w:r>
        <w:r w:rsidRPr="00413E2D">
          <w:rPr>
            <w:rStyle w:val="Hyperlink"/>
            <w:noProof/>
          </w:rPr>
          <w:t>ABSTRACT</w:t>
        </w:r>
        <w:r>
          <w:rPr>
            <w:noProof/>
            <w:webHidden/>
          </w:rPr>
          <w:tab/>
        </w:r>
        <w:r>
          <w:rPr>
            <w:noProof/>
            <w:webHidden/>
          </w:rPr>
          <w:fldChar w:fldCharType="begin"/>
        </w:r>
        <w:r>
          <w:rPr>
            <w:noProof/>
            <w:webHidden/>
          </w:rPr>
          <w:instrText xml:space="preserve"> PAGEREF _Toc418946165 \h </w:instrText>
        </w:r>
      </w:ins>
      <w:r>
        <w:rPr>
          <w:noProof/>
          <w:webHidden/>
        </w:rPr>
      </w:r>
      <w:r>
        <w:rPr>
          <w:noProof/>
          <w:webHidden/>
        </w:rPr>
        <w:fldChar w:fldCharType="separate"/>
      </w:r>
      <w:ins w:id="62" w:author="d j h" w:date="2015-05-09T14:47:00Z">
        <w:r>
          <w:rPr>
            <w:noProof/>
            <w:webHidden/>
          </w:rPr>
          <w:t>11</w:t>
        </w:r>
        <w:r>
          <w:rPr>
            <w:noProof/>
            <w:webHidden/>
          </w:rPr>
          <w:fldChar w:fldCharType="end"/>
        </w:r>
        <w:r w:rsidRPr="00413E2D">
          <w:rPr>
            <w:rStyle w:val="Hyperlink"/>
            <w:noProof/>
          </w:rPr>
          <w:fldChar w:fldCharType="end"/>
        </w:r>
      </w:ins>
    </w:p>
    <w:p w14:paraId="7F9D1F75" w14:textId="77777777" w:rsidR="007701D5" w:rsidRDefault="007701D5">
      <w:pPr>
        <w:pStyle w:val="TOC2"/>
        <w:tabs>
          <w:tab w:val="left" w:pos="960"/>
          <w:tab w:val="right" w:leader="dot" w:pos="9347"/>
        </w:tabs>
        <w:rPr>
          <w:ins w:id="63" w:author="d j h" w:date="2015-05-09T14:47:00Z"/>
          <w:rFonts w:asciiTheme="minorHAnsi" w:eastAsiaTheme="minorEastAsia" w:hAnsiTheme="minorHAnsi" w:cstheme="minorBidi"/>
          <w:b w:val="0"/>
          <w:noProof/>
          <w:sz w:val="22"/>
          <w:szCs w:val="22"/>
          <w:lang w:val="en-ZA" w:eastAsia="en-ZA"/>
        </w:rPr>
      </w:pPr>
      <w:ins w:id="64"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"_Toc418946166"</w:instrText>
        </w:r>
        <w:r w:rsidRPr="00413E2D">
          <w:rPr>
            <w:rStyle w:val="Hyperlink"/>
            <w:noProof/>
          </w:rPr>
          <w:instrText xml:space="preserve"> </w:instrText>
        </w:r>
        <w:r w:rsidRPr="00413E2D">
          <w:rPr>
            <w:rStyle w:val="Hyperlink"/>
            <w:noProof/>
          </w:rPr>
          <w:fldChar w:fldCharType="separate"/>
        </w:r>
        <w:r w:rsidRPr="00413E2D">
          <w:rPr>
            <w:rStyle w:val="Hyperlink"/>
            <w:noProof/>
          </w:rPr>
          <w:t>2.2</w:t>
        </w:r>
        <w:r>
          <w:rPr>
            <w:rFonts w:asciiTheme="minorHAnsi" w:eastAsiaTheme="minorEastAsia" w:hAnsiTheme="minorHAnsi" w:cstheme="minorBidi"/>
            <w:b w:val="0"/>
            <w:noProof/>
            <w:sz w:val="22"/>
            <w:szCs w:val="22"/>
            <w:lang w:val="en-ZA" w:eastAsia="en-ZA"/>
          </w:rPr>
          <w:tab/>
        </w:r>
        <w:r w:rsidRPr="00413E2D">
          <w:rPr>
            <w:rStyle w:val="Hyperlink"/>
            <w:noProof/>
          </w:rPr>
          <w:t>INTRODUCTION</w:t>
        </w:r>
        <w:r>
          <w:rPr>
            <w:noProof/>
            <w:webHidden/>
          </w:rPr>
          <w:tab/>
        </w:r>
        <w:r>
          <w:rPr>
            <w:noProof/>
            <w:webHidden/>
          </w:rPr>
          <w:fldChar w:fldCharType="begin"/>
        </w:r>
        <w:r>
          <w:rPr>
            <w:noProof/>
            <w:webHidden/>
          </w:rPr>
          <w:instrText xml:space="preserve"> PAGEREF _Toc418946166 \h </w:instrText>
        </w:r>
      </w:ins>
      <w:r>
        <w:rPr>
          <w:noProof/>
          <w:webHidden/>
        </w:rPr>
      </w:r>
      <w:r>
        <w:rPr>
          <w:noProof/>
          <w:webHidden/>
        </w:rPr>
        <w:fldChar w:fldCharType="separate"/>
      </w:r>
      <w:ins w:id="65" w:author="d j h" w:date="2015-05-09T14:47:00Z">
        <w:r>
          <w:rPr>
            <w:noProof/>
            <w:webHidden/>
          </w:rPr>
          <w:t>11</w:t>
        </w:r>
        <w:r>
          <w:rPr>
            <w:noProof/>
            <w:webHidden/>
          </w:rPr>
          <w:fldChar w:fldCharType="end"/>
        </w:r>
        <w:r w:rsidRPr="00413E2D">
          <w:rPr>
            <w:rStyle w:val="Hyperlink"/>
            <w:noProof/>
          </w:rPr>
          <w:fldChar w:fldCharType="end"/>
        </w:r>
      </w:ins>
    </w:p>
    <w:p w14:paraId="49CCD4FF" w14:textId="77777777" w:rsidR="007701D5" w:rsidRDefault="007701D5">
      <w:pPr>
        <w:pStyle w:val="TOC2"/>
        <w:tabs>
          <w:tab w:val="left" w:pos="960"/>
          <w:tab w:val="right" w:leader="dot" w:pos="9347"/>
        </w:tabs>
        <w:rPr>
          <w:ins w:id="66" w:author="d j h" w:date="2015-05-09T14:47:00Z"/>
          <w:rFonts w:asciiTheme="minorHAnsi" w:eastAsiaTheme="minorEastAsia" w:hAnsiTheme="minorHAnsi" w:cstheme="minorBidi"/>
          <w:b w:val="0"/>
          <w:noProof/>
          <w:sz w:val="22"/>
          <w:szCs w:val="22"/>
          <w:lang w:val="en-ZA" w:eastAsia="en-ZA"/>
        </w:rPr>
      </w:pPr>
      <w:ins w:id="67"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"_Toc418946167"</w:instrText>
        </w:r>
        <w:r w:rsidRPr="00413E2D">
          <w:rPr>
            <w:rStyle w:val="Hyperlink"/>
            <w:noProof/>
          </w:rPr>
          <w:instrText xml:space="preserve"> </w:instrText>
        </w:r>
        <w:r w:rsidRPr="00413E2D">
          <w:rPr>
            <w:rStyle w:val="Hyperlink"/>
            <w:noProof/>
          </w:rPr>
          <w:fldChar w:fldCharType="separate"/>
        </w:r>
        <w:r w:rsidRPr="00413E2D">
          <w:rPr>
            <w:rStyle w:val="Hyperlink"/>
            <w:noProof/>
          </w:rPr>
          <w:t>2.3</w:t>
        </w:r>
        <w:r>
          <w:rPr>
            <w:rFonts w:asciiTheme="minorHAnsi" w:eastAsiaTheme="minorEastAsia" w:hAnsiTheme="minorHAnsi" w:cstheme="minorBidi"/>
            <w:b w:val="0"/>
            <w:noProof/>
            <w:sz w:val="22"/>
            <w:szCs w:val="22"/>
            <w:lang w:val="en-ZA" w:eastAsia="en-ZA"/>
          </w:rPr>
          <w:tab/>
        </w:r>
        <w:r w:rsidRPr="00413E2D">
          <w:rPr>
            <w:rStyle w:val="Hyperlink"/>
            <w:noProof/>
          </w:rPr>
          <w:t>METHODS</w:t>
        </w:r>
        <w:r>
          <w:rPr>
            <w:noProof/>
            <w:webHidden/>
          </w:rPr>
          <w:tab/>
        </w:r>
        <w:r>
          <w:rPr>
            <w:noProof/>
            <w:webHidden/>
          </w:rPr>
          <w:fldChar w:fldCharType="begin"/>
        </w:r>
        <w:r>
          <w:rPr>
            <w:noProof/>
            <w:webHidden/>
          </w:rPr>
          <w:instrText xml:space="preserve"> PAGEREF _Toc418946167 \h </w:instrText>
        </w:r>
      </w:ins>
      <w:r>
        <w:rPr>
          <w:noProof/>
          <w:webHidden/>
        </w:rPr>
      </w:r>
      <w:r>
        <w:rPr>
          <w:noProof/>
          <w:webHidden/>
        </w:rPr>
        <w:fldChar w:fldCharType="separate"/>
      </w:r>
      <w:ins w:id="68" w:author="d j h" w:date="2015-05-09T14:47:00Z">
        <w:r>
          <w:rPr>
            <w:noProof/>
            <w:webHidden/>
          </w:rPr>
          <w:t>15</w:t>
        </w:r>
        <w:r>
          <w:rPr>
            <w:noProof/>
            <w:webHidden/>
          </w:rPr>
          <w:fldChar w:fldCharType="end"/>
        </w:r>
        <w:r w:rsidRPr="00413E2D">
          <w:rPr>
            <w:rStyle w:val="Hyperlink"/>
            <w:noProof/>
          </w:rPr>
          <w:fldChar w:fldCharType="end"/>
        </w:r>
      </w:ins>
    </w:p>
    <w:p w14:paraId="52142077" w14:textId="77777777" w:rsidR="007701D5" w:rsidRDefault="007701D5">
      <w:pPr>
        <w:pStyle w:val="TOC3"/>
        <w:rPr>
          <w:ins w:id="69" w:author="d j h" w:date="2015-05-09T14:47:00Z"/>
          <w:rFonts w:asciiTheme="minorHAnsi" w:eastAsiaTheme="minorEastAsia" w:hAnsiTheme="minorHAnsi" w:cstheme="minorBidi"/>
          <w:b w:val="0"/>
          <w:noProof/>
          <w:sz w:val="22"/>
          <w:szCs w:val="22"/>
          <w:lang w:val="en-ZA" w:eastAsia="en-ZA"/>
        </w:rPr>
      </w:pPr>
      <w:ins w:id="70"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"_Toc418946168"</w:instrText>
        </w:r>
        <w:r w:rsidRPr="00413E2D">
          <w:rPr>
            <w:rStyle w:val="Hyperlink"/>
            <w:noProof/>
          </w:rPr>
          <w:instrText xml:space="preserve"> </w:instrText>
        </w:r>
        <w:r w:rsidRPr="00413E2D">
          <w:rPr>
            <w:rStyle w:val="Hyperlink"/>
            <w:noProof/>
          </w:rPr>
          <w:fldChar w:fldCharType="separate"/>
        </w:r>
        <w:r w:rsidRPr="00413E2D">
          <w:rPr>
            <w:rStyle w:val="Hyperlink"/>
            <w:noProof/>
          </w:rPr>
          <w:t>2.3.1</w:t>
        </w:r>
        <w:r>
          <w:rPr>
            <w:rFonts w:asciiTheme="minorHAnsi" w:eastAsiaTheme="minorEastAsia" w:hAnsiTheme="minorHAnsi" w:cstheme="minorBidi"/>
            <w:b w:val="0"/>
            <w:noProof/>
            <w:sz w:val="22"/>
            <w:szCs w:val="22"/>
            <w:lang w:val="en-ZA" w:eastAsia="en-ZA"/>
          </w:rPr>
          <w:tab/>
        </w:r>
        <w:r w:rsidRPr="00413E2D">
          <w:rPr>
            <w:rStyle w:val="Hyperlink"/>
            <w:noProof/>
          </w:rPr>
          <w:t>RADIOMETRIC FORMULATION</w:t>
        </w:r>
        <w:r>
          <w:rPr>
            <w:noProof/>
            <w:webHidden/>
          </w:rPr>
          <w:tab/>
        </w:r>
        <w:r>
          <w:rPr>
            <w:noProof/>
            <w:webHidden/>
          </w:rPr>
          <w:fldChar w:fldCharType="begin"/>
        </w:r>
        <w:r>
          <w:rPr>
            <w:noProof/>
            <w:webHidden/>
          </w:rPr>
          <w:instrText xml:space="preserve"> PAGEREF _Toc418946168 \h </w:instrText>
        </w:r>
      </w:ins>
      <w:r>
        <w:rPr>
          <w:noProof/>
          <w:webHidden/>
        </w:rPr>
      </w:r>
      <w:r>
        <w:rPr>
          <w:noProof/>
          <w:webHidden/>
        </w:rPr>
        <w:fldChar w:fldCharType="separate"/>
      </w:r>
      <w:ins w:id="71" w:author="d j h" w:date="2015-05-09T14:47:00Z">
        <w:r>
          <w:rPr>
            <w:noProof/>
            <w:webHidden/>
          </w:rPr>
          <w:t>15</w:t>
        </w:r>
        <w:r>
          <w:rPr>
            <w:noProof/>
            <w:webHidden/>
          </w:rPr>
          <w:fldChar w:fldCharType="end"/>
        </w:r>
        <w:r w:rsidRPr="00413E2D">
          <w:rPr>
            <w:rStyle w:val="Hyperlink"/>
            <w:noProof/>
          </w:rPr>
          <w:fldChar w:fldCharType="end"/>
        </w:r>
      </w:ins>
    </w:p>
    <w:p w14:paraId="692E494C" w14:textId="77777777" w:rsidR="007701D5" w:rsidRDefault="007701D5">
      <w:pPr>
        <w:pStyle w:val="TOC3"/>
        <w:rPr>
          <w:ins w:id="72" w:author="d j h" w:date="2015-05-09T14:47:00Z"/>
          <w:rFonts w:asciiTheme="minorHAnsi" w:eastAsiaTheme="minorEastAsia" w:hAnsiTheme="minorHAnsi" w:cstheme="minorBidi"/>
          <w:b w:val="0"/>
          <w:noProof/>
          <w:sz w:val="22"/>
          <w:szCs w:val="22"/>
          <w:lang w:val="en-ZA" w:eastAsia="en-ZA"/>
        </w:rPr>
      </w:pPr>
      <w:ins w:id="73"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"_Toc418946169"</w:instrText>
        </w:r>
        <w:r w:rsidRPr="00413E2D">
          <w:rPr>
            <w:rStyle w:val="Hyperlink"/>
            <w:noProof/>
          </w:rPr>
          <w:instrText xml:space="preserve"> </w:instrText>
        </w:r>
        <w:r w:rsidRPr="00413E2D">
          <w:rPr>
            <w:rStyle w:val="Hyperlink"/>
            <w:noProof/>
          </w:rPr>
          <w:fldChar w:fldCharType="separate"/>
        </w:r>
        <w:r w:rsidRPr="00413E2D">
          <w:rPr>
            <w:rStyle w:val="Hyperlink"/>
            <w:noProof/>
          </w:rPr>
          <w:t>2.3.2</w:t>
        </w:r>
        <w:r>
          <w:rPr>
            <w:rFonts w:asciiTheme="minorHAnsi" w:eastAsiaTheme="minorEastAsia" w:hAnsiTheme="minorHAnsi" w:cstheme="minorBidi"/>
            <w:b w:val="0"/>
            <w:noProof/>
            <w:sz w:val="22"/>
            <w:szCs w:val="22"/>
            <w:lang w:val="en-ZA" w:eastAsia="en-ZA"/>
          </w:rPr>
          <w:tab/>
        </w:r>
        <w:r w:rsidRPr="00413E2D">
          <w:rPr>
            <w:rStyle w:val="Hyperlink"/>
            <w:noProof/>
          </w:rPr>
          <w:t>STUDY SITE, DATA COLLECTION AND PREPARATION</w:t>
        </w:r>
        <w:r>
          <w:rPr>
            <w:noProof/>
            <w:webHidden/>
          </w:rPr>
          <w:tab/>
        </w:r>
        <w:r>
          <w:rPr>
            <w:noProof/>
            <w:webHidden/>
          </w:rPr>
          <w:fldChar w:fldCharType="begin"/>
        </w:r>
        <w:r>
          <w:rPr>
            <w:noProof/>
            <w:webHidden/>
          </w:rPr>
          <w:instrText xml:space="preserve"> PAGEREF _Toc418946169 \h </w:instrText>
        </w:r>
      </w:ins>
      <w:r>
        <w:rPr>
          <w:noProof/>
          <w:webHidden/>
        </w:rPr>
      </w:r>
      <w:r>
        <w:rPr>
          <w:noProof/>
          <w:webHidden/>
        </w:rPr>
        <w:fldChar w:fldCharType="separate"/>
      </w:r>
      <w:ins w:id="74" w:author="d j h" w:date="2015-05-09T14:47:00Z">
        <w:r>
          <w:rPr>
            <w:noProof/>
            <w:webHidden/>
          </w:rPr>
          <w:t>19</w:t>
        </w:r>
        <w:r>
          <w:rPr>
            <w:noProof/>
            <w:webHidden/>
          </w:rPr>
          <w:fldChar w:fldCharType="end"/>
        </w:r>
        <w:r w:rsidRPr="00413E2D">
          <w:rPr>
            <w:rStyle w:val="Hyperlink"/>
            <w:noProof/>
          </w:rPr>
          <w:fldChar w:fldCharType="end"/>
        </w:r>
      </w:ins>
    </w:p>
    <w:p w14:paraId="2FBEE12C" w14:textId="77777777" w:rsidR="007701D5" w:rsidRDefault="007701D5">
      <w:pPr>
        <w:pStyle w:val="TOC3"/>
        <w:rPr>
          <w:ins w:id="75" w:author="d j h" w:date="2015-05-09T14:47:00Z"/>
          <w:rFonts w:asciiTheme="minorHAnsi" w:eastAsiaTheme="minorEastAsia" w:hAnsiTheme="minorHAnsi" w:cstheme="minorBidi"/>
          <w:b w:val="0"/>
          <w:noProof/>
          <w:sz w:val="22"/>
          <w:szCs w:val="22"/>
          <w:lang w:val="en-ZA" w:eastAsia="en-ZA"/>
        </w:rPr>
      </w:pPr>
      <w:ins w:id="76"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"_Toc418946170"</w:instrText>
        </w:r>
        <w:r w:rsidRPr="00413E2D">
          <w:rPr>
            <w:rStyle w:val="Hyperlink"/>
            <w:noProof/>
          </w:rPr>
          <w:instrText xml:space="preserve"> </w:instrText>
        </w:r>
        <w:r w:rsidRPr="00413E2D">
          <w:rPr>
            <w:rStyle w:val="Hyperlink"/>
            <w:noProof/>
          </w:rPr>
          <w:fldChar w:fldCharType="separate"/>
        </w:r>
        <w:r w:rsidRPr="00413E2D">
          <w:rPr>
            <w:rStyle w:val="Hyperlink"/>
            <w:noProof/>
          </w:rPr>
          <w:t>2.3.3</w:t>
        </w:r>
        <w:r>
          <w:rPr>
            <w:rFonts w:asciiTheme="minorHAnsi" w:eastAsiaTheme="minorEastAsia" w:hAnsiTheme="minorHAnsi" w:cstheme="minorBidi"/>
            <w:b w:val="0"/>
            <w:noProof/>
            <w:sz w:val="22"/>
            <w:szCs w:val="22"/>
            <w:lang w:val="en-ZA" w:eastAsia="en-ZA"/>
          </w:rPr>
          <w:tab/>
        </w:r>
        <w:r w:rsidRPr="00413E2D">
          <w:rPr>
            <w:rStyle w:val="Hyperlink"/>
            <w:noProof/>
          </w:rPr>
          <w:t>ACCURACY ASSESSMENT</w:t>
        </w:r>
        <w:r>
          <w:rPr>
            <w:noProof/>
            <w:webHidden/>
          </w:rPr>
          <w:tab/>
        </w:r>
        <w:r>
          <w:rPr>
            <w:noProof/>
            <w:webHidden/>
          </w:rPr>
          <w:fldChar w:fldCharType="begin"/>
        </w:r>
        <w:r>
          <w:rPr>
            <w:noProof/>
            <w:webHidden/>
          </w:rPr>
          <w:instrText xml:space="preserve"> PAGEREF _Toc418946170 \h </w:instrText>
        </w:r>
      </w:ins>
      <w:r>
        <w:rPr>
          <w:noProof/>
          <w:webHidden/>
        </w:rPr>
      </w:r>
      <w:r>
        <w:rPr>
          <w:noProof/>
          <w:webHidden/>
        </w:rPr>
        <w:fldChar w:fldCharType="separate"/>
      </w:r>
      <w:ins w:id="77" w:author="d j h" w:date="2015-05-09T14:47:00Z">
        <w:r>
          <w:rPr>
            <w:noProof/>
            <w:webHidden/>
          </w:rPr>
          <w:t>20</w:t>
        </w:r>
        <w:r>
          <w:rPr>
            <w:noProof/>
            <w:webHidden/>
          </w:rPr>
          <w:fldChar w:fldCharType="end"/>
        </w:r>
        <w:r w:rsidRPr="00413E2D">
          <w:rPr>
            <w:rStyle w:val="Hyperlink"/>
            <w:noProof/>
          </w:rPr>
          <w:fldChar w:fldCharType="end"/>
        </w:r>
      </w:ins>
    </w:p>
    <w:p w14:paraId="48D1126D" w14:textId="77777777" w:rsidR="007701D5" w:rsidRDefault="007701D5">
      <w:pPr>
        <w:pStyle w:val="TOC2"/>
        <w:tabs>
          <w:tab w:val="left" w:pos="960"/>
          <w:tab w:val="right" w:leader="dot" w:pos="9347"/>
        </w:tabs>
        <w:rPr>
          <w:ins w:id="78" w:author="d j h" w:date="2015-05-09T14:47:00Z"/>
          <w:rFonts w:asciiTheme="minorHAnsi" w:eastAsiaTheme="minorEastAsia" w:hAnsiTheme="minorHAnsi" w:cstheme="minorBidi"/>
          <w:b w:val="0"/>
          <w:noProof/>
          <w:sz w:val="22"/>
          <w:szCs w:val="22"/>
          <w:lang w:val="en-ZA" w:eastAsia="en-ZA"/>
        </w:rPr>
      </w:pPr>
      <w:ins w:id="79"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"_Toc418946171"</w:instrText>
        </w:r>
        <w:r w:rsidRPr="00413E2D">
          <w:rPr>
            <w:rStyle w:val="Hyperlink"/>
            <w:noProof/>
          </w:rPr>
          <w:instrText xml:space="preserve"> </w:instrText>
        </w:r>
        <w:r w:rsidRPr="00413E2D">
          <w:rPr>
            <w:rStyle w:val="Hyperlink"/>
            <w:noProof/>
          </w:rPr>
          <w:fldChar w:fldCharType="separate"/>
        </w:r>
        <w:r w:rsidRPr="00413E2D">
          <w:rPr>
            <w:rStyle w:val="Hyperlink"/>
            <w:noProof/>
          </w:rPr>
          <w:t>2.4</w:t>
        </w:r>
        <w:r>
          <w:rPr>
            <w:rFonts w:asciiTheme="minorHAnsi" w:eastAsiaTheme="minorEastAsia" w:hAnsiTheme="minorHAnsi" w:cstheme="minorBidi"/>
            <w:b w:val="0"/>
            <w:noProof/>
            <w:sz w:val="22"/>
            <w:szCs w:val="22"/>
            <w:lang w:val="en-ZA" w:eastAsia="en-ZA"/>
          </w:rPr>
          <w:tab/>
        </w:r>
        <w:r w:rsidRPr="00413E2D">
          <w:rPr>
            <w:rStyle w:val="Hyperlink"/>
            <w:noProof/>
          </w:rPr>
          <w:t>RESULTS</w:t>
        </w:r>
        <w:r>
          <w:rPr>
            <w:noProof/>
            <w:webHidden/>
          </w:rPr>
          <w:tab/>
        </w:r>
        <w:r>
          <w:rPr>
            <w:noProof/>
            <w:webHidden/>
          </w:rPr>
          <w:fldChar w:fldCharType="begin"/>
        </w:r>
        <w:r>
          <w:rPr>
            <w:noProof/>
            <w:webHidden/>
          </w:rPr>
          <w:instrText xml:space="preserve"> PAGEREF _Toc418946171 \h </w:instrText>
        </w:r>
      </w:ins>
      <w:r>
        <w:rPr>
          <w:noProof/>
          <w:webHidden/>
        </w:rPr>
      </w:r>
      <w:r>
        <w:rPr>
          <w:noProof/>
          <w:webHidden/>
        </w:rPr>
        <w:fldChar w:fldCharType="separate"/>
      </w:r>
      <w:ins w:id="80" w:author="d j h" w:date="2015-05-09T14:47:00Z">
        <w:r>
          <w:rPr>
            <w:noProof/>
            <w:webHidden/>
          </w:rPr>
          <w:t>22</w:t>
        </w:r>
        <w:r>
          <w:rPr>
            <w:noProof/>
            <w:webHidden/>
          </w:rPr>
          <w:fldChar w:fldCharType="end"/>
        </w:r>
        <w:r w:rsidRPr="00413E2D">
          <w:rPr>
            <w:rStyle w:val="Hyperlink"/>
            <w:noProof/>
          </w:rPr>
          <w:fldChar w:fldCharType="end"/>
        </w:r>
      </w:ins>
    </w:p>
    <w:p w14:paraId="17BCB757" w14:textId="77777777" w:rsidR="007701D5" w:rsidRDefault="007701D5">
      <w:pPr>
        <w:pStyle w:val="TOC3"/>
        <w:rPr>
          <w:ins w:id="81" w:author="d j h" w:date="2015-05-09T14:47:00Z"/>
          <w:rFonts w:asciiTheme="minorHAnsi" w:eastAsiaTheme="minorEastAsia" w:hAnsiTheme="minorHAnsi" w:cstheme="minorBidi"/>
          <w:b w:val="0"/>
          <w:noProof/>
          <w:sz w:val="22"/>
          <w:szCs w:val="22"/>
          <w:lang w:val="en-ZA" w:eastAsia="en-ZA"/>
        </w:rPr>
      </w:pPr>
      <w:ins w:id="82"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"_Toc418946172"</w:instrText>
        </w:r>
        <w:r w:rsidRPr="00413E2D">
          <w:rPr>
            <w:rStyle w:val="Hyperlink"/>
            <w:noProof/>
          </w:rPr>
          <w:instrText xml:space="preserve"> </w:instrText>
        </w:r>
        <w:r w:rsidRPr="00413E2D">
          <w:rPr>
            <w:rStyle w:val="Hyperlink"/>
            <w:noProof/>
          </w:rPr>
          <w:fldChar w:fldCharType="separate"/>
        </w:r>
        <w:r w:rsidRPr="00413E2D">
          <w:rPr>
            <w:rStyle w:val="Hyperlink"/>
            <w:noProof/>
          </w:rPr>
          <w:t>2.4.1</w:t>
        </w:r>
        <w:r>
          <w:rPr>
            <w:rFonts w:asciiTheme="minorHAnsi" w:eastAsiaTheme="minorEastAsia" w:hAnsiTheme="minorHAnsi" w:cstheme="minorBidi"/>
            <w:b w:val="0"/>
            <w:noProof/>
            <w:sz w:val="22"/>
            <w:szCs w:val="22"/>
            <w:lang w:val="en-ZA" w:eastAsia="en-ZA"/>
          </w:rPr>
          <w:tab/>
        </w:r>
        <w:r w:rsidRPr="00413E2D">
          <w:rPr>
            <w:rStyle w:val="Hyperlink"/>
            <w:noProof/>
          </w:rPr>
          <w:t>Mosaicing</w:t>
        </w:r>
        <w:r>
          <w:rPr>
            <w:noProof/>
            <w:webHidden/>
          </w:rPr>
          <w:tab/>
        </w:r>
        <w:r>
          <w:rPr>
            <w:noProof/>
            <w:webHidden/>
          </w:rPr>
          <w:fldChar w:fldCharType="begin"/>
        </w:r>
        <w:r>
          <w:rPr>
            <w:noProof/>
            <w:webHidden/>
          </w:rPr>
          <w:instrText xml:space="preserve"> PAGEREF _Toc418946172 \h </w:instrText>
        </w:r>
      </w:ins>
      <w:r>
        <w:rPr>
          <w:noProof/>
          <w:webHidden/>
        </w:rPr>
      </w:r>
      <w:r>
        <w:rPr>
          <w:noProof/>
          <w:webHidden/>
        </w:rPr>
        <w:fldChar w:fldCharType="separate"/>
      </w:r>
      <w:ins w:id="83" w:author="d j h" w:date="2015-05-09T14:47:00Z">
        <w:r>
          <w:rPr>
            <w:noProof/>
            <w:webHidden/>
          </w:rPr>
          <w:t>22</w:t>
        </w:r>
        <w:r>
          <w:rPr>
            <w:noProof/>
            <w:webHidden/>
          </w:rPr>
          <w:fldChar w:fldCharType="end"/>
        </w:r>
        <w:r w:rsidRPr="00413E2D">
          <w:rPr>
            <w:rStyle w:val="Hyperlink"/>
            <w:noProof/>
          </w:rPr>
          <w:fldChar w:fldCharType="end"/>
        </w:r>
      </w:ins>
    </w:p>
    <w:p w14:paraId="3DD252FB" w14:textId="77777777" w:rsidR="007701D5" w:rsidRDefault="007701D5">
      <w:pPr>
        <w:pStyle w:val="TOC3"/>
        <w:rPr>
          <w:ins w:id="84" w:author="d j h" w:date="2015-05-09T14:47:00Z"/>
          <w:rFonts w:asciiTheme="minorHAnsi" w:eastAsiaTheme="minorEastAsia" w:hAnsiTheme="minorHAnsi" w:cstheme="minorBidi"/>
          <w:b w:val="0"/>
          <w:noProof/>
          <w:sz w:val="22"/>
          <w:szCs w:val="22"/>
          <w:lang w:val="en-ZA" w:eastAsia="en-ZA"/>
        </w:rPr>
      </w:pPr>
      <w:ins w:id="85"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"_Toc418946173"</w:instrText>
        </w:r>
        <w:r w:rsidRPr="00413E2D">
          <w:rPr>
            <w:rStyle w:val="Hyperlink"/>
            <w:noProof/>
          </w:rPr>
          <w:instrText xml:space="preserve"> </w:instrText>
        </w:r>
        <w:r w:rsidRPr="00413E2D">
          <w:rPr>
            <w:rStyle w:val="Hyperlink"/>
            <w:noProof/>
          </w:rPr>
          <w:fldChar w:fldCharType="separate"/>
        </w:r>
        <w:r w:rsidRPr="00413E2D">
          <w:rPr>
            <w:rStyle w:val="Hyperlink"/>
            <w:noProof/>
          </w:rPr>
          <w:t>2.4.2</w:t>
        </w:r>
        <w:r>
          <w:rPr>
            <w:rFonts w:asciiTheme="minorHAnsi" w:eastAsiaTheme="minorEastAsia" w:hAnsiTheme="minorHAnsi" w:cstheme="minorBidi"/>
            <w:b w:val="0"/>
            <w:noProof/>
            <w:sz w:val="22"/>
            <w:szCs w:val="22"/>
            <w:lang w:val="en-ZA" w:eastAsia="en-ZA"/>
          </w:rPr>
          <w:tab/>
        </w:r>
        <w:r w:rsidRPr="00413E2D">
          <w:rPr>
            <w:rStyle w:val="Hyperlink"/>
            <w:noProof/>
          </w:rPr>
          <w:t>SPOT 5 comparison</w:t>
        </w:r>
        <w:r>
          <w:rPr>
            <w:noProof/>
            <w:webHidden/>
          </w:rPr>
          <w:tab/>
        </w:r>
        <w:r>
          <w:rPr>
            <w:noProof/>
            <w:webHidden/>
          </w:rPr>
          <w:fldChar w:fldCharType="begin"/>
        </w:r>
        <w:r>
          <w:rPr>
            <w:noProof/>
            <w:webHidden/>
          </w:rPr>
          <w:instrText xml:space="preserve"> PAGEREF _Toc418946173 \h </w:instrText>
        </w:r>
      </w:ins>
      <w:r>
        <w:rPr>
          <w:noProof/>
          <w:webHidden/>
        </w:rPr>
      </w:r>
      <w:r>
        <w:rPr>
          <w:noProof/>
          <w:webHidden/>
        </w:rPr>
        <w:fldChar w:fldCharType="separate"/>
      </w:r>
      <w:ins w:id="86" w:author="d j h" w:date="2015-05-09T14:47:00Z">
        <w:r>
          <w:rPr>
            <w:noProof/>
            <w:webHidden/>
          </w:rPr>
          <w:t>25</w:t>
        </w:r>
        <w:r>
          <w:rPr>
            <w:noProof/>
            <w:webHidden/>
          </w:rPr>
          <w:fldChar w:fldCharType="end"/>
        </w:r>
        <w:r w:rsidRPr="00413E2D">
          <w:rPr>
            <w:rStyle w:val="Hyperlink"/>
            <w:noProof/>
          </w:rPr>
          <w:fldChar w:fldCharType="end"/>
        </w:r>
      </w:ins>
    </w:p>
    <w:p w14:paraId="48C640DF" w14:textId="77777777" w:rsidR="007701D5" w:rsidRDefault="007701D5">
      <w:pPr>
        <w:pStyle w:val="TOC2"/>
        <w:tabs>
          <w:tab w:val="left" w:pos="960"/>
          <w:tab w:val="right" w:leader="dot" w:pos="9347"/>
        </w:tabs>
        <w:rPr>
          <w:ins w:id="87" w:author="d j h" w:date="2015-05-09T14:47:00Z"/>
          <w:rFonts w:asciiTheme="minorHAnsi" w:eastAsiaTheme="minorEastAsia" w:hAnsiTheme="minorHAnsi" w:cstheme="minorBidi"/>
          <w:b w:val="0"/>
          <w:noProof/>
          <w:sz w:val="22"/>
          <w:szCs w:val="22"/>
          <w:lang w:val="en-ZA" w:eastAsia="en-ZA"/>
        </w:rPr>
      </w:pPr>
      <w:ins w:id="88"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"_Toc418946174"</w:instrText>
        </w:r>
        <w:r w:rsidRPr="00413E2D">
          <w:rPr>
            <w:rStyle w:val="Hyperlink"/>
            <w:noProof/>
          </w:rPr>
          <w:instrText xml:space="preserve"> </w:instrText>
        </w:r>
        <w:r w:rsidRPr="00413E2D">
          <w:rPr>
            <w:rStyle w:val="Hyperlink"/>
            <w:noProof/>
          </w:rPr>
          <w:fldChar w:fldCharType="separate"/>
        </w:r>
        <w:r w:rsidRPr="00413E2D">
          <w:rPr>
            <w:rStyle w:val="Hyperlink"/>
            <w:noProof/>
          </w:rPr>
          <w:t>2.5</w:t>
        </w:r>
        <w:r>
          <w:rPr>
            <w:rFonts w:asciiTheme="minorHAnsi" w:eastAsiaTheme="minorEastAsia" w:hAnsiTheme="minorHAnsi" w:cstheme="minorBidi"/>
            <w:b w:val="0"/>
            <w:noProof/>
            <w:sz w:val="22"/>
            <w:szCs w:val="22"/>
            <w:lang w:val="en-ZA" w:eastAsia="en-ZA"/>
          </w:rPr>
          <w:tab/>
        </w:r>
        <w:r w:rsidRPr="00413E2D">
          <w:rPr>
            <w:rStyle w:val="Hyperlink"/>
            <w:noProof/>
          </w:rPr>
          <w:t>CONCLUSIONS</w:t>
        </w:r>
        <w:r>
          <w:rPr>
            <w:noProof/>
            <w:webHidden/>
          </w:rPr>
          <w:tab/>
        </w:r>
        <w:r>
          <w:rPr>
            <w:noProof/>
            <w:webHidden/>
          </w:rPr>
          <w:fldChar w:fldCharType="begin"/>
        </w:r>
        <w:r>
          <w:rPr>
            <w:noProof/>
            <w:webHidden/>
          </w:rPr>
          <w:instrText xml:space="preserve"> PAGEREF _Toc418946174 \h </w:instrText>
        </w:r>
      </w:ins>
      <w:r>
        <w:rPr>
          <w:noProof/>
          <w:webHidden/>
        </w:rPr>
      </w:r>
      <w:r>
        <w:rPr>
          <w:noProof/>
          <w:webHidden/>
        </w:rPr>
        <w:fldChar w:fldCharType="separate"/>
      </w:r>
      <w:ins w:id="89" w:author="d j h" w:date="2015-05-09T14:47:00Z">
        <w:r>
          <w:rPr>
            <w:noProof/>
            <w:webHidden/>
          </w:rPr>
          <w:t>28</w:t>
        </w:r>
        <w:r>
          <w:rPr>
            <w:noProof/>
            <w:webHidden/>
          </w:rPr>
          <w:fldChar w:fldCharType="end"/>
        </w:r>
        <w:r w:rsidRPr="00413E2D">
          <w:rPr>
            <w:rStyle w:val="Hyperlink"/>
            <w:noProof/>
          </w:rPr>
          <w:fldChar w:fldCharType="end"/>
        </w:r>
      </w:ins>
    </w:p>
    <w:p w14:paraId="78B3951B" w14:textId="77777777" w:rsidR="007701D5" w:rsidRDefault="007701D5">
      <w:pPr>
        <w:pStyle w:val="TOC1"/>
        <w:tabs>
          <w:tab w:val="left" w:pos="1920"/>
        </w:tabs>
        <w:rPr>
          <w:ins w:id="90" w:author="d j h" w:date="2015-05-09T14:47:00Z"/>
          <w:rFonts w:asciiTheme="minorHAnsi" w:eastAsiaTheme="minorEastAsia" w:hAnsiTheme="minorHAnsi" w:cstheme="minorBidi"/>
          <w:b w:val="0"/>
          <w:noProof/>
          <w:sz w:val="22"/>
          <w:szCs w:val="22"/>
          <w:lang w:val="en-ZA" w:eastAsia="en-ZA"/>
        </w:rPr>
      </w:pPr>
      <w:ins w:id="91"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"_Toc418946175"</w:instrText>
        </w:r>
        <w:r w:rsidRPr="00413E2D">
          <w:rPr>
            <w:rStyle w:val="Hyperlink"/>
            <w:noProof/>
          </w:rPr>
          <w:instrText xml:space="preserve"> </w:instrText>
        </w:r>
        <w:r w:rsidRPr="00413E2D">
          <w:rPr>
            <w:rStyle w:val="Hyperlink"/>
            <w:noProof/>
          </w:rPr>
          <w:fldChar w:fldCharType="separate"/>
        </w:r>
        <w:r w:rsidRPr="00413E2D">
          <w:rPr>
            <w:rStyle w:val="Hyperlink"/>
            <w:noProof/>
          </w:rPr>
          <w:t>CHAPTER 3:</w:t>
        </w:r>
        <w:r>
          <w:rPr>
            <w:rFonts w:asciiTheme="minorHAnsi" w:eastAsiaTheme="minorEastAsia" w:hAnsiTheme="minorHAnsi" w:cstheme="minorBidi"/>
            <w:b w:val="0"/>
            <w:noProof/>
            <w:sz w:val="22"/>
            <w:szCs w:val="22"/>
            <w:lang w:val="en-ZA" w:eastAsia="en-ZA"/>
          </w:rPr>
          <w:tab/>
        </w:r>
        <w:r w:rsidRPr="00413E2D">
          <w:rPr>
            <w:rStyle w:val="Hyperlink"/>
            <w:noProof/>
          </w:rPr>
          <w:t>FEATURE CLUSTERING AND RANKING</w:t>
        </w:r>
        <w:r>
          <w:rPr>
            <w:noProof/>
            <w:webHidden/>
          </w:rPr>
          <w:tab/>
        </w:r>
        <w:r>
          <w:rPr>
            <w:noProof/>
            <w:webHidden/>
          </w:rPr>
          <w:fldChar w:fldCharType="begin"/>
        </w:r>
        <w:r>
          <w:rPr>
            <w:noProof/>
            <w:webHidden/>
          </w:rPr>
          <w:instrText xml:space="preserve"> PAGEREF _Toc418946175 \h </w:instrText>
        </w:r>
      </w:ins>
      <w:r>
        <w:rPr>
          <w:noProof/>
          <w:webHidden/>
        </w:rPr>
      </w:r>
      <w:r>
        <w:rPr>
          <w:noProof/>
          <w:webHidden/>
        </w:rPr>
        <w:fldChar w:fldCharType="separate"/>
      </w:r>
      <w:ins w:id="92" w:author="d j h" w:date="2015-05-09T14:47:00Z">
        <w:r>
          <w:rPr>
            <w:noProof/>
            <w:webHidden/>
          </w:rPr>
          <w:t>30</w:t>
        </w:r>
        <w:r>
          <w:rPr>
            <w:noProof/>
            <w:webHidden/>
          </w:rPr>
          <w:fldChar w:fldCharType="end"/>
        </w:r>
        <w:r w:rsidRPr="00413E2D">
          <w:rPr>
            <w:rStyle w:val="Hyperlink"/>
            <w:noProof/>
          </w:rPr>
          <w:fldChar w:fldCharType="end"/>
        </w:r>
      </w:ins>
    </w:p>
    <w:p w14:paraId="1C6C34CE" w14:textId="77777777" w:rsidR="007701D5" w:rsidRDefault="007701D5">
      <w:pPr>
        <w:pStyle w:val="TOC2"/>
        <w:tabs>
          <w:tab w:val="left" w:pos="960"/>
          <w:tab w:val="right" w:leader="dot" w:pos="9347"/>
        </w:tabs>
        <w:rPr>
          <w:ins w:id="93" w:author="d j h" w:date="2015-05-09T14:47:00Z"/>
          <w:rFonts w:asciiTheme="minorHAnsi" w:eastAsiaTheme="minorEastAsia" w:hAnsiTheme="minorHAnsi" w:cstheme="minorBidi"/>
          <w:b w:val="0"/>
          <w:noProof/>
          <w:sz w:val="22"/>
          <w:szCs w:val="22"/>
          <w:lang w:val="en-ZA" w:eastAsia="en-ZA"/>
        </w:rPr>
      </w:pPr>
      <w:ins w:id="94"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"_Toc418946176"</w:instrText>
        </w:r>
        <w:r w:rsidRPr="00413E2D">
          <w:rPr>
            <w:rStyle w:val="Hyperlink"/>
            <w:noProof/>
          </w:rPr>
          <w:instrText xml:space="preserve"> </w:instrText>
        </w:r>
        <w:r w:rsidRPr="00413E2D">
          <w:rPr>
            <w:rStyle w:val="Hyperlink"/>
            <w:noProof/>
          </w:rPr>
          <w:fldChar w:fldCharType="separate"/>
        </w:r>
        <w:r w:rsidRPr="00413E2D">
          <w:rPr>
            <w:rStyle w:val="Hyperlink"/>
            <w:noProof/>
          </w:rPr>
          <w:t>3.1</w:t>
        </w:r>
        <w:r>
          <w:rPr>
            <w:rFonts w:asciiTheme="minorHAnsi" w:eastAsiaTheme="minorEastAsia" w:hAnsiTheme="minorHAnsi" w:cstheme="minorBidi"/>
            <w:b w:val="0"/>
            <w:noProof/>
            <w:sz w:val="22"/>
            <w:szCs w:val="22"/>
            <w:lang w:val="en-ZA" w:eastAsia="en-ZA"/>
          </w:rPr>
          <w:tab/>
        </w:r>
        <w:r w:rsidRPr="00413E2D">
          <w:rPr>
            <w:rStyle w:val="Hyperlink"/>
            <w:noProof/>
          </w:rPr>
          <w:t>ABSTRACT</w:t>
        </w:r>
        <w:r>
          <w:rPr>
            <w:noProof/>
            <w:webHidden/>
          </w:rPr>
          <w:tab/>
        </w:r>
        <w:r>
          <w:rPr>
            <w:noProof/>
            <w:webHidden/>
          </w:rPr>
          <w:fldChar w:fldCharType="begin"/>
        </w:r>
        <w:r>
          <w:rPr>
            <w:noProof/>
            <w:webHidden/>
          </w:rPr>
          <w:instrText xml:space="preserve"> PAGEREF _Toc418946176 \h </w:instrText>
        </w:r>
      </w:ins>
      <w:r>
        <w:rPr>
          <w:noProof/>
          <w:webHidden/>
        </w:rPr>
      </w:r>
      <w:r>
        <w:rPr>
          <w:noProof/>
          <w:webHidden/>
        </w:rPr>
        <w:fldChar w:fldCharType="separate"/>
      </w:r>
      <w:ins w:id="95" w:author="d j h" w:date="2015-05-09T14:47:00Z">
        <w:r>
          <w:rPr>
            <w:noProof/>
            <w:webHidden/>
          </w:rPr>
          <w:t>30</w:t>
        </w:r>
        <w:r>
          <w:rPr>
            <w:noProof/>
            <w:webHidden/>
          </w:rPr>
          <w:fldChar w:fldCharType="end"/>
        </w:r>
        <w:r w:rsidRPr="00413E2D">
          <w:rPr>
            <w:rStyle w:val="Hyperlink"/>
            <w:noProof/>
          </w:rPr>
          <w:fldChar w:fldCharType="end"/>
        </w:r>
      </w:ins>
    </w:p>
    <w:p w14:paraId="7E329062" w14:textId="77777777" w:rsidR="007701D5" w:rsidRDefault="007701D5">
      <w:pPr>
        <w:pStyle w:val="TOC2"/>
        <w:tabs>
          <w:tab w:val="left" w:pos="960"/>
          <w:tab w:val="right" w:leader="dot" w:pos="9347"/>
        </w:tabs>
        <w:rPr>
          <w:ins w:id="96" w:author="d j h" w:date="2015-05-09T14:47:00Z"/>
          <w:rFonts w:asciiTheme="minorHAnsi" w:eastAsiaTheme="minorEastAsia" w:hAnsiTheme="minorHAnsi" w:cstheme="minorBidi"/>
          <w:b w:val="0"/>
          <w:noProof/>
          <w:sz w:val="22"/>
          <w:szCs w:val="22"/>
          <w:lang w:val="en-ZA" w:eastAsia="en-ZA"/>
        </w:rPr>
      </w:pPr>
      <w:ins w:id="97"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"_Toc418946177"</w:instrText>
        </w:r>
        <w:r w:rsidRPr="00413E2D">
          <w:rPr>
            <w:rStyle w:val="Hyperlink"/>
            <w:noProof/>
          </w:rPr>
          <w:instrText xml:space="preserve"> </w:instrText>
        </w:r>
        <w:r w:rsidRPr="00413E2D">
          <w:rPr>
            <w:rStyle w:val="Hyperlink"/>
            <w:noProof/>
          </w:rPr>
          <w:fldChar w:fldCharType="separate"/>
        </w:r>
        <w:r w:rsidRPr="00413E2D">
          <w:rPr>
            <w:rStyle w:val="Hyperlink"/>
            <w:noProof/>
          </w:rPr>
          <w:t>3.2</w:t>
        </w:r>
        <w:r>
          <w:rPr>
            <w:rFonts w:asciiTheme="minorHAnsi" w:eastAsiaTheme="minorEastAsia" w:hAnsiTheme="minorHAnsi" w:cstheme="minorBidi"/>
            <w:b w:val="0"/>
            <w:noProof/>
            <w:sz w:val="22"/>
            <w:szCs w:val="22"/>
            <w:lang w:val="en-ZA" w:eastAsia="en-ZA"/>
          </w:rPr>
          <w:tab/>
        </w:r>
        <w:r w:rsidRPr="00413E2D">
          <w:rPr>
            <w:rStyle w:val="Hyperlink"/>
            <w:noProof/>
          </w:rPr>
          <w:t>INTRODUCTION</w:t>
        </w:r>
        <w:r>
          <w:rPr>
            <w:noProof/>
            <w:webHidden/>
          </w:rPr>
          <w:tab/>
        </w:r>
        <w:r>
          <w:rPr>
            <w:noProof/>
            <w:webHidden/>
          </w:rPr>
          <w:fldChar w:fldCharType="begin"/>
        </w:r>
        <w:r>
          <w:rPr>
            <w:noProof/>
            <w:webHidden/>
          </w:rPr>
          <w:instrText xml:space="preserve"> PAGEREF _Toc418946177 \h </w:instrText>
        </w:r>
      </w:ins>
      <w:r>
        <w:rPr>
          <w:noProof/>
          <w:webHidden/>
        </w:rPr>
      </w:r>
      <w:r>
        <w:rPr>
          <w:noProof/>
          <w:webHidden/>
        </w:rPr>
        <w:fldChar w:fldCharType="separate"/>
      </w:r>
      <w:ins w:id="98" w:author="d j h" w:date="2015-05-09T14:47:00Z">
        <w:r>
          <w:rPr>
            <w:noProof/>
            <w:webHidden/>
          </w:rPr>
          <w:t>30</w:t>
        </w:r>
        <w:r>
          <w:rPr>
            <w:noProof/>
            <w:webHidden/>
          </w:rPr>
          <w:fldChar w:fldCharType="end"/>
        </w:r>
        <w:r w:rsidRPr="00413E2D">
          <w:rPr>
            <w:rStyle w:val="Hyperlink"/>
            <w:noProof/>
          </w:rPr>
          <w:fldChar w:fldCharType="end"/>
        </w:r>
      </w:ins>
    </w:p>
    <w:p w14:paraId="74D9FFBA" w14:textId="77777777" w:rsidR="007701D5" w:rsidRDefault="007701D5">
      <w:pPr>
        <w:pStyle w:val="TOC2"/>
        <w:tabs>
          <w:tab w:val="left" w:pos="960"/>
          <w:tab w:val="right" w:leader="dot" w:pos="9347"/>
        </w:tabs>
        <w:rPr>
          <w:ins w:id="99" w:author="d j h" w:date="2015-05-09T14:47:00Z"/>
          <w:rFonts w:asciiTheme="minorHAnsi" w:eastAsiaTheme="minorEastAsia" w:hAnsiTheme="minorHAnsi" w:cstheme="minorBidi"/>
          <w:b w:val="0"/>
          <w:noProof/>
          <w:sz w:val="22"/>
          <w:szCs w:val="22"/>
          <w:lang w:val="en-ZA" w:eastAsia="en-ZA"/>
        </w:rPr>
      </w:pPr>
      <w:ins w:id="100"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"_Toc418946178"</w:instrText>
        </w:r>
        <w:r w:rsidRPr="00413E2D">
          <w:rPr>
            <w:rStyle w:val="Hyperlink"/>
            <w:noProof/>
          </w:rPr>
          <w:instrText xml:space="preserve"> </w:instrText>
        </w:r>
        <w:r w:rsidRPr="00413E2D">
          <w:rPr>
            <w:rStyle w:val="Hyperlink"/>
            <w:noProof/>
          </w:rPr>
          <w:fldChar w:fldCharType="separate"/>
        </w:r>
        <w:r w:rsidRPr="00413E2D">
          <w:rPr>
            <w:rStyle w:val="Hyperlink"/>
            <w:noProof/>
          </w:rPr>
          <w:t>3.3</w:t>
        </w:r>
        <w:r>
          <w:rPr>
            <w:rFonts w:asciiTheme="minorHAnsi" w:eastAsiaTheme="minorEastAsia" w:hAnsiTheme="minorHAnsi" w:cstheme="minorBidi"/>
            <w:b w:val="0"/>
            <w:noProof/>
            <w:sz w:val="22"/>
            <w:szCs w:val="22"/>
            <w:lang w:val="en-ZA" w:eastAsia="en-ZA"/>
          </w:rPr>
          <w:tab/>
        </w:r>
        <w:r w:rsidRPr="00413E2D">
          <w:rPr>
            <w:rStyle w:val="Hyperlink"/>
            <w:noProof/>
          </w:rPr>
          <w:t>DATA AND GROUND TRUTH</w:t>
        </w:r>
        <w:r>
          <w:rPr>
            <w:noProof/>
            <w:webHidden/>
          </w:rPr>
          <w:tab/>
        </w:r>
        <w:r>
          <w:rPr>
            <w:noProof/>
            <w:webHidden/>
          </w:rPr>
          <w:fldChar w:fldCharType="begin"/>
        </w:r>
        <w:r>
          <w:rPr>
            <w:noProof/>
            <w:webHidden/>
          </w:rPr>
          <w:instrText xml:space="preserve"> PAGEREF _Toc418946178 \h </w:instrText>
        </w:r>
      </w:ins>
      <w:r>
        <w:rPr>
          <w:noProof/>
          <w:webHidden/>
        </w:rPr>
      </w:r>
      <w:r>
        <w:rPr>
          <w:noProof/>
          <w:webHidden/>
        </w:rPr>
        <w:fldChar w:fldCharType="separate"/>
      </w:r>
      <w:ins w:id="101" w:author="d j h" w:date="2015-05-09T14:47:00Z">
        <w:r>
          <w:rPr>
            <w:noProof/>
            <w:webHidden/>
          </w:rPr>
          <w:t>33</w:t>
        </w:r>
        <w:r>
          <w:rPr>
            <w:noProof/>
            <w:webHidden/>
          </w:rPr>
          <w:fldChar w:fldCharType="end"/>
        </w:r>
        <w:r w:rsidRPr="00413E2D">
          <w:rPr>
            <w:rStyle w:val="Hyperlink"/>
            <w:noProof/>
          </w:rPr>
          <w:fldChar w:fldCharType="end"/>
        </w:r>
      </w:ins>
    </w:p>
    <w:p w14:paraId="6A3473C9" w14:textId="77777777" w:rsidR="007701D5" w:rsidRDefault="007701D5">
      <w:pPr>
        <w:pStyle w:val="TOC2"/>
        <w:tabs>
          <w:tab w:val="left" w:pos="960"/>
          <w:tab w:val="right" w:leader="dot" w:pos="9347"/>
        </w:tabs>
        <w:rPr>
          <w:ins w:id="102" w:author="d j h" w:date="2015-05-09T14:47:00Z"/>
          <w:rFonts w:asciiTheme="minorHAnsi" w:eastAsiaTheme="minorEastAsia" w:hAnsiTheme="minorHAnsi" w:cstheme="minorBidi"/>
          <w:b w:val="0"/>
          <w:noProof/>
          <w:sz w:val="22"/>
          <w:szCs w:val="22"/>
          <w:lang w:val="en-ZA" w:eastAsia="en-ZA"/>
        </w:rPr>
      </w:pPr>
      <w:ins w:id="103"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"_Toc418946179"</w:instrText>
        </w:r>
        <w:r w:rsidRPr="00413E2D">
          <w:rPr>
            <w:rStyle w:val="Hyperlink"/>
            <w:noProof/>
          </w:rPr>
          <w:instrText xml:space="preserve"> </w:instrText>
        </w:r>
        <w:r w:rsidRPr="00413E2D">
          <w:rPr>
            <w:rStyle w:val="Hyperlink"/>
            <w:noProof/>
          </w:rPr>
          <w:fldChar w:fldCharType="separate"/>
        </w:r>
        <w:r w:rsidRPr="00413E2D">
          <w:rPr>
            <w:rStyle w:val="Hyperlink"/>
            <w:noProof/>
          </w:rPr>
          <w:t>3.4</w:t>
        </w:r>
        <w:r>
          <w:rPr>
            <w:rFonts w:asciiTheme="minorHAnsi" w:eastAsiaTheme="minorEastAsia" w:hAnsiTheme="minorHAnsi" w:cstheme="minorBidi"/>
            <w:b w:val="0"/>
            <w:noProof/>
            <w:sz w:val="22"/>
            <w:szCs w:val="22"/>
            <w:lang w:val="en-ZA" w:eastAsia="en-ZA"/>
          </w:rPr>
          <w:tab/>
        </w:r>
        <w:r w:rsidRPr="00413E2D">
          <w:rPr>
            <w:rStyle w:val="Hyperlink"/>
            <w:noProof/>
          </w:rPr>
          <w:t>FEATURES</w:t>
        </w:r>
        <w:r>
          <w:rPr>
            <w:noProof/>
            <w:webHidden/>
          </w:rPr>
          <w:tab/>
        </w:r>
        <w:r>
          <w:rPr>
            <w:noProof/>
            <w:webHidden/>
          </w:rPr>
          <w:fldChar w:fldCharType="begin"/>
        </w:r>
        <w:r>
          <w:rPr>
            <w:noProof/>
            <w:webHidden/>
          </w:rPr>
          <w:instrText xml:space="preserve"> PAGEREF _Toc418946179 \h </w:instrText>
        </w:r>
      </w:ins>
      <w:r>
        <w:rPr>
          <w:noProof/>
          <w:webHidden/>
        </w:rPr>
      </w:r>
      <w:r>
        <w:rPr>
          <w:noProof/>
          <w:webHidden/>
        </w:rPr>
        <w:fldChar w:fldCharType="separate"/>
      </w:r>
      <w:ins w:id="104" w:author="d j h" w:date="2015-05-09T14:47:00Z">
        <w:r>
          <w:rPr>
            <w:noProof/>
            <w:webHidden/>
          </w:rPr>
          <w:t>34</w:t>
        </w:r>
        <w:r>
          <w:rPr>
            <w:noProof/>
            <w:webHidden/>
          </w:rPr>
          <w:fldChar w:fldCharType="end"/>
        </w:r>
        <w:r w:rsidRPr="00413E2D">
          <w:rPr>
            <w:rStyle w:val="Hyperlink"/>
            <w:noProof/>
          </w:rPr>
          <w:fldChar w:fldCharType="end"/>
        </w:r>
      </w:ins>
    </w:p>
    <w:p w14:paraId="794AD18A" w14:textId="77777777" w:rsidR="007701D5" w:rsidRDefault="007701D5">
      <w:pPr>
        <w:pStyle w:val="TOC2"/>
        <w:tabs>
          <w:tab w:val="left" w:pos="960"/>
          <w:tab w:val="right" w:leader="dot" w:pos="9347"/>
        </w:tabs>
        <w:rPr>
          <w:ins w:id="105" w:author="d j h" w:date="2015-05-09T14:47:00Z"/>
          <w:rFonts w:asciiTheme="minorHAnsi" w:eastAsiaTheme="minorEastAsia" w:hAnsiTheme="minorHAnsi" w:cstheme="minorBidi"/>
          <w:b w:val="0"/>
          <w:noProof/>
          <w:sz w:val="22"/>
          <w:szCs w:val="22"/>
          <w:lang w:val="en-ZA" w:eastAsia="en-ZA"/>
        </w:rPr>
      </w:pPr>
      <w:ins w:id="106" w:author="d j h" w:date="2015-05-09T14:47:00Z">
        <w:r w:rsidRPr="00413E2D">
          <w:rPr>
            <w:rStyle w:val="Hyperlink"/>
            <w:noProof/>
          </w:rPr>
          <w:lastRenderedPageBreak/>
          <w:fldChar w:fldCharType="begin"/>
        </w:r>
        <w:r w:rsidRPr="00413E2D">
          <w:rPr>
            <w:rStyle w:val="Hyperlink"/>
            <w:noProof/>
          </w:rPr>
          <w:instrText xml:space="preserve"> </w:instrText>
        </w:r>
        <w:r>
          <w:rPr>
            <w:noProof/>
          </w:rPr>
          <w:instrText>HYPERLINK \l "_Toc418946180"</w:instrText>
        </w:r>
        <w:r w:rsidRPr="00413E2D">
          <w:rPr>
            <w:rStyle w:val="Hyperlink"/>
            <w:noProof/>
          </w:rPr>
          <w:instrText xml:space="preserve"> </w:instrText>
        </w:r>
        <w:r w:rsidRPr="00413E2D">
          <w:rPr>
            <w:rStyle w:val="Hyperlink"/>
            <w:noProof/>
          </w:rPr>
          <w:fldChar w:fldCharType="separate"/>
        </w:r>
        <w:r w:rsidRPr="00413E2D">
          <w:rPr>
            <w:rStyle w:val="Hyperlink"/>
            <w:noProof/>
          </w:rPr>
          <w:t>3.5</w:t>
        </w:r>
        <w:r>
          <w:rPr>
            <w:rFonts w:asciiTheme="minorHAnsi" w:eastAsiaTheme="minorEastAsia" w:hAnsiTheme="minorHAnsi" w:cstheme="minorBidi"/>
            <w:b w:val="0"/>
            <w:noProof/>
            <w:sz w:val="22"/>
            <w:szCs w:val="22"/>
            <w:lang w:val="en-ZA" w:eastAsia="en-ZA"/>
          </w:rPr>
          <w:tab/>
        </w:r>
        <w:r w:rsidRPr="00413E2D">
          <w:rPr>
            <w:rStyle w:val="Hyperlink"/>
            <w:noProof/>
          </w:rPr>
          <w:t>METHOD</w:t>
        </w:r>
        <w:r>
          <w:rPr>
            <w:noProof/>
            <w:webHidden/>
          </w:rPr>
          <w:tab/>
        </w:r>
        <w:r>
          <w:rPr>
            <w:noProof/>
            <w:webHidden/>
          </w:rPr>
          <w:fldChar w:fldCharType="begin"/>
        </w:r>
        <w:r>
          <w:rPr>
            <w:noProof/>
            <w:webHidden/>
          </w:rPr>
          <w:instrText xml:space="preserve"> PAGEREF _Toc418946180 \h </w:instrText>
        </w:r>
      </w:ins>
      <w:r>
        <w:rPr>
          <w:noProof/>
          <w:webHidden/>
        </w:rPr>
      </w:r>
      <w:r>
        <w:rPr>
          <w:noProof/>
          <w:webHidden/>
        </w:rPr>
        <w:fldChar w:fldCharType="separate"/>
      </w:r>
      <w:ins w:id="107" w:author="d j h" w:date="2015-05-09T14:47:00Z">
        <w:r>
          <w:rPr>
            <w:noProof/>
            <w:webHidden/>
          </w:rPr>
          <w:t>36</w:t>
        </w:r>
        <w:r>
          <w:rPr>
            <w:noProof/>
            <w:webHidden/>
          </w:rPr>
          <w:fldChar w:fldCharType="end"/>
        </w:r>
        <w:r w:rsidRPr="00413E2D">
          <w:rPr>
            <w:rStyle w:val="Hyperlink"/>
            <w:noProof/>
          </w:rPr>
          <w:fldChar w:fldCharType="end"/>
        </w:r>
      </w:ins>
    </w:p>
    <w:p w14:paraId="46558E13" w14:textId="77777777" w:rsidR="007701D5" w:rsidRDefault="007701D5">
      <w:pPr>
        <w:pStyle w:val="TOC2"/>
        <w:tabs>
          <w:tab w:val="left" w:pos="960"/>
          <w:tab w:val="right" w:leader="dot" w:pos="9347"/>
        </w:tabs>
        <w:rPr>
          <w:ins w:id="108" w:author="d j h" w:date="2015-05-09T14:47:00Z"/>
          <w:rFonts w:asciiTheme="minorHAnsi" w:eastAsiaTheme="minorEastAsia" w:hAnsiTheme="minorHAnsi" w:cstheme="minorBidi"/>
          <w:b w:val="0"/>
          <w:noProof/>
          <w:sz w:val="22"/>
          <w:szCs w:val="22"/>
          <w:lang w:val="en-ZA" w:eastAsia="en-ZA"/>
        </w:rPr>
      </w:pPr>
      <w:ins w:id="109"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"_Toc418946181"</w:instrText>
        </w:r>
        <w:r w:rsidRPr="00413E2D">
          <w:rPr>
            <w:rStyle w:val="Hyperlink"/>
            <w:noProof/>
          </w:rPr>
          <w:instrText xml:space="preserve"> </w:instrText>
        </w:r>
        <w:r w:rsidRPr="00413E2D">
          <w:rPr>
            <w:rStyle w:val="Hyperlink"/>
            <w:noProof/>
          </w:rPr>
          <w:fldChar w:fldCharType="separate"/>
        </w:r>
        <w:r w:rsidRPr="00413E2D">
          <w:rPr>
            <w:rStyle w:val="Hyperlink"/>
            <w:noProof/>
          </w:rPr>
          <w:t>3.6</w:t>
        </w:r>
        <w:r>
          <w:rPr>
            <w:rFonts w:asciiTheme="minorHAnsi" w:eastAsiaTheme="minorEastAsia" w:hAnsiTheme="minorHAnsi" w:cstheme="minorBidi"/>
            <w:b w:val="0"/>
            <w:noProof/>
            <w:sz w:val="22"/>
            <w:szCs w:val="22"/>
            <w:lang w:val="en-ZA" w:eastAsia="en-ZA"/>
          </w:rPr>
          <w:tab/>
        </w:r>
        <w:r w:rsidRPr="00413E2D">
          <w:rPr>
            <w:rStyle w:val="Hyperlink"/>
            <w:noProof/>
          </w:rPr>
          <w:t>RESULTS AND DISCUSSION</w:t>
        </w:r>
        <w:r>
          <w:rPr>
            <w:noProof/>
            <w:webHidden/>
          </w:rPr>
          <w:tab/>
        </w:r>
        <w:r>
          <w:rPr>
            <w:noProof/>
            <w:webHidden/>
          </w:rPr>
          <w:fldChar w:fldCharType="begin"/>
        </w:r>
        <w:r>
          <w:rPr>
            <w:noProof/>
            <w:webHidden/>
          </w:rPr>
          <w:instrText xml:space="preserve"> PAGEREF _Toc418946181 \h </w:instrText>
        </w:r>
      </w:ins>
      <w:r>
        <w:rPr>
          <w:noProof/>
          <w:webHidden/>
        </w:rPr>
      </w:r>
      <w:r>
        <w:rPr>
          <w:noProof/>
          <w:webHidden/>
        </w:rPr>
        <w:fldChar w:fldCharType="separate"/>
      </w:r>
      <w:ins w:id="110" w:author="d j h" w:date="2015-05-09T14:47:00Z">
        <w:r>
          <w:rPr>
            <w:noProof/>
            <w:webHidden/>
          </w:rPr>
          <w:t>37</w:t>
        </w:r>
        <w:r>
          <w:rPr>
            <w:noProof/>
            <w:webHidden/>
          </w:rPr>
          <w:fldChar w:fldCharType="end"/>
        </w:r>
        <w:r w:rsidRPr="00413E2D">
          <w:rPr>
            <w:rStyle w:val="Hyperlink"/>
            <w:noProof/>
          </w:rPr>
          <w:fldChar w:fldCharType="end"/>
        </w:r>
      </w:ins>
    </w:p>
    <w:p w14:paraId="5B383AF4" w14:textId="77777777" w:rsidR="007701D5" w:rsidRDefault="007701D5">
      <w:pPr>
        <w:pStyle w:val="TOC3"/>
        <w:rPr>
          <w:ins w:id="111" w:author="d j h" w:date="2015-05-09T14:47:00Z"/>
          <w:rFonts w:asciiTheme="minorHAnsi" w:eastAsiaTheme="minorEastAsia" w:hAnsiTheme="minorHAnsi" w:cstheme="minorBidi"/>
          <w:b w:val="0"/>
          <w:noProof/>
          <w:sz w:val="22"/>
          <w:szCs w:val="22"/>
          <w:lang w:val="en-ZA" w:eastAsia="en-ZA"/>
        </w:rPr>
      </w:pPr>
      <w:ins w:id="112"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"_Toc418946182"</w:instrText>
        </w:r>
        <w:r w:rsidRPr="00413E2D">
          <w:rPr>
            <w:rStyle w:val="Hyperlink"/>
            <w:noProof/>
          </w:rPr>
          <w:instrText xml:space="preserve"> </w:instrText>
        </w:r>
        <w:r w:rsidRPr="00413E2D">
          <w:rPr>
            <w:rStyle w:val="Hyperlink"/>
            <w:noProof/>
          </w:rPr>
          <w:fldChar w:fldCharType="separate"/>
        </w:r>
        <w:r w:rsidRPr="00413E2D">
          <w:rPr>
            <w:rStyle w:val="Hyperlink"/>
            <w:noProof/>
          </w:rPr>
          <w:t>3.6.1</w:t>
        </w:r>
        <w:r>
          <w:rPr>
            <w:rFonts w:asciiTheme="minorHAnsi" w:eastAsiaTheme="minorEastAsia" w:hAnsiTheme="minorHAnsi" w:cstheme="minorBidi"/>
            <w:b w:val="0"/>
            <w:noProof/>
            <w:sz w:val="22"/>
            <w:szCs w:val="22"/>
            <w:lang w:val="en-ZA" w:eastAsia="en-ZA"/>
          </w:rPr>
          <w:tab/>
        </w:r>
        <w:r w:rsidRPr="00413E2D">
          <w:rPr>
            <w:rStyle w:val="Hyperlink"/>
            <w:noProof/>
          </w:rPr>
          <w:t>Standard Feature Selection</w:t>
        </w:r>
        <w:r>
          <w:rPr>
            <w:noProof/>
            <w:webHidden/>
          </w:rPr>
          <w:tab/>
        </w:r>
        <w:r>
          <w:rPr>
            <w:noProof/>
            <w:webHidden/>
          </w:rPr>
          <w:fldChar w:fldCharType="begin"/>
        </w:r>
        <w:r>
          <w:rPr>
            <w:noProof/>
            <w:webHidden/>
          </w:rPr>
          <w:instrText xml:space="preserve"> PAGEREF _Toc418946182 \h </w:instrText>
        </w:r>
      </w:ins>
      <w:r>
        <w:rPr>
          <w:noProof/>
          <w:webHidden/>
        </w:rPr>
      </w:r>
      <w:r>
        <w:rPr>
          <w:noProof/>
          <w:webHidden/>
        </w:rPr>
        <w:fldChar w:fldCharType="separate"/>
      </w:r>
      <w:ins w:id="113" w:author="d j h" w:date="2015-05-09T14:47:00Z">
        <w:r>
          <w:rPr>
            <w:noProof/>
            <w:webHidden/>
          </w:rPr>
          <w:t>37</w:t>
        </w:r>
        <w:r>
          <w:rPr>
            <w:noProof/>
            <w:webHidden/>
          </w:rPr>
          <w:fldChar w:fldCharType="end"/>
        </w:r>
        <w:r w:rsidRPr="00413E2D">
          <w:rPr>
            <w:rStyle w:val="Hyperlink"/>
            <w:noProof/>
          </w:rPr>
          <w:fldChar w:fldCharType="end"/>
        </w:r>
      </w:ins>
    </w:p>
    <w:p w14:paraId="173A8A7E" w14:textId="77777777" w:rsidR="007701D5" w:rsidRDefault="007701D5">
      <w:pPr>
        <w:pStyle w:val="TOC3"/>
        <w:rPr>
          <w:ins w:id="114" w:author="d j h" w:date="2015-05-09T14:47:00Z"/>
          <w:rFonts w:asciiTheme="minorHAnsi" w:eastAsiaTheme="minorEastAsia" w:hAnsiTheme="minorHAnsi" w:cstheme="minorBidi"/>
          <w:b w:val="0"/>
          <w:noProof/>
          <w:sz w:val="22"/>
          <w:szCs w:val="22"/>
          <w:lang w:val="en-ZA" w:eastAsia="en-ZA"/>
        </w:rPr>
      </w:pPr>
      <w:ins w:id="115"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"_Toc418946183"</w:instrText>
        </w:r>
        <w:r w:rsidRPr="00413E2D">
          <w:rPr>
            <w:rStyle w:val="Hyperlink"/>
            <w:noProof/>
          </w:rPr>
          <w:instrText xml:space="preserve"> </w:instrText>
        </w:r>
        <w:r w:rsidRPr="00413E2D">
          <w:rPr>
            <w:rStyle w:val="Hyperlink"/>
            <w:noProof/>
          </w:rPr>
          <w:fldChar w:fldCharType="separate"/>
        </w:r>
        <w:r w:rsidRPr="00413E2D">
          <w:rPr>
            <w:rStyle w:val="Hyperlink"/>
            <w:noProof/>
          </w:rPr>
          <w:t>3.6.2</w:t>
        </w:r>
        <w:r>
          <w:rPr>
            <w:rFonts w:asciiTheme="minorHAnsi" w:eastAsiaTheme="minorEastAsia" w:hAnsiTheme="minorHAnsi" w:cstheme="minorBidi"/>
            <w:b w:val="0"/>
            <w:noProof/>
            <w:sz w:val="22"/>
            <w:szCs w:val="22"/>
            <w:lang w:val="en-ZA" w:eastAsia="en-ZA"/>
          </w:rPr>
          <w:tab/>
        </w:r>
        <w:r w:rsidRPr="00413E2D">
          <w:rPr>
            <w:rStyle w:val="Hyperlink"/>
            <w:noProof/>
          </w:rPr>
          <w:t>Clustering and Ranking</w:t>
        </w:r>
        <w:r>
          <w:rPr>
            <w:noProof/>
            <w:webHidden/>
          </w:rPr>
          <w:tab/>
        </w:r>
        <w:r>
          <w:rPr>
            <w:noProof/>
            <w:webHidden/>
          </w:rPr>
          <w:fldChar w:fldCharType="begin"/>
        </w:r>
        <w:r>
          <w:rPr>
            <w:noProof/>
            <w:webHidden/>
          </w:rPr>
          <w:instrText xml:space="preserve"> PAGEREF _Toc418946183 \h </w:instrText>
        </w:r>
      </w:ins>
      <w:r>
        <w:rPr>
          <w:noProof/>
          <w:webHidden/>
        </w:rPr>
      </w:r>
      <w:r>
        <w:rPr>
          <w:noProof/>
          <w:webHidden/>
        </w:rPr>
        <w:fldChar w:fldCharType="separate"/>
      </w:r>
      <w:ins w:id="116" w:author="d j h" w:date="2015-05-09T14:47:00Z">
        <w:r>
          <w:rPr>
            <w:noProof/>
            <w:webHidden/>
          </w:rPr>
          <w:t>38</w:t>
        </w:r>
        <w:r>
          <w:rPr>
            <w:noProof/>
            <w:webHidden/>
          </w:rPr>
          <w:fldChar w:fldCharType="end"/>
        </w:r>
        <w:r w:rsidRPr="00413E2D">
          <w:rPr>
            <w:rStyle w:val="Hyperlink"/>
            <w:noProof/>
          </w:rPr>
          <w:fldChar w:fldCharType="end"/>
        </w:r>
      </w:ins>
    </w:p>
    <w:p w14:paraId="3BDFD42C" w14:textId="77777777" w:rsidR="007701D5" w:rsidRDefault="007701D5">
      <w:pPr>
        <w:pStyle w:val="TOC2"/>
        <w:tabs>
          <w:tab w:val="left" w:pos="960"/>
          <w:tab w:val="right" w:leader="dot" w:pos="9347"/>
        </w:tabs>
        <w:rPr>
          <w:ins w:id="117" w:author="d j h" w:date="2015-05-09T14:47:00Z"/>
          <w:rFonts w:asciiTheme="minorHAnsi" w:eastAsiaTheme="minorEastAsia" w:hAnsiTheme="minorHAnsi" w:cstheme="minorBidi"/>
          <w:b w:val="0"/>
          <w:noProof/>
          <w:sz w:val="22"/>
          <w:szCs w:val="22"/>
          <w:lang w:val="en-ZA" w:eastAsia="en-ZA"/>
        </w:rPr>
      </w:pPr>
      <w:ins w:id="118"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"_Toc418946184"</w:instrText>
        </w:r>
        <w:r w:rsidRPr="00413E2D">
          <w:rPr>
            <w:rStyle w:val="Hyperlink"/>
            <w:noProof/>
          </w:rPr>
          <w:instrText xml:space="preserve"> </w:instrText>
        </w:r>
        <w:r w:rsidRPr="00413E2D">
          <w:rPr>
            <w:rStyle w:val="Hyperlink"/>
            <w:noProof/>
          </w:rPr>
          <w:fldChar w:fldCharType="separate"/>
        </w:r>
        <w:r w:rsidRPr="00413E2D">
          <w:rPr>
            <w:rStyle w:val="Hyperlink"/>
            <w:noProof/>
          </w:rPr>
          <w:t>3.7</w:t>
        </w:r>
        <w:r>
          <w:rPr>
            <w:rFonts w:asciiTheme="minorHAnsi" w:eastAsiaTheme="minorEastAsia" w:hAnsiTheme="minorHAnsi" w:cstheme="minorBidi"/>
            <w:b w:val="0"/>
            <w:noProof/>
            <w:sz w:val="22"/>
            <w:szCs w:val="22"/>
            <w:lang w:val="en-ZA" w:eastAsia="en-ZA"/>
          </w:rPr>
          <w:tab/>
        </w:r>
        <w:r w:rsidRPr="00413E2D">
          <w:rPr>
            <w:rStyle w:val="Hyperlink"/>
            <w:noProof/>
          </w:rPr>
          <w:t>CONCLUSIONS</w:t>
        </w:r>
        <w:r>
          <w:rPr>
            <w:noProof/>
            <w:webHidden/>
          </w:rPr>
          <w:tab/>
        </w:r>
        <w:r>
          <w:rPr>
            <w:noProof/>
            <w:webHidden/>
          </w:rPr>
          <w:fldChar w:fldCharType="begin"/>
        </w:r>
        <w:r>
          <w:rPr>
            <w:noProof/>
            <w:webHidden/>
          </w:rPr>
          <w:instrText xml:space="preserve"> PAGEREF _Toc418946184 \h </w:instrText>
        </w:r>
      </w:ins>
      <w:r>
        <w:rPr>
          <w:noProof/>
          <w:webHidden/>
        </w:rPr>
      </w:r>
      <w:r>
        <w:rPr>
          <w:noProof/>
          <w:webHidden/>
        </w:rPr>
        <w:fldChar w:fldCharType="separate"/>
      </w:r>
      <w:ins w:id="119" w:author="d j h" w:date="2015-05-09T14:47:00Z">
        <w:r>
          <w:rPr>
            <w:noProof/>
            <w:webHidden/>
          </w:rPr>
          <w:t>41</w:t>
        </w:r>
        <w:r>
          <w:rPr>
            <w:noProof/>
            <w:webHidden/>
          </w:rPr>
          <w:fldChar w:fldCharType="end"/>
        </w:r>
        <w:r w:rsidRPr="00413E2D">
          <w:rPr>
            <w:rStyle w:val="Hyperlink"/>
            <w:noProof/>
          </w:rPr>
          <w:fldChar w:fldCharType="end"/>
        </w:r>
      </w:ins>
    </w:p>
    <w:p w14:paraId="14DB7201" w14:textId="77777777" w:rsidR="007701D5" w:rsidRDefault="007701D5">
      <w:pPr>
        <w:pStyle w:val="TOC1"/>
        <w:tabs>
          <w:tab w:val="left" w:pos="1920"/>
        </w:tabs>
        <w:rPr>
          <w:ins w:id="120" w:author="d j h" w:date="2015-05-09T14:47:00Z"/>
          <w:rFonts w:asciiTheme="minorHAnsi" w:eastAsiaTheme="minorEastAsia" w:hAnsiTheme="minorHAnsi" w:cstheme="minorBidi"/>
          <w:b w:val="0"/>
          <w:noProof/>
          <w:sz w:val="22"/>
          <w:szCs w:val="22"/>
          <w:lang w:val="en-ZA" w:eastAsia="en-ZA"/>
        </w:rPr>
      </w:pPr>
      <w:ins w:id="121"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"_Toc418946185"</w:instrText>
        </w:r>
        <w:r w:rsidRPr="00413E2D">
          <w:rPr>
            <w:rStyle w:val="Hyperlink"/>
            <w:noProof/>
          </w:rPr>
          <w:instrText xml:space="preserve"> </w:instrText>
        </w:r>
        <w:r w:rsidRPr="00413E2D">
          <w:rPr>
            <w:rStyle w:val="Hyperlink"/>
            <w:noProof/>
          </w:rPr>
          <w:fldChar w:fldCharType="separate"/>
        </w:r>
        <w:r w:rsidRPr="00413E2D">
          <w:rPr>
            <w:rStyle w:val="Hyperlink"/>
            <w:noProof/>
          </w:rPr>
          <w:t>CHAPTER 4:</w:t>
        </w:r>
        <w:r>
          <w:rPr>
            <w:rFonts w:asciiTheme="minorHAnsi" w:eastAsiaTheme="minorEastAsia" w:hAnsiTheme="minorHAnsi" w:cstheme="minorBidi"/>
            <w:b w:val="0"/>
            <w:noProof/>
            <w:sz w:val="22"/>
            <w:szCs w:val="22"/>
            <w:lang w:val="en-ZA" w:eastAsia="en-ZA"/>
          </w:rPr>
          <w:tab/>
        </w:r>
        <w:r w:rsidRPr="00413E2D">
          <w:rPr>
            <w:rStyle w:val="Hyperlink"/>
            <w:noProof/>
          </w:rPr>
          <w:t xml:space="preserve">VERY HIGH RESOLUTION MAPPING OF </w:t>
        </w:r>
        <w:r w:rsidRPr="00413E2D">
          <w:rPr>
            <w:rStyle w:val="Hyperlink"/>
            <w:i/>
            <w:noProof/>
          </w:rPr>
          <w:t>PORTULACARIA AFRA</w:t>
        </w:r>
        <w:r w:rsidRPr="00413E2D">
          <w:rPr>
            <w:rStyle w:val="Hyperlink"/>
            <w:noProof/>
          </w:rPr>
          <w:t xml:space="preserve"> CANOPY COVER</w:t>
        </w:r>
        <w:r>
          <w:rPr>
            <w:noProof/>
            <w:webHidden/>
          </w:rPr>
          <w:tab/>
        </w:r>
        <w:r>
          <w:rPr>
            <w:noProof/>
            <w:webHidden/>
          </w:rPr>
          <w:fldChar w:fldCharType="begin"/>
        </w:r>
        <w:r>
          <w:rPr>
            <w:noProof/>
            <w:webHidden/>
          </w:rPr>
          <w:instrText xml:space="preserve"> PAGEREF _Toc418946185 \h </w:instrText>
        </w:r>
      </w:ins>
      <w:r>
        <w:rPr>
          <w:noProof/>
          <w:webHidden/>
        </w:rPr>
      </w:r>
      <w:r>
        <w:rPr>
          <w:noProof/>
          <w:webHidden/>
        </w:rPr>
        <w:fldChar w:fldCharType="separate"/>
      </w:r>
      <w:ins w:id="122" w:author="d j h" w:date="2015-05-09T14:47:00Z">
        <w:r>
          <w:rPr>
            <w:noProof/>
            <w:webHidden/>
          </w:rPr>
          <w:t>44</w:t>
        </w:r>
        <w:r>
          <w:rPr>
            <w:noProof/>
            <w:webHidden/>
          </w:rPr>
          <w:fldChar w:fldCharType="end"/>
        </w:r>
        <w:r w:rsidRPr="00413E2D">
          <w:rPr>
            <w:rStyle w:val="Hyperlink"/>
            <w:noProof/>
          </w:rPr>
          <w:fldChar w:fldCharType="end"/>
        </w:r>
      </w:ins>
    </w:p>
    <w:p w14:paraId="41B157EC" w14:textId="77777777" w:rsidR="007701D5" w:rsidRDefault="007701D5">
      <w:pPr>
        <w:pStyle w:val="TOC2"/>
        <w:tabs>
          <w:tab w:val="left" w:pos="960"/>
          <w:tab w:val="right" w:leader="dot" w:pos="9347"/>
        </w:tabs>
        <w:rPr>
          <w:ins w:id="123" w:author="d j h" w:date="2015-05-09T14:47:00Z"/>
          <w:rFonts w:asciiTheme="minorHAnsi" w:eastAsiaTheme="minorEastAsia" w:hAnsiTheme="minorHAnsi" w:cstheme="minorBidi"/>
          <w:b w:val="0"/>
          <w:noProof/>
          <w:sz w:val="22"/>
          <w:szCs w:val="22"/>
          <w:lang w:val="en-ZA" w:eastAsia="en-ZA"/>
        </w:rPr>
      </w:pPr>
      <w:ins w:id="124"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"_Toc418946186"</w:instrText>
        </w:r>
        <w:r w:rsidRPr="00413E2D">
          <w:rPr>
            <w:rStyle w:val="Hyperlink"/>
            <w:noProof/>
          </w:rPr>
          <w:instrText xml:space="preserve"> </w:instrText>
        </w:r>
        <w:r w:rsidRPr="00413E2D">
          <w:rPr>
            <w:rStyle w:val="Hyperlink"/>
            <w:noProof/>
          </w:rPr>
          <w:fldChar w:fldCharType="separate"/>
        </w:r>
        <w:r w:rsidRPr="00413E2D">
          <w:rPr>
            <w:rStyle w:val="Hyperlink"/>
            <w:noProof/>
          </w:rPr>
          <w:t>4.1</w:t>
        </w:r>
        <w:r>
          <w:rPr>
            <w:rFonts w:asciiTheme="minorHAnsi" w:eastAsiaTheme="minorEastAsia" w:hAnsiTheme="minorHAnsi" w:cstheme="minorBidi"/>
            <w:b w:val="0"/>
            <w:noProof/>
            <w:sz w:val="22"/>
            <w:szCs w:val="22"/>
            <w:lang w:val="en-ZA" w:eastAsia="en-ZA"/>
          </w:rPr>
          <w:tab/>
        </w:r>
        <w:r w:rsidRPr="00413E2D">
          <w:rPr>
            <w:rStyle w:val="Hyperlink"/>
            <w:noProof/>
          </w:rPr>
          <w:t>ABSTRACT</w:t>
        </w:r>
        <w:r>
          <w:rPr>
            <w:noProof/>
            <w:webHidden/>
          </w:rPr>
          <w:tab/>
        </w:r>
        <w:r>
          <w:rPr>
            <w:noProof/>
            <w:webHidden/>
          </w:rPr>
          <w:fldChar w:fldCharType="begin"/>
        </w:r>
        <w:r>
          <w:rPr>
            <w:noProof/>
            <w:webHidden/>
          </w:rPr>
          <w:instrText xml:space="preserve"> PAGEREF _Toc418946186 \h </w:instrText>
        </w:r>
      </w:ins>
      <w:r>
        <w:rPr>
          <w:noProof/>
          <w:webHidden/>
        </w:rPr>
      </w:r>
      <w:r>
        <w:rPr>
          <w:noProof/>
          <w:webHidden/>
        </w:rPr>
        <w:fldChar w:fldCharType="separate"/>
      </w:r>
      <w:ins w:id="125" w:author="d j h" w:date="2015-05-09T14:47:00Z">
        <w:r>
          <w:rPr>
            <w:noProof/>
            <w:webHidden/>
          </w:rPr>
          <w:t>44</w:t>
        </w:r>
        <w:r>
          <w:rPr>
            <w:noProof/>
            <w:webHidden/>
          </w:rPr>
          <w:fldChar w:fldCharType="end"/>
        </w:r>
        <w:r w:rsidRPr="00413E2D">
          <w:rPr>
            <w:rStyle w:val="Hyperlink"/>
            <w:noProof/>
          </w:rPr>
          <w:fldChar w:fldCharType="end"/>
        </w:r>
      </w:ins>
    </w:p>
    <w:p w14:paraId="4B86BE1E" w14:textId="77777777" w:rsidR="007701D5" w:rsidRDefault="007701D5">
      <w:pPr>
        <w:pStyle w:val="TOC2"/>
        <w:tabs>
          <w:tab w:val="left" w:pos="960"/>
          <w:tab w:val="right" w:leader="dot" w:pos="9347"/>
        </w:tabs>
        <w:rPr>
          <w:ins w:id="126" w:author="d j h" w:date="2015-05-09T14:47:00Z"/>
          <w:rFonts w:asciiTheme="minorHAnsi" w:eastAsiaTheme="minorEastAsia" w:hAnsiTheme="minorHAnsi" w:cstheme="minorBidi"/>
          <w:b w:val="0"/>
          <w:noProof/>
          <w:sz w:val="22"/>
          <w:szCs w:val="22"/>
          <w:lang w:val="en-ZA" w:eastAsia="en-ZA"/>
        </w:rPr>
      </w:pPr>
      <w:ins w:id="127"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"_Toc418946187"</w:instrText>
        </w:r>
        <w:r w:rsidRPr="00413E2D">
          <w:rPr>
            <w:rStyle w:val="Hyperlink"/>
            <w:noProof/>
          </w:rPr>
          <w:instrText xml:space="preserve"> </w:instrText>
        </w:r>
        <w:r w:rsidRPr="00413E2D">
          <w:rPr>
            <w:rStyle w:val="Hyperlink"/>
            <w:noProof/>
          </w:rPr>
          <w:fldChar w:fldCharType="separate"/>
        </w:r>
        <w:r w:rsidRPr="00413E2D">
          <w:rPr>
            <w:rStyle w:val="Hyperlink"/>
            <w:noProof/>
          </w:rPr>
          <w:t>4.2</w:t>
        </w:r>
        <w:r>
          <w:rPr>
            <w:rFonts w:asciiTheme="minorHAnsi" w:eastAsiaTheme="minorEastAsia" w:hAnsiTheme="minorHAnsi" w:cstheme="minorBidi"/>
            <w:b w:val="0"/>
            <w:noProof/>
            <w:sz w:val="22"/>
            <w:szCs w:val="22"/>
            <w:lang w:val="en-ZA" w:eastAsia="en-ZA"/>
          </w:rPr>
          <w:tab/>
        </w:r>
        <w:r w:rsidRPr="00413E2D">
          <w:rPr>
            <w:rStyle w:val="Hyperlink"/>
            <w:noProof/>
          </w:rPr>
          <w:t>INTRODUCTION</w:t>
        </w:r>
        <w:r>
          <w:rPr>
            <w:noProof/>
            <w:webHidden/>
          </w:rPr>
          <w:tab/>
        </w:r>
        <w:r>
          <w:rPr>
            <w:noProof/>
            <w:webHidden/>
          </w:rPr>
          <w:fldChar w:fldCharType="begin"/>
        </w:r>
        <w:r>
          <w:rPr>
            <w:noProof/>
            <w:webHidden/>
          </w:rPr>
          <w:instrText xml:space="preserve"> PAGEREF _Toc418946187 \h </w:instrText>
        </w:r>
      </w:ins>
      <w:r>
        <w:rPr>
          <w:noProof/>
          <w:webHidden/>
        </w:rPr>
      </w:r>
      <w:r>
        <w:rPr>
          <w:noProof/>
          <w:webHidden/>
        </w:rPr>
        <w:fldChar w:fldCharType="separate"/>
      </w:r>
      <w:ins w:id="128" w:author="d j h" w:date="2015-05-09T14:47:00Z">
        <w:r>
          <w:rPr>
            <w:noProof/>
            <w:webHidden/>
          </w:rPr>
          <w:t>44</w:t>
        </w:r>
        <w:r>
          <w:rPr>
            <w:noProof/>
            <w:webHidden/>
          </w:rPr>
          <w:fldChar w:fldCharType="end"/>
        </w:r>
        <w:r w:rsidRPr="00413E2D">
          <w:rPr>
            <w:rStyle w:val="Hyperlink"/>
            <w:noProof/>
          </w:rPr>
          <w:fldChar w:fldCharType="end"/>
        </w:r>
      </w:ins>
    </w:p>
    <w:p w14:paraId="0B386662" w14:textId="77777777" w:rsidR="007701D5" w:rsidRDefault="007701D5">
      <w:pPr>
        <w:pStyle w:val="TOC2"/>
        <w:tabs>
          <w:tab w:val="left" w:pos="960"/>
          <w:tab w:val="right" w:leader="dot" w:pos="9347"/>
        </w:tabs>
        <w:rPr>
          <w:ins w:id="129" w:author="d j h" w:date="2015-05-09T14:47:00Z"/>
          <w:rFonts w:asciiTheme="minorHAnsi" w:eastAsiaTheme="minorEastAsia" w:hAnsiTheme="minorHAnsi" w:cstheme="minorBidi"/>
          <w:b w:val="0"/>
          <w:noProof/>
          <w:sz w:val="22"/>
          <w:szCs w:val="22"/>
          <w:lang w:val="en-ZA" w:eastAsia="en-ZA"/>
        </w:rPr>
      </w:pPr>
      <w:ins w:id="130"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"_Toc418946188"</w:instrText>
        </w:r>
        <w:r w:rsidRPr="00413E2D">
          <w:rPr>
            <w:rStyle w:val="Hyperlink"/>
            <w:noProof/>
          </w:rPr>
          <w:instrText xml:space="preserve"> </w:instrText>
        </w:r>
        <w:r w:rsidRPr="00413E2D">
          <w:rPr>
            <w:rStyle w:val="Hyperlink"/>
            <w:noProof/>
          </w:rPr>
          <w:fldChar w:fldCharType="separate"/>
        </w:r>
        <w:r w:rsidRPr="00413E2D">
          <w:rPr>
            <w:rStyle w:val="Hyperlink"/>
            <w:noProof/>
          </w:rPr>
          <w:t>4.3</w:t>
        </w:r>
        <w:r>
          <w:rPr>
            <w:rFonts w:asciiTheme="minorHAnsi" w:eastAsiaTheme="minorEastAsia" w:hAnsiTheme="minorHAnsi" w:cstheme="minorBidi"/>
            <w:b w:val="0"/>
            <w:noProof/>
            <w:sz w:val="22"/>
            <w:szCs w:val="22"/>
            <w:lang w:val="en-ZA" w:eastAsia="en-ZA"/>
          </w:rPr>
          <w:tab/>
        </w:r>
        <w:r w:rsidRPr="00413E2D">
          <w:rPr>
            <w:rStyle w:val="Hyperlink"/>
            <w:noProof/>
          </w:rPr>
          <w:t>STUDY AREA</w:t>
        </w:r>
        <w:r>
          <w:rPr>
            <w:noProof/>
            <w:webHidden/>
          </w:rPr>
          <w:tab/>
        </w:r>
        <w:r>
          <w:rPr>
            <w:noProof/>
            <w:webHidden/>
          </w:rPr>
          <w:fldChar w:fldCharType="begin"/>
        </w:r>
        <w:r>
          <w:rPr>
            <w:noProof/>
            <w:webHidden/>
          </w:rPr>
          <w:instrText xml:space="preserve"> PAGEREF _Toc418946188 \h </w:instrText>
        </w:r>
      </w:ins>
      <w:r>
        <w:rPr>
          <w:noProof/>
          <w:webHidden/>
        </w:rPr>
      </w:r>
      <w:r>
        <w:rPr>
          <w:noProof/>
          <w:webHidden/>
        </w:rPr>
        <w:fldChar w:fldCharType="separate"/>
      </w:r>
      <w:ins w:id="131" w:author="d j h" w:date="2015-05-09T14:47:00Z">
        <w:r>
          <w:rPr>
            <w:noProof/>
            <w:webHidden/>
          </w:rPr>
          <w:t>46</w:t>
        </w:r>
        <w:r>
          <w:rPr>
            <w:noProof/>
            <w:webHidden/>
          </w:rPr>
          <w:fldChar w:fldCharType="end"/>
        </w:r>
        <w:r w:rsidRPr="00413E2D">
          <w:rPr>
            <w:rStyle w:val="Hyperlink"/>
            <w:noProof/>
          </w:rPr>
          <w:fldChar w:fldCharType="end"/>
        </w:r>
      </w:ins>
    </w:p>
    <w:p w14:paraId="0DBC7D25" w14:textId="77777777" w:rsidR="007701D5" w:rsidRDefault="007701D5">
      <w:pPr>
        <w:pStyle w:val="TOC2"/>
        <w:tabs>
          <w:tab w:val="left" w:pos="960"/>
          <w:tab w:val="right" w:leader="dot" w:pos="9347"/>
        </w:tabs>
        <w:rPr>
          <w:ins w:id="132" w:author="d j h" w:date="2015-05-09T14:47:00Z"/>
          <w:rFonts w:asciiTheme="minorHAnsi" w:eastAsiaTheme="minorEastAsia" w:hAnsiTheme="minorHAnsi" w:cstheme="minorBidi"/>
          <w:b w:val="0"/>
          <w:noProof/>
          <w:sz w:val="22"/>
          <w:szCs w:val="22"/>
          <w:lang w:val="en-ZA" w:eastAsia="en-ZA"/>
        </w:rPr>
      </w:pPr>
      <w:ins w:id="133"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"_Toc418946189"</w:instrText>
        </w:r>
        <w:r w:rsidRPr="00413E2D">
          <w:rPr>
            <w:rStyle w:val="Hyperlink"/>
            <w:noProof/>
          </w:rPr>
          <w:instrText xml:space="preserve"> </w:instrText>
        </w:r>
        <w:r w:rsidRPr="00413E2D">
          <w:rPr>
            <w:rStyle w:val="Hyperlink"/>
            <w:noProof/>
          </w:rPr>
          <w:fldChar w:fldCharType="separate"/>
        </w:r>
        <w:r w:rsidRPr="00413E2D">
          <w:rPr>
            <w:rStyle w:val="Hyperlink"/>
            <w:noProof/>
          </w:rPr>
          <w:t>4.4</w:t>
        </w:r>
        <w:r>
          <w:rPr>
            <w:rFonts w:asciiTheme="minorHAnsi" w:eastAsiaTheme="minorEastAsia" w:hAnsiTheme="minorHAnsi" w:cstheme="minorBidi"/>
            <w:b w:val="0"/>
            <w:noProof/>
            <w:sz w:val="22"/>
            <w:szCs w:val="22"/>
            <w:lang w:val="en-ZA" w:eastAsia="en-ZA"/>
          </w:rPr>
          <w:tab/>
        </w:r>
        <w:r w:rsidRPr="00413E2D">
          <w:rPr>
            <w:rStyle w:val="Hyperlink"/>
            <w:noProof/>
          </w:rPr>
          <w:t>DATA AND GROUND TRUTHING</w:t>
        </w:r>
        <w:r>
          <w:rPr>
            <w:noProof/>
            <w:webHidden/>
          </w:rPr>
          <w:tab/>
        </w:r>
        <w:r>
          <w:rPr>
            <w:noProof/>
            <w:webHidden/>
          </w:rPr>
          <w:fldChar w:fldCharType="begin"/>
        </w:r>
        <w:r>
          <w:rPr>
            <w:noProof/>
            <w:webHidden/>
          </w:rPr>
          <w:instrText xml:space="preserve"> PAGEREF _Toc418946189 \h </w:instrText>
        </w:r>
      </w:ins>
      <w:r>
        <w:rPr>
          <w:noProof/>
          <w:webHidden/>
        </w:rPr>
      </w:r>
      <w:r>
        <w:rPr>
          <w:noProof/>
          <w:webHidden/>
        </w:rPr>
        <w:fldChar w:fldCharType="separate"/>
      </w:r>
      <w:ins w:id="134" w:author="d j h" w:date="2015-05-09T14:47:00Z">
        <w:r>
          <w:rPr>
            <w:noProof/>
            <w:webHidden/>
          </w:rPr>
          <w:t>47</w:t>
        </w:r>
        <w:r>
          <w:rPr>
            <w:noProof/>
            <w:webHidden/>
          </w:rPr>
          <w:fldChar w:fldCharType="end"/>
        </w:r>
        <w:r w:rsidRPr="00413E2D">
          <w:rPr>
            <w:rStyle w:val="Hyperlink"/>
            <w:noProof/>
          </w:rPr>
          <w:fldChar w:fldCharType="end"/>
        </w:r>
      </w:ins>
    </w:p>
    <w:p w14:paraId="1319A91E" w14:textId="77777777" w:rsidR="007701D5" w:rsidRDefault="007701D5">
      <w:pPr>
        <w:pStyle w:val="TOC2"/>
        <w:tabs>
          <w:tab w:val="left" w:pos="960"/>
          <w:tab w:val="right" w:leader="dot" w:pos="9347"/>
        </w:tabs>
        <w:rPr>
          <w:ins w:id="135" w:author="d j h" w:date="2015-05-09T14:47:00Z"/>
          <w:rFonts w:asciiTheme="minorHAnsi" w:eastAsiaTheme="minorEastAsia" w:hAnsiTheme="minorHAnsi" w:cstheme="minorBidi"/>
          <w:b w:val="0"/>
          <w:noProof/>
          <w:sz w:val="22"/>
          <w:szCs w:val="22"/>
          <w:lang w:val="en-ZA" w:eastAsia="en-ZA"/>
        </w:rPr>
      </w:pPr>
      <w:ins w:id="136"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"_Toc418946190"</w:instrText>
        </w:r>
        <w:r w:rsidRPr="00413E2D">
          <w:rPr>
            <w:rStyle w:val="Hyperlink"/>
            <w:noProof/>
          </w:rPr>
          <w:instrText xml:space="preserve"> </w:instrText>
        </w:r>
        <w:r w:rsidRPr="00413E2D">
          <w:rPr>
            <w:rStyle w:val="Hyperlink"/>
            <w:noProof/>
          </w:rPr>
          <w:fldChar w:fldCharType="separate"/>
        </w:r>
        <w:r w:rsidRPr="00413E2D">
          <w:rPr>
            <w:rStyle w:val="Hyperlink"/>
            <w:noProof/>
          </w:rPr>
          <w:t>4.5</w:t>
        </w:r>
        <w:r>
          <w:rPr>
            <w:rFonts w:asciiTheme="minorHAnsi" w:eastAsiaTheme="minorEastAsia" w:hAnsiTheme="minorHAnsi" w:cstheme="minorBidi"/>
            <w:b w:val="0"/>
            <w:noProof/>
            <w:sz w:val="22"/>
            <w:szCs w:val="22"/>
            <w:lang w:val="en-ZA" w:eastAsia="en-ZA"/>
          </w:rPr>
          <w:tab/>
        </w:r>
        <w:r w:rsidRPr="00413E2D">
          <w:rPr>
            <w:rStyle w:val="Hyperlink"/>
            <w:noProof/>
          </w:rPr>
          <w:t>METHODOLOGY</w:t>
        </w:r>
        <w:r>
          <w:rPr>
            <w:noProof/>
            <w:webHidden/>
          </w:rPr>
          <w:tab/>
        </w:r>
        <w:r>
          <w:rPr>
            <w:noProof/>
            <w:webHidden/>
          </w:rPr>
          <w:fldChar w:fldCharType="begin"/>
        </w:r>
        <w:r>
          <w:rPr>
            <w:noProof/>
            <w:webHidden/>
          </w:rPr>
          <w:instrText xml:space="preserve"> PAGEREF _Toc418946190 \h </w:instrText>
        </w:r>
      </w:ins>
      <w:r>
        <w:rPr>
          <w:noProof/>
          <w:webHidden/>
        </w:rPr>
      </w:r>
      <w:r>
        <w:rPr>
          <w:noProof/>
          <w:webHidden/>
        </w:rPr>
        <w:fldChar w:fldCharType="separate"/>
      </w:r>
      <w:ins w:id="137" w:author="d j h" w:date="2015-05-09T14:47:00Z">
        <w:r>
          <w:rPr>
            <w:noProof/>
            <w:webHidden/>
          </w:rPr>
          <w:t>51</w:t>
        </w:r>
        <w:r>
          <w:rPr>
            <w:noProof/>
            <w:webHidden/>
          </w:rPr>
          <w:fldChar w:fldCharType="end"/>
        </w:r>
        <w:r w:rsidRPr="00413E2D">
          <w:rPr>
            <w:rStyle w:val="Hyperlink"/>
            <w:noProof/>
          </w:rPr>
          <w:fldChar w:fldCharType="end"/>
        </w:r>
      </w:ins>
    </w:p>
    <w:p w14:paraId="5A79B1F9" w14:textId="77777777" w:rsidR="007701D5" w:rsidRDefault="007701D5">
      <w:pPr>
        <w:pStyle w:val="TOC2"/>
        <w:tabs>
          <w:tab w:val="left" w:pos="960"/>
          <w:tab w:val="right" w:leader="dot" w:pos="9347"/>
        </w:tabs>
        <w:rPr>
          <w:ins w:id="138" w:author="d j h" w:date="2015-05-09T14:47:00Z"/>
          <w:rFonts w:asciiTheme="minorHAnsi" w:eastAsiaTheme="minorEastAsia" w:hAnsiTheme="minorHAnsi" w:cstheme="minorBidi"/>
          <w:b w:val="0"/>
          <w:noProof/>
          <w:sz w:val="22"/>
          <w:szCs w:val="22"/>
          <w:lang w:val="en-ZA" w:eastAsia="en-ZA"/>
        </w:rPr>
      </w:pPr>
      <w:ins w:id="139"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"_Toc418946191"</w:instrText>
        </w:r>
        <w:r w:rsidRPr="00413E2D">
          <w:rPr>
            <w:rStyle w:val="Hyperlink"/>
            <w:noProof/>
          </w:rPr>
          <w:instrText xml:space="preserve"> </w:instrText>
        </w:r>
        <w:r w:rsidRPr="00413E2D">
          <w:rPr>
            <w:rStyle w:val="Hyperlink"/>
            <w:noProof/>
          </w:rPr>
          <w:fldChar w:fldCharType="separate"/>
        </w:r>
        <w:r w:rsidRPr="00413E2D">
          <w:rPr>
            <w:rStyle w:val="Hyperlink"/>
            <w:noProof/>
          </w:rPr>
          <w:t>4.6</w:t>
        </w:r>
        <w:r>
          <w:rPr>
            <w:rFonts w:asciiTheme="minorHAnsi" w:eastAsiaTheme="minorEastAsia" w:hAnsiTheme="minorHAnsi" w:cstheme="minorBidi"/>
            <w:b w:val="0"/>
            <w:noProof/>
            <w:sz w:val="22"/>
            <w:szCs w:val="22"/>
            <w:lang w:val="en-ZA" w:eastAsia="en-ZA"/>
          </w:rPr>
          <w:tab/>
        </w:r>
        <w:r w:rsidRPr="00413E2D">
          <w:rPr>
            <w:rStyle w:val="Hyperlink"/>
            <w:noProof/>
          </w:rPr>
          <w:t>FEATURES</w:t>
        </w:r>
        <w:r>
          <w:rPr>
            <w:noProof/>
            <w:webHidden/>
          </w:rPr>
          <w:tab/>
        </w:r>
        <w:r>
          <w:rPr>
            <w:noProof/>
            <w:webHidden/>
          </w:rPr>
          <w:fldChar w:fldCharType="begin"/>
        </w:r>
        <w:r>
          <w:rPr>
            <w:noProof/>
            <w:webHidden/>
          </w:rPr>
          <w:instrText xml:space="preserve"> PAGEREF _Toc418946191 \h </w:instrText>
        </w:r>
      </w:ins>
      <w:r>
        <w:rPr>
          <w:noProof/>
          <w:webHidden/>
        </w:rPr>
      </w:r>
      <w:r>
        <w:rPr>
          <w:noProof/>
          <w:webHidden/>
        </w:rPr>
        <w:fldChar w:fldCharType="separate"/>
      </w:r>
      <w:ins w:id="140" w:author="d j h" w:date="2015-05-09T14:47:00Z">
        <w:r>
          <w:rPr>
            <w:noProof/>
            <w:webHidden/>
          </w:rPr>
          <w:t>52</w:t>
        </w:r>
        <w:r>
          <w:rPr>
            <w:noProof/>
            <w:webHidden/>
          </w:rPr>
          <w:fldChar w:fldCharType="end"/>
        </w:r>
        <w:r w:rsidRPr="00413E2D">
          <w:rPr>
            <w:rStyle w:val="Hyperlink"/>
            <w:noProof/>
          </w:rPr>
          <w:fldChar w:fldCharType="end"/>
        </w:r>
      </w:ins>
    </w:p>
    <w:p w14:paraId="09AD81A4" w14:textId="77777777" w:rsidR="007701D5" w:rsidRDefault="007701D5">
      <w:pPr>
        <w:pStyle w:val="TOC2"/>
        <w:tabs>
          <w:tab w:val="left" w:pos="960"/>
          <w:tab w:val="right" w:leader="dot" w:pos="9347"/>
        </w:tabs>
        <w:rPr>
          <w:ins w:id="141" w:author="d j h" w:date="2015-05-09T14:47:00Z"/>
          <w:rFonts w:asciiTheme="minorHAnsi" w:eastAsiaTheme="minorEastAsia" w:hAnsiTheme="minorHAnsi" w:cstheme="minorBidi"/>
          <w:b w:val="0"/>
          <w:noProof/>
          <w:sz w:val="22"/>
          <w:szCs w:val="22"/>
          <w:lang w:val="en-ZA" w:eastAsia="en-ZA"/>
        </w:rPr>
      </w:pPr>
      <w:ins w:id="142"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"_Toc418946192"</w:instrText>
        </w:r>
        <w:r w:rsidRPr="00413E2D">
          <w:rPr>
            <w:rStyle w:val="Hyperlink"/>
            <w:noProof/>
          </w:rPr>
          <w:instrText xml:space="preserve"> </w:instrText>
        </w:r>
        <w:r w:rsidRPr="00413E2D">
          <w:rPr>
            <w:rStyle w:val="Hyperlink"/>
            <w:noProof/>
          </w:rPr>
          <w:fldChar w:fldCharType="separate"/>
        </w:r>
        <w:r w:rsidRPr="00413E2D">
          <w:rPr>
            <w:rStyle w:val="Hyperlink"/>
            <w:noProof/>
          </w:rPr>
          <w:t>4.7</w:t>
        </w:r>
        <w:r>
          <w:rPr>
            <w:rFonts w:asciiTheme="minorHAnsi" w:eastAsiaTheme="minorEastAsia" w:hAnsiTheme="minorHAnsi" w:cstheme="minorBidi"/>
            <w:b w:val="0"/>
            <w:noProof/>
            <w:sz w:val="22"/>
            <w:szCs w:val="22"/>
            <w:lang w:val="en-ZA" w:eastAsia="en-ZA"/>
          </w:rPr>
          <w:tab/>
        </w:r>
        <w:r w:rsidRPr="00413E2D">
          <w:rPr>
            <w:rStyle w:val="Hyperlink"/>
            <w:noProof/>
          </w:rPr>
          <w:t>FEATURE SELECTION</w:t>
        </w:r>
        <w:r>
          <w:rPr>
            <w:noProof/>
            <w:webHidden/>
          </w:rPr>
          <w:tab/>
        </w:r>
        <w:r>
          <w:rPr>
            <w:noProof/>
            <w:webHidden/>
          </w:rPr>
          <w:fldChar w:fldCharType="begin"/>
        </w:r>
        <w:r>
          <w:rPr>
            <w:noProof/>
            <w:webHidden/>
          </w:rPr>
          <w:instrText xml:space="preserve"> PAGEREF _Toc418946192 \h </w:instrText>
        </w:r>
      </w:ins>
      <w:r>
        <w:rPr>
          <w:noProof/>
          <w:webHidden/>
        </w:rPr>
      </w:r>
      <w:r>
        <w:rPr>
          <w:noProof/>
          <w:webHidden/>
        </w:rPr>
        <w:fldChar w:fldCharType="separate"/>
      </w:r>
      <w:ins w:id="143" w:author="d j h" w:date="2015-05-09T14:47:00Z">
        <w:r>
          <w:rPr>
            <w:noProof/>
            <w:webHidden/>
          </w:rPr>
          <w:t>55</w:t>
        </w:r>
        <w:r>
          <w:rPr>
            <w:noProof/>
            <w:webHidden/>
          </w:rPr>
          <w:fldChar w:fldCharType="end"/>
        </w:r>
        <w:r w:rsidRPr="00413E2D">
          <w:rPr>
            <w:rStyle w:val="Hyperlink"/>
            <w:noProof/>
          </w:rPr>
          <w:fldChar w:fldCharType="end"/>
        </w:r>
      </w:ins>
    </w:p>
    <w:p w14:paraId="60531E6F" w14:textId="77777777" w:rsidR="007701D5" w:rsidRDefault="007701D5">
      <w:pPr>
        <w:pStyle w:val="TOC2"/>
        <w:tabs>
          <w:tab w:val="left" w:pos="960"/>
          <w:tab w:val="right" w:leader="dot" w:pos="9347"/>
        </w:tabs>
        <w:rPr>
          <w:ins w:id="144" w:author="d j h" w:date="2015-05-09T14:47:00Z"/>
          <w:rFonts w:asciiTheme="minorHAnsi" w:eastAsiaTheme="minorEastAsia" w:hAnsiTheme="minorHAnsi" w:cstheme="minorBidi"/>
          <w:b w:val="0"/>
          <w:noProof/>
          <w:sz w:val="22"/>
          <w:szCs w:val="22"/>
          <w:lang w:val="en-ZA" w:eastAsia="en-ZA"/>
        </w:rPr>
      </w:pPr>
      <w:ins w:id="145"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"_Toc418946193"</w:instrText>
        </w:r>
        <w:r w:rsidRPr="00413E2D">
          <w:rPr>
            <w:rStyle w:val="Hyperlink"/>
            <w:noProof/>
          </w:rPr>
          <w:instrText xml:space="preserve"> </w:instrText>
        </w:r>
        <w:r w:rsidRPr="00413E2D">
          <w:rPr>
            <w:rStyle w:val="Hyperlink"/>
            <w:noProof/>
          </w:rPr>
          <w:fldChar w:fldCharType="separate"/>
        </w:r>
        <w:r w:rsidRPr="00413E2D">
          <w:rPr>
            <w:rStyle w:val="Hyperlink"/>
            <w:noProof/>
          </w:rPr>
          <w:t>4.8</w:t>
        </w:r>
        <w:r>
          <w:rPr>
            <w:rFonts w:asciiTheme="minorHAnsi" w:eastAsiaTheme="minorEastAsia" w:hAnsiTheme="minorHAnsi" w:cstheme="minorBidi"/>
            <w:b w:val="0"/>
            <w:noProof/>
            <w:sz w:val="22"/>
            <w:szCs w:val="22"/>
            <w:lang w:val="en-ZA" w:eastAsia="en-ZA"/>
          </w:rPr>
          <w:tab/>
        </w:r>
        <w:r w:rsidRPr="00413E2D">
          <w:rPr>
            <w:rStyle w:val="Hyperlink"/>
            <w:noProof/>
          </w:rPr>
          <w:t>CLASSIFICATION</w:t>
        </w:r>
        <w:r>
          <w:rPr>
            <w:noProof/>
            <w:webHidden/>
          </w:rPr>
          <w:tab/>
        </w:r>
        <w:r>
          <w:rPr>
            <w:noProof/>
            <w:webHidden/>
          </w:rPr>
          <w:fldChar w:fldCharType="begin"/>
        </w:r>
        <w:r>
          <w:rPr>
            <w:noProof/>
            <w:webHidden/>
          </w:rPr>
          <w:instrText xml:space="preserve"> PAGEREF _Toc418946193 \h </w:instrText>
        </w:r>
      </w:ins>
      <w:r>
        <w:rPr>
          <w:noProof/>
          <w:webHidden/>
        </w:rPr>
      </w:r>
      <w:r>
        <w:rPr>
          <w:noProof/>
          <w:webHidden/>
        </w:rPr>
        <w:fldChar w:fldCharType="separate"/>
      </w:r>
      <w:ins w:id="146" w:author="d j h" w:date="2015-05-09T14:47:00Z">
        <w:r>
          <w:rPr>
            <w:noProof/>
            <w:webHidden/>
          </w:rPr>
          <w:t>56</w:t>
        </w:r>
        <w:r>
          <w:rPr>
            <w:noProof/>
            <w:webHidden/>
          </w:rPr>
          <w:fldChar w:fldCharType="end"/>
        </w:r>
        <w:r w:rsidRPr="00413E2D">
          <w:rPr>
            <w:rStyle w:val="Hyperlink"/>
            <w:noProof/>
          </w:rPr>
          <w:fldChar w:fldCharType="end"/>
        </w:r>
      </w:ins>
    </w:p>
    <w:p w14:paraId="6FC36874" w14:textId="77777777" w:rsidR="007701D5" w:rsidRDefault="007701D5">
      <w:pPr>
        <w:pStyle w:val="TOC2"/>
        <w:tabs>
          <w:tab w:val="left" w:pos="960"/>
          <w:tab w:val="right" w:leader="dot" w:pos="9347"/>
        </w:tabs>
        <w:rPr>
          <w:ins w:id="147" w:author="d j h" w:date="2015-05-09T14:47:00Z"/>
          <w:rFonts w:asciiTheme="minorHAnsi" w:eastAsiaTheme="minorEastAsia" w:hAnsiTheme="minorHAnsi" w:cstheme="minorBidi"/>
          <w:b w:val="0"/>
          <w:noProof/>
          <w:sz w:val="22"/>
          <w:szCs w:val="22"/>
          <w:lang w:val="en-ZA" w:eastAsia="en-ZA"/>
        </w:rPr>
      </w:pPr>
      <w:ins w:id="148"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"_Toc418946194"</w:instrText>
        </w:r>
        <w:r w:rsidRPr="00413E2D">
          <w:rPr>
            <w:rStyle w:val="Hyperlink"/>
            <w:noProof/>
          </w:rPr>
          <w:instrText xml:space="preserve"> </w:instrText>
        </w:r>
        <w:r w:rsidRPr="00413E2D">
          <w:rPr>
            <w:rStyle w:val="Hyperlink"/>
            <w:noProof/>
          </w:rPr>
          <w:fldChar w:fldCharType="separate"/>
        </w:r>
        <w:r w:rsidRPr="00413E2D">
          <w:rPr>
            <w:rStyle w:val="Hyperlink"/>
            <w:noProof/>
          </w:rPr>
          <w:t>4.9</w:t>
        </w:r>
        <w:r>
          <w:rPr>
            <w:rFonts w:asciiTheme="minorHAnsi" w:eastAsiaTheme="minorEastAsia" w:hAnsiTheme="minorHAnsi" w:cstheme="minorBidi"/>
            <w:b w:val="0"/>
            <w:noProof/>
            <w:sz w:val="22"/>
            <w:szCs w:val="22"/>
            <w:lang w:val="en-ZA" w:eastAsia="en-ZA"/>
          </w:rPr>
          <w:tab/>
        </w:r>
        <w:r w:rsidRPr="00413E2D">
          <w:rPr>
            <w:rStyle w:val="Hyperlink"/>
            <w:noProof/>
          </w:rPr>
          <w:t>RESULTS AND DISCUSSION</w:t>
        </w:r>
        <w:r>
          <w:rPr>
            <w:noProof/>
            <w:webHidden/>
          </w:rPr>
          <w:tab/>
        </w:r>
        <w:r>
          <w:rPr>
            <w:noProof/>
            <w:webHidden/>
          </w:rPr>
          <w:fldChar w:fldCharType="begin"/>
        </w:r>
        <w:r>
          <w:rPr>
            <w:noProof/>
            <w:webHidden/>
          </w:rPr>
          <w:instrText xml:space="preserve"> PAGEREF _Toc418946194 \h </w:instrText>
        </w:r>
      </w:ins>
      <w:r>
        <w:rPr>
          <w:noProof/>
          <w:webHidden/>
        </w:rPr>
      </w:r>
      <w:r>
        <w:rPr>
          <w:noProof/>
          <w:webHidden/>
        </w:rPr>
        <w:fldChar w:fldCharType="separate"/>
      </w:r>
      <w:ins w:id="149" w:author="d j h" w:date="2015-05-09T14:47:00Z">
        <w:r>
          <w:rPr>
            <w:noProof/>
            <w:webHidden/>
          </w:rPr>
          <w:t>59</w:t>
        </w:r>
        <w:r>
          <w:rPr>
            <w:noProof/>
            <w:webHidden/>
          </w:rPr>
          <w:fldChar w:fldCharType="end"/>
        </w:r>
        <w:r w:rsidRPr="00413E2D">
          <w:rPr>
            <w:rStyle w:val="Hyperlink"/>
            <w:noProof/>
          </w:rPr>
          <w:fldChar w:fldCharType="end"/>
        </w:r>
      </w:ins>
    </w:p>
    <w:p w14:paraId="368B2C11" w14:textId="77777777" w:rsidR="007701D5" w:rsidRDefault="007701D5">
      <w:pPr>
        <w:pStyle w:val="TOC3"/>
        <w:rPr>
          <w:ins w:id="150" w:author="d j h" w:date="2015-05-09T14:47:00Z"/>
          <w:rFonts w:asciiTheme="minorHAnsi" w:eastAsiaTheme="minorEastAsia" w:hAnsiTheme="minorHAnsi" w:cstheme="minorBidi"/>
          <w:b w:val="0"/>
          <w:noProof/>
          <w:sz w:val="22"/>
          <w:szCs w:val="22"/>
          <w:lang w:val="en-ZA" w:eastAsia="en-ZA"/>
        </w:rPr>
      </w:pPr>
      <w:ins w:id="151"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"_Toc418946195"</w:instrText>
        </w:r>
        <w:r w:rsidRPr="00413E2D">
          <w:rPr>
            <w:rStyle w:val="Hyperlink"/>
            <w:noProof/>
          </w:rPr>
          <w:instrText xml:space="preserve"> </w:instrText>
        </w:r>
        <w:r w:rsidRPr="00413E2D">
          <w:rPr>
            <w:rStyle w:val="Hyperlink"/>
            <w:noProof/>
          </w:rPr>
          <w:fldChar w:fldCharType="separate"/>
        </w:r>
        <w:r w:rsidRPr="00413E2D">
          <w:rPr>
            <w:rStyle w:val="Hyperlink"/>
            <w:noProof/>
          </w:rPr>
          <w:t>4.9.1</w:t>
        </w:r>
        <w:r>
          <w:rPr>
            <w:rFonts w:asciiTheme="minorHAnsi" w:eastAsiaTheme="minorEastAsia" w:hAnsiTheme="minorHAnsi" w:cstheme="minorBidi"/>
            <w:b w:val="0"/>
            <w:noProof/>
            <w:sz w:val="22"/>
            <w:szCs w:val="22"/>
            <w:lang w:val="en-ZA" w:eastAsia="en-ZA"/>
          </w:rPr>
          <w:tab/>
        </w:r>
        <w:r w:rsidRPr="00413E2D">
          <w:rPr>
            <w:rStyle w:val="Hyperlink"/>
            <w:noProof/>
          </w:rPr>
          <w:t>Feature Selection</w:t>
        </w:r>
        <w:r>
          <w:rPr>
            <w:noProof/>
            <w:webHidden/>
          </w:rPr>
          <w:tab/>
        </w:r>
        <w:r>
          <w:rPr>
            <w:noProof/>
            <w:webHidden/>
          </w:rPr>
          <w:fldChar w:fldCharType="begin"/>
        </w:r>
        <w:r>
          <w:rPr>
            <w:noProof/>
            <w:webHidden/>
          </w:rPr>
          <w:instrText xml:space="preserve"> PAGEREF _Toc418946195 \h </w:instrText>
        </w:r>
      </w:ins>
      <w:r>
        <w:rPr>
          <w:noProof/>
          <w:webHidden/>
        </w:rPr>
      </w:r>
      <w:r>
        <w:rPr>
          <w:noProof/>
          <w:webHidden/>
        </w:rPr>
        <w:fldChar w:fldCharType="separate"/>
      </w:r>
      <w:ins w:id="152" w:author="d j h" w:date="2015-05-09T14:47:00Z">
        <w:r>
          <w:rPr>
            <w:noProof/>
            <w:webHidden/>
          </w:rPr>
          <w:t>59</w:t>
        </w:r>
        <w:r>
          <w:rPr>
            <w:noProof/>
            <w:webHidden/>
          </w:rPr>
          <w:fldChar w:fldCharType="end"/>
        </w:r>
        <w:r w:rsidRPr="00413E2D">
          <w:rPr>
            <w:rStyle w:val="Hyperlink"/>
            <w:noProof/>
          </w:rPr>
          <w:fldChar w:fldCharType="end"/>
        </w:r>
      </w:ins>
    </w:p>
    <w:p w14:paraId="142660D2" w14:textId="77777777" w:rsidR="007701D5" w:rsidRDefault="007701D5">
      <w:pPr>
        <w:pStyle w:val="TOC3"/>
        <w:rPr>
          <w:ins w:id="153" w:author="d j h" w:date="2015-05-09T14:47:00Z"/>
          <w:rFonts w:asciiTheme="minorHAnsi" w:eastAsiaTheme="minorEastAsia" w:hAnsiTheme="minorHAnsi" w:cstheme="minorBidi"/>
          <w:b w:val="0"/>
          <w:noProof/>
          <w:sz w:val="22"/>
          <w:szCs w:val="22"/>
          <w:lang w:val="en-ZA" w:eastAsia="en-ZA"/>
        </w:rPr>
      </w:pPr>
      <w:ins w:id="154"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"_Toc418946196"</w:instrText>
        </w:r>
        <w:r w:rsidRPr="00413E2D">
          <w:rPr>
            <w:rStyle w:val="Hyperlink"/>
            <w:noProof/>
          </w:rPr>
          <w:instrText xml:space="preserve"> </w:instrText>
        </w:r>
        <w:r w:rsidRPr="00413E2D">
          <w:rPr>
            <w:rStyle w:val="Hyperlink"/>
            <w:noProof/>
          </w:rPr>
          <w:fldChar w:fldCharType="separate"/>
        </w:r>
        <w:r w:rsidRPr="00413E2D">
          <w:rPr>
            <w:rStyle w:val="Hyperlink"/>
            <w:noProof/>
          </w:rPr>
          <w:t>4.9.2</w:t>
        </w:r>
        <w:r>
          <w:rPr>
            <w:rFonts w:asciiTheme="minorHAnsi" w:eastAsiaTheme="minorEastAsia" w:hAnsiTheme="minorHAnsi" w:cstheme="minorBidi"/>
            <w:b w:val="0"/>
            <w:noProof/>
            <w:sz w:val="22"/>
            <w:szCs w:val="22"/>
            <w:lang w:val="en-ZA" w:eastAsia="en-ZA"/>
          </w:rPr>
          <w:tab/>
        </w:r>
        <w:r w:rsidRPr="00413E2D">
          <w:rPr>
            <w:rStyle w:val="Hyperlink"/>
            <w:noProof/>
          </w:rPr>
          <w:t>Classification</w:t>
        </w:r>
        <w:r>
          <w:rPr>
            <w:noProof/>
            <w:webHidden/>
          </w:rPr>
          <w:tab/>
        </w:r>
        <w:r>
          <w:rPr>
            <w:noProof/>
            <w:webHidden/>
          </w:rPr>
          <w:fldChar w:fldCharType="begin"/>
        </w:r>
        <w:r>
          <w:rPr>
            <w:noProof/>
            <w:webHidden/>
          </w:rPr>
          <w:instrText xml:space="preserve"> PAGEREF _Toc418946196 \h </w:instrText>
        </w:r>
      </w:ins>
      <w:r>
        <w:rPr>
          <w:noProof/>
          <w:webHidden/>
        </w:rPr>
      </w:r>
      <w:r>
        <w:rPr>
          <w:noProof/>
          <w:webHidden/>
        </w:rPr>
        <w:fldChar w:fldCharType="separate"/>
      </w:r>
      <w:ins w:id="155" w:author="d j h" w:date="2015-05-09T14:47:00Z">
        <w:r>
          <w:rPr>
            <w:noProof/>
            <w:webHidden/>
          </w:rPr>
          <w:t>62</w:t>
        </w:r>
        <w:r>
          <w:rPr>
            <w:noProof/>
            <w:webHidden/>
          </w:rPr>
          <w:fldChar w:fldCharType="end"/>
        </w:r>
        <w:r w:rsidRPr="00413E2D">
          <w:rPr>
            <w:rStyle w:val="Hyperlink"/>
            <w:noProof/>
          </w:rPr>
          <w:fldChar w:fldCharType="end"/>
        </w:r>
      </w:ins>
    </w:p>
    <w:p w14:paraId="1F5D0732" w14:textId="77777777" w:rsidR="007701D5" w:rsidRDefault="007701D5">
      <w:pPr>
        <w:pStyle w:val="TOC2"/>
        <w:tabs>
          <w:tab w:val="left" w:pos="960"/>
          <w:tab w:val="right" w:leader="dot" w:pos="9347"/>
        </w:tabs>
        <w:rPr>
          <w:ins w:id="156" w:author="d j h" w:date="2015-05-09T14:47:00Z"/>
          <w:rFonts w:asciiTheme="minorHAnsi" w:eastAsiaTheme="minorEastAsia" w:hAnsiTheme="minorHAnsi" w:cstheme="minorBidi"/>
          <w:b w:val="0"/>
          <w:noProof/>
          <w:sz w:val="22"/>
          <w:szCs w:val="22"/>
          <w:lang w:val="en-ZA" w:eastAsia="en-ZA"/>
        </w:rPr>
      </w:pPr>
      <w:ins w:id="157"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"_Toc418946197"</w:instrText>
        </w:r>
        <w:r w:rsidRPr="00413E2D">
          <w:rPr>
            <w:rStyle w:val="Hyperlink"/>
            <w:noProof/>
          </w:rPr>
          <w:instrText xml:space="preserve"> </w:instrText>
        </w:r>
        <w:r w:rsidRPr="00413E2D">
          <w:rPr>
            <w:rStyle w:val="Hyperlink"/>
            <w:noProof/>
          </w:rPr>
          <w:fldChar w:fldCharType="separate"/>
        </w:r>
        <w:r w:rsidRPr="00413E2D">
          <w:rPr>
            <w:rStyle w:val="Hyperlink"/>
            <w:noProof/>
          </w:rPr>
          <w:t>4.10</w:t>
        </w:r>
        <w:r>
          <w:rPr>
            <w:rFonts w:asciiTheme="minorHAnsi" w:eastAsiaTheme="minorEastAsia" w:hAnsiTheme="minorHAnsi" w:cstheme="minorBidi"/>
            <w:b w:val="0"/>
            <w:noProof/>
            <w:sz w:val="22"/>
            <w:szCs w:val="22"/>
            <w:lang w:val="en-ZA" w:eastAsia="en-ZA"/>
          </w:rPr>
          <w:tab/>
        </w:r>
        <w:r w:rsidRPr="00413E2D">
          <w:rPr>
            <w:rStyle w:val="Hyperlink"/>
            <w:noProof/>
          </w:rPr>
          <w:t>CONCLUSIONS</w:t>
        </w:r>
        <w:r>
          <w:rPr>
            <w:noProof/>
            <w:webHidden/>
          </w:rPr>
          <w:tab/>
        </w:r>
        <w:r>
          <w:rPr>
            <w:noProof/>
            <w:webHidden/>
          </w:rPr>
          <w:fldChar w:fldCharType="begin"/>
        </w:r>
        <w:r>
          <w:rPr>
            <w:noProof/>
            <w:webHidden/>
          </w:rPr>
          <w:instrText xml:space="preserve"> PAGEREF _Toc418946197 \h </w:instrText>
        </w:r>
      </w:ins>
      <w:r>
        <w:rPr>
          <w:noProof/>
          <w:webHidden/>
        </w:rPr>
      </w:r>
      <w:r>
        <w:rPr>
          <w:noProof/>
          <w:webHidden/>
        </w:rPr>
        <w:fldChar w:fldCharType="separate"/>
      </w:r>
      <w:ins w:id="158" w:author="d j h" w:date="2015-05-09T14:47:00Z">
        <w:r>
          <w:rPr>
            <w:noProof/>
            <w:webHidden/>
          </w:rPr>
          <w:t>69</w:t>
        </w:r>
        <w:r>
          <w:rPr>
            <w:noProof/>
            <w:webHidden/>
          </w:rPr>
          <w:fldChar w:fldCharType="end"/>
        </w:r>
        <w:r w:rsidRPr="00413E2D">
          <w:rPr>
            <w:rStyle w:val="Hyperlink"/>
            <w:noProof/>
          </w:rPr>
          <w:fldChar w:fldCharType="end"/>
        </w:r>
      </w:ins>
    </w:p>
    <w:p w14:paraId="4EE9D7C3" w14:textId="77777777" w:rsidR="007701D5" w:rsidRDefault="007701D5">
      <w:pPr>
        <w:pStyle w:val="TOC1"/>
        <w:rPr>
          <w:ins w:id="159" w:author="d j h" w:date="2015-05-09T14:47:00Z"/>
          <w:rFonts w:asciiTheme="minorHAnsi" w:eastAsiaTheme="minorEastAsia" w:hAnsiTheme="minorHAnsi" w:cstheme="minorBidi"/>
          <w:b w:val="0"/>
          <w:noProof/>
          <w:sz w:val="22"/>
          <w:szCs w:val="22"/>
          <w:lang w:val="en-ZA" w:eastAsia="en-ZA"/>
        </w:rPr>
      </w:pPr>
      <w:ins w:id="160" w:author="d j h" w:date="2015-05-09T14:47:00Z">
        <w:r w:rsidRPr="00413E2D">
          <w:rPr>
            <w:rStyle w:val="Hyperlink"/>
            <w:noProof/>
          </w:rPr>
          <w:fldChar w:fldCharType="begin"/>
        </w:r>
        <w:r w:rsidRPr="00413E2D">
          <w:rPr>
            <w:rStyle w:val="Hyperlink"/>
            <w:noProof/>
          </w:rPr>
          <w:instrText xml:space="preserve"> </w:instrText>
        </w:r>
        <w:r>
          <w:rPr>
            <w:noProof/>
          </w:rPr>
          <w:instrText>HYPERLINK \l "_Toc418946198"</w:instrText>
        </w:r>
        <w:r w:rsidRPr="00413E2D">
          <w:rPr>
            <w:rStyle w:val="Hyperlink"/>
            <w:noProof/>
          </w:rPr>
          <w:instrText xml:space="preserve"> </w:instrText>
        </w:r>
        <w:r w:rsidRPr="00413E2D">
          <w:rPr>
            <w:rStyle w:val="Hyperlink"/>
            <w:noProof/>
          </w:rPr>
          <w:fldChar w:fldCharType="separate"/>
        </w:r>
        <w:r w:rsidRPr="00413E2D">
          <w:rPr>
            <w:rStyle w:val="Hyperlink"/>
            <w:noProof/>
          </w:rPr>
          <w:t>REFERENCES</w:t>
        </w:r>
        <w:r>
          <w:rPr>
            <w:noProof/>
            <w:webHidden/>
          </w:rPr>
          <w:tab/>
        </w:r>
        <w:r>
          <w:rPr>
            <w:noProof/>
            <w:webHidden/>
          </w:rPr>
          <w:fldChar w:fldCharType="begin"/>
        </w:r>
        <w:r>
          <w:rPr>
            <w:noProof/>
            <w:webHidden/>
          </w:rPr>
          <w:instrText xml:space="preserve"> PAGEREF _Toc418946198 \h </w:instrText>
        </w:r>
      </w:ins>
      <w:r>
        <w:rPr>
          <w:noProof/>
          <w:webHidden/>
        </w:rPr>
      </w:r>
      <w:r>
        <w:rPr>
          <w:noProof/>
          <w:webHidden/>
        </w:rPr>
        <w:fldChar w:fldCharType="separate"/>
      </w:r>
      <w:ins w:id="161" w:author="d j h" w:date="2015-05-09T14:47:00Z">
        <w:r>
          <w:rPr>
            <w:noProof/>
            <w:webHidden/>
          </w:rPr>
          <w:t>72</w:t>
        </w:r>
        <w:r>
          <w:rPr>
            <w:noProof/>
            <w:webHidden/>
          </w:rPr>
          <w:fldChar w:fldCharType="end"/>
        </w:r>
        <w:r w:rsidRPr="00413E2D">
          <w:rPr>
            <w:rStyle w:val="Hyperlink"/>
            <w:noProof/>
          </w:rPr>
          <w:fldChar w:fldCharType="end"/>
        </w:r>
      </w:ins>
    </w:p>
    <w:p w14:paraId="171031A7" w14:textId="77777777" w:rsidR="00E92C8E" w:rsidDel="007701D5" w:rsidRDefault="00E92C8E">
      <w:pPr>
        <w:pStyle w:val="TOC1"/>
        <w:rPr>
          <w:del w:id="162" w:author="d j h" w:date="2015-05-09T14:47:00Z"/>
          <w:rFonts w:asciiTheme="minorHAnsi" w:eastAsiaTheme="minorEastAsia" w:hAnsiTheme="minorHAnsi" w:cstheme="minorBidi"/>
          <w:b w:val="0"/>
          <w:noProof/>
          <w:sz w:val="22"/>
          <w:szCs w:val="22"/>
          <w:lang w:val="en-ZA" w:eastAsia="en-ZA"/>
        </w:rPr>
      </w:pPr>
      <w:del w:id="163" w:author="d j h" w:date="2015-05-09T14:47:00Z">
        <w:r w:rsidRPr="007701D5" w:rsidDel="007701D5">
          <w:rPr>
            <w:rPrChange w:id="164" w:author="d j h" w:date="2015-05-09T14:47:00Z">
              <w:rPr>
                <w:rStyle w:val="Hyperlink"/>
                <w:noProof/>
              </w:rPr>
            </w:rPrChange>
          </w:rPr>
          <w:delText>DECLARATION</w:delText>
        </w:r>
        <w:r w:rsidDel="007701D5">
          <w:rPr>
            <w:noProof/>
            <w:webHidden/>
          </w:rPr>
          <w:tab/>
          <w:delText>ii</w:delText>
        </w:r>
      </w:del>
    </w:p>
    <w:p w14:paraId="634D978D" w14:textId="77777777" w:rsidR="00E92C8E" w:rsidDel="007701D5" w:rsidRDefault="00E92C8E">
      <w:pPr>
        <w:pStyle w:val="TOC1"/>
        <w:rPr>
          <w:del w:id="165" w:author="d j h" w:date="2015-05-09T14:47:00Z"/>
          <w:rFonts w:asciiTheme="minorHAnsi" w:eastAsiaTheme="minorEastAsia" w:hAnsiTheme="minorHAnsi" w:cstheme="minorBidi"/>
          <w:b w:val="0"/>
          <w:noProof/>
          <w:sz w:val="22"/>
          <w:szCs w:val="22"/>
          <w:lang w:val="en-ZA" w:eastAsia="en-ZA"/>
        </w:rPr>
      </w:pPr>
      <w:del w:id="166" w:author="d j h" w:date="2015-05-09T14:47:00Z">
        <w:r w:rsidRPr="007701D5" w:rsidDel="007701D5">
          <w:rPr>
            <w:rPrChange w:id="167" w:author="d j h" w:date="2015-05-09T14:47:00Z">
              <w:rPr>
                <w:rStyle w:val="Hyperlink"/>
                <w:noProof/>
              </w:rPr>
            </w:rPrChange>
          </w:rPr>
          <w:delText>SUMMARY</w:delText>
        </w:r>
        <w:r w:rsidDel="007701D5">
          <w:rPr>
            <w:noProof/>
            <w:webHidden/>
          </w:rPr>
          <w:tab/>
          <w:delText>iii</w:delText>
        </w:r>
      </w:del>
    </w:p>
    <w:p w14:paraId="32BBEBCB" w14:textId="77777777" w:rsidR="00E92C8E" w:rsidDel="007701D5" w:rsidRDefault="00E92C8E">
      <w:pPr>
        <w:pStyle w:val="TOC1"/>
        <w:rPr>
          <w:del w:id="168" w:author="d j h" w:date="2015-05-09T14:47:00Z"/>
          <w:rFonts w:asciiTheme="minorHAnsi" w:eastAsiaTheme="minorEastAsia" w:hAnsiTheme="minorHAnsi" w:cstheme="minorBidi"/>
          <w:b w:val="0"/>
          <w:noProof/>
          <w:sz w:val="22"/>
          <w:szCs w:val="22"/>
          <w:lang w:val="en-ZA" w:eastAsia="en-ZA"/>
        </w:rPr>
      </w:pPr>
      <w:del w:id="169" w:author="d j h" w:date="2015-05-09T14:47:00Z">
        <w:r w:rsidRPr="007701D5" w:rsidDel="007701D5">
          <w:rPr>
            <w:rPrChange w:id="170" w:author="d j h" w:date="2015-05-09T14:47:00Z">
              <w:rPr>
                <w:rStyle w:val="Hyperlink"/>
                <w:noProof/>
              </w:rPr>
            </w:rPrChange>
          </w:rPr>
          <w:delText>OPSOMMING</w:delText>
        </w:r>
        <w:r w:rsidDel="007701D5">
          <w:rPr>
            <w:noProof/>
            <w:webHidden/>
          </w:rPr>
          <w:tab/>
          <w:delText>iv</w:delText>
        </w:r>
      </w:del>
    </w:p>
    <w:p w14:paraId="6E518FFA" w14:textId="77777777" w:rsidR="00E92C8E" w:rsidDel="007701D5" w:rsidRDefault="00E92C8E">
      <w:pPr>
        <w:pStyle w:val="TOC1"/>
        <w:rPr>
          <w:del w:id="171" w:author="d j h" w:date="2015-05-09T14:47:00Z"/>
          <w:rFonts w:asciiTheme="minorHAnsi" w:eastAsiaTheme="minorEastAsia" w:hAnsiTheme="minorHAnsi" w:cstheme="minorBidi"/>
          <w:b w:val="0"/>
          <w:noProof/>
          <w:sz w:val="22"/>
          <w:szCs w:val="22"/>
          <w:lang w:val="en-ZA" w:eastAsia="en-ZA"/>
        </w:rPr>
      </w:pPr>
      <w:del w:id="172" w:author="d j h" w:date="2015-05-09T14:47:00Z">
        <w:r w:rsidRPr="007701D5" w:rsidDel="007701D5">
          <w:rPr>
            <w:rPrChange w:id="173" w:author="d j h" w:date="2015-05-09T14:47:00Z">
              <w:rPr>
                <w:rStyle w:val="Hyperlink"/>
                <w:noProof/>
              </w:rPr>
            </w:rPrChange>
          </w:rPr>
          <w:delText>ACKNOWLEDGEMENTS</w:delText>
        </w:r>
        <w:r w:rsidDel="007701D5">
          <w:rPr>
            <w:noProof/>
            <w:webHidden/>
          </w:rPr>
          <w:tab/>
          <w:delText>v</w:delText>
        </w:r>
      </w:del>
    </w:p>
    <w:p w14:paraId="4A0D63BA" w14:textId="77777777" w:rsidR="00E92C8E" w:rsidDel="007701D5" w:rsidRDefault="00E92C8E">
      <w:pPr>
        <w:pStyle w:val="TOC1"/>
        <w:rPr>
          <w:del w:id="174" w:author="d j h" w:date="2015-05-09T14:47:00Z"/>
          <w:rFonts w:asciiTheme="minorHAnsi" w:eastAsiaTheme="minorEastAsia" w:hAnsiTheme="minorHAnsi" w:cstheme="minorBidi"/>
          <w:b w:val="0"/>
          <w:noProof/>
          <w:sz w:val="22"/>
          <w:szCs w:val="22"/>
          <w:lang w:val="en-ZA" w:eastAsia="en-ZA"/>
        </w:rPr>
      </w:pPr>
      <w:del w:id="175" w:author="d j h" w:date="2015-05-09T14:47:00Z">
        <w:r w:rsidRPr="007701D5" w:rsidDel="007701D5">
          <w:rPr>
            <w:rPrChange w:id="176" w:author="d j h" w:date="2015-05-09T14:47:00Z">
              <w:rPr>
                <w:rStyle w:val="Hyperlink"/>
                <w:noProof/>
              </w:rPr>
            </w:rPrChange>
          </w:rPr>
          <w:delText>CONTENTS</w:delText>
        </w:r>
        <w:r w:rsidDel="007701D5">
          <w:rPr>
            <w:noProof/>
            <w:webHidden/>
          </w:rPr>
          <w:tab/>
          <w:delText>vi</w:delText>
        </w:r>
      </w:del>
    </w:p>
    <w:p w14:paraId="7EB7C4C9" w14:textId="77777777" w:rsidR="00E92C8E" w:rsidDel="007701D5" w:rsidRDefault="00E92C8E">
      <w:pPr>
        <w:pStyle w:val="TOC1"/>
        <w:rPr>
          <w:del w:id="177" w:author="d j h" w:date="2015-05-09T14:47:00Z"/>
          <w:rFonts w:asciiTheme="minorHAnsi" w:eastAsiaTheme="minorEastAsia" w:hAnsiTheme="minorHAnsi" w:cstheme="minorBidi"/>
          <w:b w:val="0"/>
          <w:noProof/>
          <w:sz w:val="22"/>
          <w:szCs w:val="22"/>
          <w:lang w:val="en-ZA" w:eastAsia="en-ZA"/>
        </w:rPr>
      </w:pPr>
      <w:del w:id="178" w:author="d j h" w:date="2015-05-09T14:47:00Z">
        <w:r w:rsidRPr="007701D5" w:rsidDel="007701D5">
          <w:rPr>
            <w:rPrChange w:id="179" w:author="d j h" w:date="2015-05-09T14:47:00Z">
              <w:rPr>
                <w:rStyle w:val="Hyperlink"/>
                <w:noProof/>
              </w:rPr>
            </w:rPrChange>
          </w:rPr>
          <w:delText>TABLES</w:delText>
        </w:r>
        <w:r w:rsidDel="007701D5">
          <w:rPr>
            <w:noProof/>
            <w:webHidden/>
          </w:rPr>
          <w:tab/>
          <w:delText>viii</w:delText>
        </w:r>
      </w:del>
    </w:p>
    <w:p w14:paraId="6B055AA3" w14:textId="77777777" w:rsidR="00E92C8E" w:rsidDel="007701D5" w:rsidRDefault="00E92C8E">
      <w:pPr>
        <w:pStyle w:val="TOC1"/>
        <w:rPr>
          <w:del w:id="180" w:author="d j h" w:date="2015-05-09T14:47:00Z"/>
          <w:rFonts w:asciiTheme="minorHAnsi" w:eastAsiaTheme="minorEastAsia" w:hAnsiTheme="minorHAnsi" w:cstheme="minorBidi"/>
          <w:b w:val="0"/>
          <w:noProof/>
          <w:sz w:val="22"/>
          <w:szCs w:val="22"/>
          <w:lang w:val="en-ZA" w:eastAsia="en-ZA"/>
        </w:rPr>
      </w:pPr>
      <w:del w:id="181" w:author="d j h" w:date="2015-05-09T14:47:00Z">
        <w:r w:rsidRPr="007701D5" w:rsidDel="007701D5">
          <w:rPr>
            <w:rPrChange w:id="182" w:author="d j h" w:date="2015-05-09T14:47:00Z">
              <w:rPr>
                <w:rStyle w:val="Hyperlink"/>
                <w:noProof/>
              </w:rPr>
            </w:rPrChange>
          </w:rPr>
          <w:delText>FIGURES</w:delText>
        </w:r>
        <w:r w:rsidDel="007701D5">
          <w:rPr>
            <w:noProof/>
            <w:webHidden/>
          </w:rPr>
          <w:tab/>
          <w:delText>ix</w:delText>
        </w:r>
      </w:del>
    </w:p>
    <w:p w14:paraId="477316BA" w14:textId="77777777" w:rsidR="00E92C8E" w:rsidDel="007701D5" w:rsidRDefault="00E92C8E">
      <w:pPr>
        <w:pStyle w:val="TOC1"/>
        <w:rPr>
          <w:del w:id="183" w:author="d j h" w:date="2015-05-09T14:47:00Z"/>
          <w:rFonts w:asciiTheme="minorHAnsi" w:eastAsiaTheme="minorEastAsia" w:hAnsiTheme="minorHAnsi" w:cstheme="minorBidi"/>
          <w:b w:val="0"/>
          <w:noProof/>
          <w:sz w:val="22"/>
          <w:szCs w:val="22"/>
          <w:lang w:val="en-ZA" w:eastAsia="en-ZA"/>
        </w:rPr>
      </w:pPr>
      <w:del w:id="184" w:author="d j h" w:date="2015-05-09T14:47:00Z">
        <w:r w:rsidRPr="007701D5" w:rsidDel="007701D5">
          <w:rPr>
            <w:rPrChange w:id="185" w:author="d j h" w:date="2015-05-09T14:47:00Z">
              <w:rPr>
                <w:rStyle w:val="Hyperlink"/>
                <w:noProof/>
              </w:rPr>
            </w:rPrChange>
          </w:rPr>
          <w:delText>APPENDICES</w:delText>
        </w:r>
        <w:r w:rsidDel="007701D5">
          <w:rPr>
            <w:noProof/>
            <w:webHidden/>
          </w:rPr>
          <w:tab/>
          <w:delText>x</w:delText>
        </w:r>
      </w:del>
    </w:p>
    <w:p w14:paraId="253BAC9F" w14:textId="77777777" w:rsidR="00E92C8E" w:rsidDel="007701D5" w:rsidRDefault="00E92C8E">
      <w:pPr>
        <w:pStyle w:val="TOC1"/>
        <w:rPr>
          <w:del w:id="186" w:author="d j h" w:date="2015-05-09T14:47:00Z"/>
          <w:rFonts w:asciiTheme="minorHAnsi" w:eastAsiaTheme="minorEastAsia" w:hAnsiTheme="minorHAnsi" w:cstheme="minorBidi"/>
          <w:b w:val="0"/>
          <w:noProof/>
          <w:sz w:val="22"/>
          <w:szCs w:val="22"/>
          <w:lang w:val="en-ZA" w:eastAsia="en-ZA"/>
        </w:rPr>
      </w:pPr>
      <w:del w:id="187" w:author="d j h" w:date="2015-05-09T14:47:00Z">
        <w:r w:rsidRPr="007701D5" w:rsidDel="007701D5">
          <w:rPr>
            <w:rPrChange w:id="188" w:author="d j h" w:date="2015-05-09T14:47:00Z">
              <w:rPr>
                <w:rStyle w:val="Hyperlink"/>
                <w:noProof/>
              </w:rPr>
            </w:rPrChange>
          </w:rPr>
          <w:delText>ACRONYMS AND ABBREVIATIONS</w:delText>
        </w:r>
        <w:r w:rsidDel="007701D5">
          <w:rPr>
            <w:noProof/>
            <w:webHidden/>
          </w:rPr>
          <w:tab/>
          <w:delText>xi</w:delText>
        </w:r>
      </w:del>
    </w:p>
    <w:p w14:paraId="7D5A1B70" w14:textId="77777777" w:rsidR="00E92C8E" w:rsidDel="007701D5" w:rsidRDefault="00E92C8E">
      <w:pPr>
        <w:pStyle w:val="TOC1"/>
        <w:tabs>
          <w:tab w:val="left" w:pos="1920"/>
        </w:tabs>
        <w:rPr>
          <w:del w:id="189" w:author="d j h" w:date="2015-05-09T14:47:00Z"/>
          <w:rFonts w:asciiTheme="minorHAnsi" w:eastAsiaTheme="minorEastAsia" w:hAnsiTheme="minorHAnsi" w:cstheme="minorBidi"/>
          <w:b w:val="0"/>
          <w:noProof/>
          <w:sz w:val="22"/>
          <w:szCs w:val="22"/>
          <w:lang w:val="en-ZA" w:eastAsia="en-ZA"/>
        </w:rPr>
      </w:pPr>
      <w:del w:id="190" w:author="d j h" w:date="2015-05-09T14:47:00Z">
        <w:r w:rsidRPr="007701D5" w:rsidDel="007701D5">
          <w:rPr>
            <w:rPrChange w:id="191" w:author="d j h" w:date="2015-05-09T14:47:00Z">
              <w:rPr>
                <w:rStyle w:val="Hyperlink"/>
                <w:noProof/>
              </w:rPr>
            </w:rPrChange>
          </w:rPr>
          <w:delText>CHAPTER 1:</w:delText>
        </w:r>
        <w:r w:rsidDel="007701D5">
          <w:rPr>
            <w:rFonts w:asciiTheme="minorHAnsi" w:eastAsiaTheme="minorEastAsia" w:hAnsiTheme="minorHAnsi" w:cstheme="minorBidi"/>
            <w:b w:val="0"/>
            <w:noProof/>
            <w:sz w:val="22"/>
            <w:szCs w:val="22"/>
            <w:lang w:val="en-ZA" w:eastAsia="en-ZA"/>
          </w:rPr>
          <w:tab/>
        </w:r>
        <w:r w:rsidRPr="007701D5" w:rsidDel="007701D5">
          <w:rPr>
            <w:rPrChange w:id="192" w:author="d j h" w:date="2015-05-09T14:47:00Z">
              <w:rPr>
                <w:rStyle w:val="Hyperlink"/>
                <w:noProof/>
              </w:rPr>
            </w:rPrChange>
          </w:rPr>
          <w:delText>INTRODUCTION</w:delText>
        </w:r>
        <w:r w:rsidDel="007701D5">
          <w:rPr>
            <w:noProof/>
            <w:webHidden/>
          </w:rPr>
          <w:tab/>
          <w:delText>1</w:delText>
        </w:r>
      </w:del>
    </w:p>
    <w:p w14:paraId="04DB8310" w14:textId="77777777" w:rsidR="00E92C8E" w:rsidDel="007701D5" w:rsidRDefault="00E92C8E">
      <w:pPr>
        <w:pStyle w:val="TOC2"/>
        <w:tabs>
          <w:tab w:val="left" w:pos="960"/>
          <w:tab w:val="right" w:leader="dot" w:pos="9347"/>
        </w:tabs>
        <w:rPr>
          <w:del w:id="193" w:author="d j h" w:date="2015-05-09T14:47:00Z"/>
          <w:rFonts w:asciiTheme="minorHAnsi" w:eastAsiaTheme="minorEastAsia" w:hAnsiTheme="minorHAnsi" w:cstheme="minorBidi"/>
          <w:b w:val="0"/>
          <w:noProof/>
          <w:sz w:val="22"/>
          <w:szCs w:val="22"/>
          <w:lang w:val="en-ZA" w:eastAsia="en-ZA"/>
        </w:rPr>
      </w:pPr>
      <w:del w:id="194" w:author="d j h" w:date="2015-05-09T14:47:00Z">
        <w:r w:rsidRPr="007701D5" w:rsidDel="007701D5">
          <w:rPr>
            <w:rPrChange w:id="195" w:author="d j h" w:date="2015-05-09T14:47:00Z">
              <w:rPr>
                <w:rStyle w:val="Hyperlink"/>
                <w:noProof/>
              </w:rPr>
            </w:rPrChange>
          </w:rPr>
          <w:delText>1.1</w:delText>
        </w:r>
        <w:r w:rsidDel="007701D5">
          <w:rPr>
            <w:rFonts w:asciiTheme="minorHAnsi" w:eastAsiaTheme="minorEastAsia" w:hAnsiTheme="minorHAnsi" w:cstheme="minorBidi"/>
            <w:b w:val="0"/>
            <w:noProof/>
            <w:sz w:val="22"/>
            <w:szCs w:val="22"/>
            <w:lang w:val="en-ZA" w:eastAsia="en-ZA"/>
          </w:rPr>
          <w:tab/>
        </w:r>
        <w:r w:rsidRPr="007701D5" w:rsidDel="007701D5">
          <w:rPr>
            <w:rPrChange w:id="196" w:author="d j h" w:date="2015-05-09T14:47:00Z">
              <w:rPr>
                <w:rStyle w:val="Hyperlink"/>
                <w:noProof/>
              </w:rPr>
            </w:rPrChange>
          </w:rPr>
          <w:delText>SIGNIFICANCE AND RATIONALE</w:delText>
        </w:r>
        <w:r w:rsidDel="007701D5">
          <w:rPr>
            <w:noProof/>
            <w:webHidden/>
          </w:rPr>
          <w:tab/>
          <w:delText>4</w:delText>
        </w:r>
      </w:del>
    </w:p>
    <w:p w14:paraId="743FBB86" w14:textId="77777777" w:rsidR="00E92C8E" w:rsidDel="007701D5" w:rsidRDefault="00E92C8E">
      <w:pPr>
        <w:pStyle w:val="TOC2"/>
        <w:tabs>
          <w:tab w:val="left" w:pos="960"/>
          <w:tab w:val="right" w:leader="dot" w:pos="9347"/>
        </w:tabs>
        <w:rPr>
          <w:del w:id="197" w:author="d j h" w:date="2015-05-09T14:47:00Z"/>
          <w:rFonts w:asciiTheme="minorHAnsi" w:eastAsiaTheme="minorEastAsia" w:hAnsiTheme="minorHAnsi" w:cstheme="minorBidi"/>
          <w:b w:val="0"/>
          <w:noProof/>
          <w:sz w:val="22"/>
          <w:szCs w:val="22"/>
          <w:lang w:val="en-ZA" w:eastAsia="en-ZA"/>
        </w:rPr>
      </w:pPr>
      <w:del w:id="198" w:author="d j h" w:date="2015-05-09T14:47:00Z">
        <w:r w:rsidRPr="007701D5" w:rsidDel="007701D5">
          <w:rPr>
            <w:rPrChange w:id="199" w:author="d j h" w:date="2015-05-09T14:47:00Z">
              <w:rPr>
                <w:rStyle w:val="Hyperlink"/>
                <w:noProof/>
              </w:rPr>
            </w:rPrChange>
          </w:rPr>
          <w:delText>1.2</w:delText>
        </w:r>
        <w:r w:rsidDel="007701D5">
          <w:rPr>
            <w:rFonts w:asciiTheme="minorHAnsi" w:eastAsiaTheme="minorEastAsia" w:hAnsiTheme="minorHAnsi" w:cstheme="minorBidi"/>
            <w:b w:val="0"/>
            <w:noProof/>
            <w:sz w:val="22"/>
            <w:szCs w:val="22"/>
            <w:lang w:val="en-ZA" w:eastAsia="en-ZA"/>
          </w:rPr>
          <w:tab/>
        </w:r>
        <w:r w:rsidRPr="007701D5" w:rsidDel="007701D5">
          <w:rPr>
            <w:rPrChange w:id="200" w:author="d j h" w:date="2015-05-09T14:47:00Z">
              <w:rPr>
                <w:rStyle w:val="Hyperlink"/>
                <w:noProof/>
              </w:rPr>
            </w:rPrChange>
          </w:rPr>
          <w:delText>PROBLEM STATEMENT</w:delText>
        </w:r>
        <w:r w:rsidDel="007701D5">
          <w:rPr>
            <w:noProof/>
            <w:webHidden/>
          </w:rPr>
          <w:tab/>
          <w:delText>6</w:delText>
        </w:r>
      </w:del>
    </w:p>
    <w:p w14:paraId="4C0A0528" w14:textId="77777777" w:rsidR="00E92C8E" w:rsidDel="007701D5" w:rsidRDefault="00E92C8E">
      <w:pPr>
        <w:pStyle w:val="TOC2"/>
        <w:tabs>
          <w:tab w:val="left" w:pos="960"/>
          <w:tab w:val="right" w:leader="dot" w:pos="9347"/>
        </w:tabs>
        <w:rPr>
          <w:del w:id="201" w:author="d j h" w:date="2015-05-09T14:47:00Z"/>
          <w:rFonts w:asciiTheme="minorHAnsi" w:eastAsiaTheme="minorEastAsia" w:hAnsiTheme="minorHAnsi" w:cstheme="minorBidi"/>
          <w:b w:val="0"/>
          <w:noProof/>
          <w:sz w:val="22"/>
          <w:szCs w:val="22"/>
          <w:lang w:val="en-ZA" w:eastAsia="en-ZA"/>
        </w:rPr>
      </w:pPr>
      <w:del w:id="202" w:author="d j h" w:date="2015-05-09T14:47:00Z">
        <w:r w:rsidRPr="007701D5" w:rsidDel="007701D5">
          <w:rPr>
            <w:rPrChange w:id="203" w:author="d j h" w:date="2015-05-09T14:47:00Z">
              <w:rPr>
                <w:rStyle w:val="Hyperlink"/>
                <w:noProof/>
              </w:rPr>
            </w:rPrChange>
          </w:rPr>
          <w:delText>1.3</w:delText>
        </w:r>
        <w:r w:rsidDel="007701D5">
          <w:rPr>
            <w:rFonts w:asciiTheme="minorHAnsi" w:eastAsiaTheme="minorEastAsia" w:hAnsiTheme="minorHAnsi" w:cstheme="minorBidi"/>
            <w:b w:val="0"/>
            <w:noProof/>
            <w:sz w:val="22"/>
            <w:szCs w:val="22"/>
            <w:lang w:val="en-ZA" w:eastAsia="en-ZA"/>
          </w:rPr>
          <w:tab/>
        </w:r>
        <w:r w:rsidRPr="007701D5" w:rsidDel="007701D5">
          <w:rPr>
            <w:rPrChange w:id="204" w:author="d j h" w:date="2015-05-09T14:47:00Z">
              <w:rPr>
                <w:rStyle w:val="Hyperlink"/>
                <w:noProof/>
              </w:rPr>
            </w:rPrChange>
          </w:rPr>
          <w:delText>RESEARCH AIM AND OBJECTIVES</w:delText>
        </w:r>
        <w:r w:rsidDel="007701D5">
          <w:rPr>
            <w:noProof/>
            <w:webHidden/>
          </w:rPr>
          <w:tab/>
          <w:delText>6</w:delText>
        </w:r>
      </w:del>
    </w:p>
    <w:p w14:paraId="3774A493" w14:textId="77777777" w:rsidR="00E92C8E" w:rsidDel="007701D5" w:rsidRDefault="00E92C8E">
      <w:pPr>
        <w:pStyle w:val="TOC2"/>
        <w:tabs>
          <w:tab w:val="left" w:pos="960"/>
          <w:tab w:val="right" w:leader="dot" w:pos="9347"/>
        </w:tabs>
        <w:rPr>
          <w:del w:id="205" w:author="d j h" w:date="2015-05-09T14:47:00Z"/>
          <w:rFonts w:asciiTheme="minorHAnsi" w:eastAsiaTheme="minorEastAsia" w:hAnsiTheme="minorHAnsi" w:cstheme="minorBidi"/>
          <w:b w:val="0"/>
          <w:noProof/>
          <w:sz w:val="22"/>
          <w:szCs w:val="22"/>
          <w:lang w:val="en-ZA" w:eastAsia="en-ZA"/>
        </w:rPr>
      </w:pPr>
      <w:del w:id="206" w:author="d j h" w:date="2015-05-09T14:47:00Z">
        <w:r w:rsidRPr="007701D5" w:rsidDel="007701D5">
          <w:rPr>
            <w:rPrChange w:id="207" w:author="d j h" w:date="2015-05-09T14:47:00Z">
              <w:rPr>
                <w:rStyle w:val="Hyperlink"/>
                <w:noProof/>
              </w:rPr>
            </w:rPrChange>
          </w:rPr>
          <w:lastRenderedPageBreak/>
          <w:delText>1.4</w:delText>
        </w:r>
        <w:r w:rsidDel="007701D5">
          <w:rPr>
            <w:rFonts w:asciiTheme="minorHAnsi" w:eastAsiaTheme="minorEastAsia" w:hAnsiTheme="minorHAnsi" w:cstheme="minorBidi"/>
            <w:b w:val="0"/>
            <w:noProof/>
            <w:sz w:val="22"/>
            <w:szCs w:val="22"/>
            <w:lang w:val="en-ZA" w:eastAsia="en-ZA"/>
          </w:rPr>
          <w:tab/>
        </w:r>
        <w:r w:rsidRPr="007701D5" w:rsidDel="007701D5">
          <w:rPr>
            <w:rPrChange w:id="208" w:author="d j h" w:date="2015-05-09T14:47:00Z">
              <w:rPr>
                <w:rStyle w:val="Hyperlink"/>
                <w:noProof/>
              </w:rPr>
            </w:rPrChange>
          </w:rPr>
          <w:delText>STUDY AREA</w:delText>
        </w:r>
        <w:r w:rsidDel="007701D5">
          <w:rPr>
            <w:noProof/>
            <w:webHidden/>
          </w:rPr>
          <w:tab/>
          <w:delText>7</w:delText>
        </w:r>
      </w:del>
    </w:p>
    <w:p w14:paraId="10DA7B77" w14:textId="77777777" w:rsidR="00E92C8E" w:rsidDel="007701D5" w:rsidRDefault="00E92C8E">
      <w:pPr>
        <w:pStyle w:val="TOC2"/>
        <w:tabs>
          <w:tab w:val="left" w:pos="960"/>
          <w:tab w:val="right" w:leader="dot" w:pos="9347"/>
        </w:tabs>
        <w:rPr>
          <w:del w:id="209" w:author="d j h" w:date="2015-05-09T14:47:00Z"/>
          <w:rFonts w:asciiTheme="minorHAnsi" w:eastAsiaTheme="minorEastAsia" w:hAnsiTheme="minorHAnsi" w:cstheme="minorBidi"/>
          <w:b w:val="0"/>
          <w:noProof/>
          <w:sz w:val="22"/>
          <w:szCs w:val="22"/>
          <w:lang w:val="en-ZA" w:eastAsia="en-ZA"/>
        </w:rPr>
      </w:pPr>
      <w:del w:id="210" w:author="d j h" w:date="2015-05-09T14:47:00Z">
        <w:r w:rsidRPr="007701D5" w:rsidDel="007701D5">
          <w:rPr>
            <w:rPrChange w:id="211" w:author="d j h" w:date="2015-05-09T14:47:00Z">
              <w:rPr>
                <w:rStyle w:val="Hyperlink"/>
                <w:noProof/>
              </w:rPr>
            </w:rPrChange>
          </w:rPr>
          <w:delText>1.5</w:delText>
        </w:r>
        <w:r w:rsidDel="007701D5">
          <w:rPr>
            <w:rFonts w:asciiTheme="minorHAnsi" w:eastAsiaTheme="minorEastAsia" w:hAnsiTheme="minorHAnsi" w:cstheme="minorBidi"/>
            <w:b w:val="0"/>
            <w:noProof/>
            <w:sz w:val="22"/>
            <w:szCs w:val="22"/>
            <w:lang w:val="en-ZA" w:eastAsia="en-ZA"/>
          </w:rPr>
          <w:tab/>
        </w:r>
        <w:r w:rsidRPr="007701D5" w:rsidDel="007701D5">
          <w:rPr>
            <w:rPrChange w:id="212" w:author="d j h" w:date="2015-05-09T14:47:00Z">
              <w:rPr>
                <w:rStyle w:val="Hyperlink"/>
                <w:noProof/>
              </w:rPr>
            </w:rPrChange>
          </w:rPr>
          <w:delText>METHODOLOGY</w:delText>
        </w:r>
        <w:r w:rsidDel="007701D5">
          <w:rPr>
            <w:noProof/>
            <w:webHidden/>
          </w:rPr>
          <w:tab/>
          <w:delText>8</w:delText>
        </w:r>
      </w:del>
    </w:p>
    <w:p w14:paraId="28BF3277" w14:textId="77777777" w:rsidR="00E92C8E" w:rsidDel="007701D5" w:rsidRDefault="00E92C8E">
      <w:pPr>
        <w:pStyle w:val="TOC1"/>
        <w:tabs>
          <w:tab w:val="left" w:pos="1920"/>
        </w:tabs>
        <w:rPr>
          <w:del w:id="213" w:author="d j h" w:date="2015-05-09T14:47:00Z"/>
          <w:rFonts w:asciiTheme="minorHAnsi" w:eastAsiaTheme="minorEastAsia" w:hAnsiTheme="minorHAnsi" w:cstheme="minorBidi"/>
          <w:b w:val="0"/>
          <w:noProof/>
          <w:sz w:val="22"/>
          <w:szCs w:val="22"/>
          <w:lang w:val="en-ZA" w:eastAsia="en-ZA"/>
        </w:rPr>
      </w:pPr>
      <w:del w:id="214" w:author="d j h" w:date="2015-05-09T14:47:00Z">
        <w:r w:rsidRPr="007701D5" w:rsidDel="007701D5">
          <w:rPr>
            <w:rPrChange w:id="215" w:author="d j h" w:date="2015-05-09T14:47:00Z">
              <w:rPr>
                <w:rStyle w:val="Hyperlink"/>
                <w:noProof/>
              </w:rPr>
            </w:rPrChange>
          </w:rPr>
          <w:delText>CHAPTER 2:</w:delText>
        </w:r>
        <w:r w:rsidDel="007701D5">
          <w:rPr>
            <w:rFonts w:asciiTheme="minorHAnsi" w:eastAsiaTheme="minorEastAsia" w:hAnsiTheme="minorHAnsi" w:cstheme="minorBidi"/>
            <w:b w:val="0"/>
            <w:noProof/>
            <w:sz w:val="22"/>
            <w:szCs w:val="22"/>
            <w:lang w:val="en-ZA" w:eastAsia="en-ZA"/>
          </w:rPr>
          <w:tab/>
        </w:r>
        <w:r w:rsidRPr="007701D5" w:rsidDel="007701D5">
          <w:rPr>
            <w:rPrChange w:id="216" w:author="d j h" w:date="2015-05-09T14:47:00Z">
              <w:rPr>
                <w:rStyle w:val="Hyperlink"/>
                <w:noProof/>
              </w:rPr>
            </w:rPrChange>
          </w:rPr>
          <w:delText>CROSS CALIBRATION OF VHR IMAGE MOSAICS</w:delText>
        </w:r>
        <w:r w:rsidDel="007701D5">
          <w:rPr>
            <w:noProof/>
            <w:webHidden/>
          </w:rPr>
          <w:tab/>
          <w:delText>11</w:delText>
        </w:r>
      </w:del>
    </w:p>
    <w:p w14:paraId="49FFB57A" w14:textId="77777777" w:rsidR="00E92C8E" w:rsidDel="007701D5" w:rsidRDefault="00E92C8E">
      <w:pPr>
        <w:pStyle w:val="TOC2"/>
        <w:tabs>
          <w:tab w:val="left" w:pos="960"/>
          <w:tab w:val="right" w:leader="dot" w:pos="9347"/>
        </w:tabs>
        <w:rPr>
          <w:del w:id="217" w:author="d j h" w:date="2015-05-09T14:47:00Z"/>
          <w:rFonts w:asciiTheme="minorHAnsi" w:eastAsiaTheme="minorEastAsia" w:hAnsiTheme="minorHAnsi" w:cstheme="minorBidi"/>
          <w:b w:val="0"/>
          <w:noProof/>
          <w:sz w:val="22"/>
          <w:szCs w:val="22"/>
          <w:lang w:val="en-ZA" w:eastAsia="en-ZA"/>
        </w:rPr>
      </w:pPr>
      <w:del w:id="218" w:author="d j h" w:date="2015-05-09T14:47:00Z">
        <w:r w:rsidRPr="007701D5" w:rsidDel="007701D5">
          <w:rPr>
            <w:rPrChange w:id="219" w:author="d j h" w:date="2015-05-09T14:47:00Z">
              <w:rPr>
                <w:rStyle w:val="Hyperlink"/>
                <w:noProof/>
              </w:rPr>
            </w:rPrChange>
          </w:rPr>
          <w:delText>2.1</w:delText>
        </w:r>
        <w:r w:rsidDel="007701D5">
          <w:rPr>
            <w:rFonts w:asciiTheme="minorHAnsi" w:eastAsiaTheme="minorEastAsia" w:hAnsiTheme="minorHAnsi" w:cstheme="minorBidi"/>
            <w:b w:val="0"/>
            <w:noProof/>
            <w:sz w:val="22"/>
            <w:szCs w:val="22"/>
            <w:lang w:val="en-ZA" w:eastAsia="en-ZA"/>
          </w:rPr>
          <w:tab/>
        </w:r>
        <w:r w:rsidRPr="007701D5" w:rsidDel="007701D5">
          <w:rPr>
            <w:rPrChange w:id="220" w:author="d j h" w:date="2015-05-09T14:47:00Z">
              <w:rPr>
                <w:rStyle w:val="Hyperlink"/>
                <w:noProof/>
              </w:rPr>
            </w:rPrChange>
          </w:rPr>
          <w:delText>ABSTRACT</w:delText>
        </w:r>
        <w:r w:rsidDel="007701D5">
          <w:rPr>
            <w:noProof/>
            <w:webHidden/>
          </w:rPr>
          <w:tab/>
          <w:delText>11</w:delText>
        </w:r>
      </w:del>
    </w:p>
    <w:p w14:paraId="71E1F6A3" w14:textId="77777777" w:rsidR="00E92C8E" w:rsidDel="007701D5" w:rsidRDefault="00E92C8E">
      <w:pPr>
        <w:pStyle w:val="TOC2"/>
        <w:tabs>
          <w:tab w:val="left" w:pos="960"/>
          <w:tab w:val="right" w:leader="dot" w:pos="9347"/>
        </w:tabs>
        <w:rPr>
          <w:del w:id="221" w:author="d j h" w:date="2015-05-09T14:47:00Z"/>
          <w:rFonts w:asciiTheme="minorHAnsi" w:eastAsiaTheme="minorEastAsia" w:hAnsiTheme="minorHAnsi" w:cstheme="minorBidi"/>
          <w:b w:val="0"/>
          <w:noProof/>
          <w:sz w:val="22"/>
          <w:szCs w:val="22"/>
          <w:lang w:val="en-ZA" w:eastAsia="en-ZA"/>
        </w:rPr>
      </w:pPr>
      <w:del w:id="222" w:author="d j h" w:date="2015-05-09T14:47:00Z">
        <w:r w:rsidRPr="007701D5" w:rsidDel="007701D5">
          <w:rPr>
            <w:rPrChange w:id="223" w:author="d j h" w:date="2015-05-09T14:47:00Z">
              <w:rPr>
                <w:rStyle w:val="Hyperlink"/>
                <w:noProof/>
              </w:rPr>
            </w:rPrChange>
          </w:rPr>
          <w:delText>2.2</w:delText>
        </w:r>
        <w:r w:rsidDel="007701D5">
          <w:rPr>
            <w:rFonts w:asciiTheme="minorHAnsi" w:eastAsiaTheme="minorEastAsia" w:hAnsiTheme="minorHAnsi" w:cstheme="minorBidi"/>
            <w:b w:val="0"/>
            <w:noProof/>
            <w:sz w:val="22"/>
            <w:szCs w:val="22"/>
            <w:lang w:val="en-ZA" w:eastAsia="en-ZA"/>
          </w:rPr>
          <w:tab/>
        </w:r>
        <w:r w:rsidRPr="007701D5" w:rsidDel="007701D5">
          <w:rPr>
            <w:rPrChange w:id="224" w:author="d j h" w:date="2015-05-09T14:47:00Z">
              <w:rPr>
                <w:rStyle w:val="Hyperlink"/>
                <w:noProof/>
              </w:rPr>
            </w:rPrChange>
          </w:rPr>
          <w:delText>INTRODUCTION</w:delText>
        </w:r>
        <w:r w:rsidDel="007701D5">
          <w:rPr>
            <w:noProof/>
            <w:webHidden/>
          </w:rPr>
          <w:tab/>
          <w:delText>11</w:delText>
        </w:r>
      </w:del>
    </w:p>
    <w:p w14:paraId="04BFCBF2" w14:textId="77777777" w:rsidR="00E92C8E" w:rsidDel="007701D5" w:rsidRDefault="00E92C8E">
      <w:pPr>
        <w:pStyle w:val="TOC2"/>
        <w:tabs>
          <w:tab w:val="left" w:pos="960"/>
          <w:tab w:val="right" w:leader="dot" w:pos="9347"/>
        </w:tabs>
        <w:rPr>
          <w:del w:id="225" w:author="d j h" w:date="2015-05-09T14:47:00Z"/>
          <w:rFonts w:asciiTheme="minorHAnsi" w:eastAsiaTheme="minorEastAsia" w:hAnsiTheme="minorHAnsi" w:cstheme="minorBidi"/>
          <w:b w:val="0"/>
          <w:noProof/>
          <w:sz w:val="22"/>
          <w:szCs w:val="22"/>
          <w:lang w:val="en-ZA" w:eastAsia="en-ZA"/>
        </w:rPr>
      </w:pPr>
      <w:del w:id="226" w:author="d j h" w:date="2015-05-09T14:47:00Z">
        <w:r w:rsidRPr="007701D5" w:rsidDel="007701D5">
          <w:rPr>
            <w:rPrChange w:id="227" w:author="d j h" w:date="2015-05-09T14:47:00Z">
              <w:rPr>
                <w:rStyle w:val="Hyperlink"/>
                <w:noProof/>
              </w:rPr>
            </w:rPrChange>
          </w:rPr>
          <w:delText>2.3</w:delText>
        </w:r>
        <w:r w:rsidDel="007701D5">
          <w:rPr>
            <w:rFonts w:asciiTheme="minorHAnsi" w:eastAsiaTheme="minorEastAsia" w:hAnsiTheme="minorHAnsi" w:cstheme="minorBidi"/>
            <w:b w:val="0"/>
            <w:noProof/>
            <w:sz w:val="22"/>
            <w:szCs w:val="22"/>
            <w:lang w:val="en-ZA" w:eastAsia="en-ZA"/>
          </w:rPr>
          <w:tab/>
        </w:r>
        <w:r w:rsidRPr="007701D5" w:rsidDel="007701D5">
          <w:rPr>
            <w:rPrChange w:id="228" w:author="d j h" w:date="2015-05-09T14:47:00Z">
              <w:rPr>
                <w:rStyle w:val="Hyperlink"/>
                <w:noProof/>
              </w:rPr>
            </w:rPrChange>
          </w:rPr>
          <w:delText>RADIOMETRIC FORMULATION</w:delText>
        </w:r>
        <w:r w:rsidDel="007701D5">
          <w:rPr>
            <w:noProof/>
            <w:webHidden/>
          </w:rPr>
          <w:tab/>
          <w:delText>15</w:delText>
        </w:r>
      </w:del>
    </w:p>
    <w:p w14:paraId="4CFFB8C9" w14:textId="77777777" w:rsidR="00E92C8E" w:rsidDel="007701D5" w:rsidRDefault="00E92C8E">
      <w:pPr>
        <w:pStyle w:val="TOC2"/>
        <w:tabs>
          <w:tab w:val="left" w:pos="960"/>
          <w:tab w:val="right" w:leader="dot" w:pos="9347"/>
        </w:tabs>
        <w:rPr>
          <w:del w:id="229" w:author="d j h" w:date="2015-05-09T14:47:00Z"/>
          <w:rFonts w:asciiTheme="minorHAnsi" w:eastAsiaTheme="minorEastAsia" w:hAnsiTheme="minorHAnsi" w:cstheme="minorBidi"/>
          <w:b w:val="0"/>
          <w:noProof/>
          <w:sz w:val="22"/>
          <w:szCs w:val="22"/>
          <w:lang w:val="en-ZA" w:eastAsia="en-ZA"/>
        </w:rPr>
      </w:pPr>
      <w:del w:id="230" w:author="d j h" w:date="2015-05-09T14:47:00Z">
        <w:r w:rsidRPr="007701D5" w:rsidDel="007701D5">
          <w:rPr>
            <w:rPrChange w:id="231" w:author="d j h" w:date="2015-05-09T14:47:00Z">
              <w:rPr>
                <w:rStyle w:val="Hyperlink"/>
                <w:noProof/>
              </w:rPr>
            </w:rPrChange>
          </w:rPr>
          <w:delText>2.4</w:delText>
        </w:r>
        <w:r w:rsidDel="007701D5">
          <w:rPr>
            <w:rFonts w:asciiTheme="minorHAnsi" w:eastAsiaTheme="minorEastAsia" w:hAnsiTheme="minorHAnsi" w:cstheme="minorBidi"/>
            <w:b w:val="0"/>
            <w:noProof/>
            <w:sz w:val="22"/>
            <w:szCs w:val="22"/>
            <w:lang w:val="en-ZA" w:eastAsia="en-ZA"/>
          </w:rPr>
          <w:tab/>
        </w:r>
        <w:r w:rsidRPr="007701D5" w:rsidDel="007701D5">
          <w:rPr>
            <w:rPrChange w:id="232" w:author="d j h" w:date="2015-05-09T14:47:00Z">
              <w:rPr>
                <w:rStyle w:val="Hyperlink"/>
                <w:noProof/>
              </w:rPr>
            </w:rPrChange>
          </w:rPr>
          <w:delText>RESULTS AND DISCUSSION</w:delText>
        </w:r>
        <w:r w:rsidDel="007701D5">
          <w:rPr>
            <w:noProof/>
            <w:webHidden/>
          </w:rPr>
          <w:tab/>
          <w:delText>18</w:delText>
        </w:r>
      </w:del>
    </w:p>
    <w:p w14:paraId="0960E7DD" w14:textId="77777777" w:rsidR="00E92C8E" w:rsidDel="007701D5" w:rsidRDefault="00E92C8E">
      <w:pPr>
        <w:pStyle w:val="TOC3"/>
        <w:rPr>
          <w:del w:id="233" w:author="d j h" w:date="2015-05-09T14:47:00Z"/>
          <w:rFonts w:asciiTheme="minorHAnsi" w:eastAsiaTheme="minorEastAsia" w:hAnsiTheme="minorHAnsi" w:cstheme="minorBidi"/>
          <w:b w:val="0"/>
          <w:noProof/>
          <w:sz w:val="22"/>
          <w:szCs w:val="22"/>
          <w:lang w:val="en-ZA" w:eastAsia="en-ZA"/>
        </w:rPr>
      </w:pPr>
      <w:del w:id="234" w:author="d j h" w:date="2015-05-09T14:47:00Z">
        <w:r w:rsidRPr="007701D5" w:rsidDel="007701D5">
          <w:rPr>
            <w:rPrChange w:id="235" w:author="d j h" w:date="2015-05-09T14:47:00Z">
              <w:rPr>
                <w:rStyle w:val="Hyperlink"/>
                <w:noProof/>
              </w:rPr>
            </w:rPrChange>
          </w:rPr>
          <w:delText>2.4.1</w:delText>
        </w:r>
        <w:r w:rsidDel="007701D5">
          <w:rPr>
            <w:rFonts w:asciiTheme="minorHAnsi" w:eastAsiaTheme="minorEastAsia" w:hAnsiTheme="minorHAnsi" w:cstheme="minorBidi"/>
            <w:b w:val="0"/>
            <w:noProof/>
            <w:sz w:val="22"/>
            <w:szCs w:val="22"/>
            <w:lang w:val="en-ZA" w:eastAsia="en-ZA"/>
          </w:rPr>
          <w:tab/>
        </w:r>
        <w:r w:rsidRPr="007701D5" w:rsidDel="007701D5">
          <w:rPr>
            <w:rPrChange w:id="236" w:author="d j h" w:date="2015-05-09T14:47:00Z">
              <w:rPr>
                <w:rStyle w:val="Hyperlink"/>
                <w:noProof/>
              </w:rPr>
            </w:rPrChange>
          </w:rPr>
          <w:delText>Study Area and Data Preparation</w:delText>
        </w:r>
        <w:r w:rsidDel="007701D5">
          <w:rPr>
            <w:noProof/>
            <w:webHidden/>
          </w:rPr>
          <w:tab/>
          <w:delText>18</w:delText>
        </w:r>
      </w:del>
    </w:p>
    <w:p w14:paraId="65ABD1E4" w14:textId="77777777" w:rsidR="00E92C8E" w:rsidDel="007701D5" w:rsidRDefault="00E92C8E">
      <w:pPr>
        <w:pStyle w:val="TOC3"/>
        <w:rPr>
          <w:del w:id="237" w:author="d j h" w:date="2015-05-09T14:47:00Z"/>
          <w:rFonts w:asciiTheme="minorHAnsi" w:eastAsiaTheme="minorEastAsia" w:hAnsiTheme="minorHAnsi" w:cstheme="minorBidi"/>
          <w:b w:val="0"/>
          <w:noProof/>
          <w:sz w:val="22"/>
          <w:szCs w:val="22"/>
          <w:lang w:val="en-ZA" w:eastAsia="en-ZA"/>
        </w:rPr>
      </w:pPr>
      <w:del w:id="238" w:author="d j h" w:date="2015-05-09T14:47:00Z">
        <w:r w:rsidRPr="007701D5" w:rsidDel="007701D5">
          <w:rPr>
            <w:rPrChange w:id="239" w:author="d j h" w:date="2015-05-09T14:47:00Z">
              <w:rPr>
                <w:rStyle w:val="Hyperlink"/>
                <w:noProof/>
              </w:rPr>
            </w:rPrChange>
          </w:rPr>
          <w:delText>2.4.2</w:delText>
        </w:r>
        <w:r w:rsidDel="007701D5">
          <w:rPr>
            <w:rFonts w:asciiTheme="minorHAnsi" w:eastAsiaTheme="minorEastAsia" w:hAnsiTheme="minorHAnsi" w:cstheme="minorBidi"/>
            <w:b w:val="0"/>
            <w:noProof/>
            <w:sz w:val="22"/>
            <w:szCs w:val="22"/>
            <w:lang w:val="en-ZA" w:eastAsia="en-ZA"/>
          </w:rPr>
          <w:tab/>
        </w:r>
        <w:r w:rsidRPr="007701D5" w:rsidDel="007701D5">
          <w:rPr>
            <w:rPrChange w:id="240" w:author="d j h" w:date="2015-05-09T14:47:00Z">
              <w:rPr>
                <w:rStyle w:val="Hyperlink"/>
                <w:noProof/>
              </w:rPr>
            </w:rPrChange>
          </w:rPr>
          <w:delText>Implementation</w:delText>
        </w:r>
        <w:r w:rsidDel="007701D5">
          <w:rPr>
            <w:noProof/>
            <w:webHidden/>
          </w:rPr>
          <w:tab/>
          <w:delText>19</w:delText>
        </w:r>
      </w:del>
    </w:p>
    <w:p w14:paraId="0B9FF20C" w14:textId="77777777" w:rsidR="00E92C8E" w:rsidDel="007701D5" w:rsidRDefault="00E92C8E">
      <w:pPr>
        <w:pStyle w:val="TOC3"/>
        <w:rPr>
          <w:del w:id="241" w:author="d j h" w:date="2015-05-09T14:47:00Z"/>
          <w:rFonts w:asciiTheme="minorHAnsi" w:eastAsiaTheme="minorEastAsia" w:hAnsiTheme="minorHAnsi" w:cstheme="minorBidi"/>
          <w:b w:val="0"/>
          <w:noProof/>
          <w:sz w:val="22"/>
          <w:szCs w:val="22"/>
          <w:lang w:val="en-ZA" w:eastAsia="en-ZA"/>
        </w:rPr>
      </w:pPr>
      <w:del w:id="242" w:author="d j h" w:date="2015-05-09T14:47:00Z">
        <w:r w:rsidRPr="007701D5" w:rsidDel="007701D5">
          <w:rPr>
            <w:rPrChange w:id="243" w:author="d j h" w:date="2015-05-09T14:47:00Z">
              <w:rPr>
                <w:rStyle w:val="Hyperlink"/>
                <w:noProof/>
              </w:rPr>
            </w:rPrChange>
          </w:rPr>
          <w:delText>2.4.3</w:delText>
        </w:r>
        <w:r w:rsidDel="007701D5">
          <w:rPr>
            <w:rFonts w:asciiTheme="minorHAnsi" w:eastAsiaTheme="minorEastAsia" w:hAnsiTheme="minorHAnsi" w:cstheme="minorBidi"/>
            <w:b w:val="0"/>
            <w:noProof/>
            <w:sz w:val="22"/>
            <w:szCs w:val="22"/>
            <w:lang w:val="en-ZA" w:eastAsia="en-ZA"/>
          </w:rPr>
          <w:tab/>
        </w:r>
        <w:r w:rsidRPr="007701D5" w:rsidDel="007701D5">
          <w:rPr>
            <w:rPrChange w:id="244" w:author="d j h" w:date="2015-05-09T14:47:00Z">
              <w:rPr>
                <w:rStyle w:val="Hyperlink"/>
                <w:noProof/>
              </w:rPr>
            </w:rPrChange>
          </w:rPr>
          <w:delText>Validation</w:delText>
        </w:r>
        <w:r w:rsidDel="007701D5">
          <w:rPr>
            <w:noProof/>
            <w:webHidden/>
          </w:rPr>
          <w:tab/>
          <w:delText>22</w:delText>
        </w:r>
      </w:del>
    </w:p>
    <w:p w14:paraId="12155E26" w14:textId="77777777" w:rsidR="00E92C8E" w:rsidDel="007701D5" w:rsidRDefault="00E92C8E">
      <w:pPr>
        <w:pStyle w:val="TOC2"/>
        <w:tabs>
          <w:tab w:val="left" w:pos="960"/>
          <w:tab w:val="right" w:leader="dot" w:pos="9347"/>
        </w:tabs>
        <w:rPr>
          <w:del w:id="245" w:author="d j h" w:date="2015-05-09T14:47:00Z"/>
          <w:rFonts w:asciiTheme="minorHAnsi" w:eastAsiaTheme="minorEastAsia" w:hAnsiTheme="minorHAnsi" w:cstheme="minorBidi"/>
          <w:b w:val="0"/>
          <w:noProof/>
          <w:sz w:val="22"/>
          <w:szCs w:val="22"/>
          <w:lang w:val="en-ZA" w:eastAsia="en-ZA"/>
        </w:rPr>
      </w:pPr>
      <w:del w:id="246" w:author="d j h" w:date="2015-05-09T14:47:00Z">
        <w:r w:rsidRPr="007701D5" w:rsidDel="007701D5">
          <w:rPr>
            <w:rPrChange w:id="247" w:author="d j h" w:date="2015-05-09T14:47:00Z">
              <w:rPr>
                <w:rStyle w:val="Hyperlink"/>
                <w:noProof/>
              </w:rPr>
            </w:rPrChange>
          </w:rPr>
          <w:delText>2.5</w:delText>
        </w:r>
        <w:r w:rsidDel="007701D5">
          <w:rPr>
            <w:rFonts w:asciiTheme="minorHAnsi" w:eastAsiaTheme="minorEastAsia" w:hAnsiTheme="minorHAnsi" w:cstheme="minorBidi"/>
            <w:b w:val="0"/>
            <w:noProof/>
            <w:sz w:val="22"/>
            <w:szCs w:val="22"/>
            <w:lang w:val="en-ZA" w:eastAsia="en-ZA"/>
          </w:rPr>
          <w:tab/>
        </w:r>
        <w:r w:rsidRPr="007701D5" w:rsidDel="007701D5">
          <w:rPr>
            <w:rPrChange w:id="248" w:author="d j h" w:date="2015-05-09T14:47:00Z">
              <w:rPr>
                <w:rStyle w:val="Hyperlink"/>
                <w:noProof/>
              </w:rPr>
            </w:rPrChange>
          </w:rPr>
          <w:delText>CONCLUSIONS</w:delText>
        </w:r>
        <w:r w:rsidDel="007701D5">
          <w:rPr>
            <w:noProof/>
            <w:webHidden/>
          </w:rPr>
          <w:tab/>
          <w:delText>26</w:delText>
        </w:r>
      </w:del>
    </w:p>
    <w:p w14:paraId="58C99C96" w14:textId="77777777" w:rsidR="00E92C8E" w:rsidDel="007701D5" w:rsidRDefault="00E92C8E">
      <w:pPr>
        <w:pStyle w:val="TOC1"/>
        <w:tabs>
          <w:tab w:val="left" w:pos="1920"/>
        </w:tabs>
        <w:rPr>
          <w:del w:id="249" w:author="d j h" w:date="2015-05-09T14:47:00Z"/>
          <w:rFonts w:asciiTheme="minorHAnsi" w:eastAsiaTheme="minorEastAsia" w:hAnsiTheme="minorHAnsi" w:cstheme="minorBidi"/>
          <w:b w:val="0"/>
          <w:noProof/>
          <w:sz w:val="22"/>
          <w:szCs w:val="22"/>
          <w:lang w:val="en-ZA" w:eastAsia="en-ZA"/>
        </w:rPr>
      </w:pPr>
      <w:del w:id="250" w:author="d j h" w:date="2015-05-09T14:47:00Z">
        <w:r w:rsidRPr="007701D5" w:rsidDel="007701D5">
          <w:rPr>
            <w:rPrChange w:id="251" w:author="d j h" w:date="2015-05-09T14:47:00Z">
              <w:rPr>
                <w:rStyle w:val="Hyperlink"/>
                <w:noProof/>
              </w:rPr>
            </w:rPrChange>
          </w:rPr>
          <w:delText>CHAPTER 3:</w:delText>
        </w:r>
        <w:r w:rsidDel="007701D5">
          <w:rPr>
            <w:rFonts w:asciiTheme="minorHAnsi" w:eastAsiaTheme="minorEastAsia" w:hAnsiTheme="minorHAnsi" w:cstheme="minorBidi"/>
            <w:b w:val="0"/>
            <w:noProof/>
            <w:sz w:val="22"/>
            <w:szCs w:val="22"/>
            <w:lang w:val="en-ZA" w:eastAsia="en-ZA"/>
          </w:rPr>
          <w:tab/>
        </w:r>
        <w:r w:rsidRPr="007701D5" w:rsidDel="007701D5">
          <w:rPr>
            <w:rPrChange w:id="252" w:author="d j h" w:date="2015-05-09T14:47:00Z">
              <w:rPr>
                <w:rStyle w:val="Hyperlink"/>
                <w:noProof/>
              </w:rPr>
            </w:rPrChange>
          </w:rPr>
          <w:delText>FEATURE CLUSTERING AND RANKING</w:delText>
        </w:r>
        <w:r w:rsidDel="007701D5">
          <w:rPr>
            <w:noProof/>
            <w:webHidden/>
          </w:rPr>
          <w:tab/>
          <w:delText>29</w:delText>
        </w:r>
      </w:del>
    </w:p>
    <w:p w14:paraId="49891CF4" w14:textId="77777777" w:rsidR="00E92C8E" w:rsidDel="007701D5" w:rsidRDefault="00E92C8E">
      <w:pPr>
        <w:pStyle w:val="TOC2"/>
        <w:tabs>
          <w:tab w:val="left" w:pos="960"/>
          <w:tab w:val="right" w:leader="dot" w:pos="9347"/>
        </w:tabs>
        <w:rPr>
          <w:del w:id="253" w:author="d j h" w:date="2015-05-09T14:47:00Z"/>
          <w:rFonts w:asciiTheme="minorHAnsi" w:eastAsiaTheme="minorEastAsia" w:hAnsiTheme="minorHAnsi" w:cstheme="minorBidi"/>
          <w:b w:val="0"/>
          <w:noProof/>
          <w:sz w:val="22"/>
          <w:szCs w:val="22"/>
          <w:lang w:val="en-ZA" w:eastAsia="en-ZA"/>
        </w:rPr>
      </w:pPr>
      <w:del w:id="254" w:author="d j h" w:date="2015-05-09T14:47:00Z">
        <w:r w:rsidRPr="007701D5" w:rsidDel="007701D5">
          <w:rPr>
            <w:rPrChange w:id="255" w:author="d j h" w:date="2015-05-09T14:47:00Z">
              <w:rPr>
                <w:rStyle w:val="Hyperlink"/>
                <w:noProof/>
              </w:rPr>
            </w:rPrChange>
          </w:rPr>
          <w:delText>3.1</w:delText>
        </w:r>
        <w:r w:rsidDel="007701D5">
          <w:rPr>
            <w:rFonts w:asciiTheme="minorHAnsi" w:eastAsiaTheme="minorEastAsia" w:hAnsiTheme="minorHAnsi" w:cstheme="minorBidi"/>
            <w:b w:val="0"/>
            <w:noProof/>
            <w:sz w:val="22"/>
            <w:szCs w:val="22"/>
            <w:lang w:val="en-ZA" w:eastAsia="en-ZA"/>
          </w:rPr>
          <w:tab/>
        </w:r>
        <w:r w:rsidRPr="007701D5" w:rsidDel="007701D5">
          <w:rPr>
            <w:rPrChange w:id="256" w:author="d j h" w:date="2015-05-09T14:47:00Z">
              <w:rPr>
                <w:rStyle w:val="Hyperlink"/>
                <w:noProof/>
              </w:rPr>
            </w:rPrChange>
          </w:rPr>
          <w:delText>ABSTRACT</w:delText>
        </w:r>
        <w:r w:rsidDel="007701D5">
          <w:rPr>
            <w:noProof/>
            <w:webHidden/>
          </w:rPr>
          <w:tab/>
          <w:delText>29</w:delText>
        </w:r>
      </w:del>
    </w:p>
    <w:p w14:paraId="2C289D26" w14:textId="77777777" w:rsidR="00E92C8E" w:rsidDel="007701D5" w:rsidRDefault="00E92C8E">
      <w:pPr>
        <w:pStyle w:val="TOC2"/>
        <w:tabs>
          <w:tab w:val="left" w:pos="960"/>
          <w:tab w:val="right" w:leader="dot" w:pos="9347"/>
        </w:tabs>
        <w:rPr>
          <w:del w:id="257" w:author="d j h" w:date="2015-05-09T14:47:00Z"/>
          <w:rFonts w:asciiTheme="minorHAnsi" w:eastAsiaTheme="minorEastAsia" w:hAnsiTheme="minorHAnsi" w:cstheme="minorBidi"/>
          <w:b w:val="0"/>
          <w:noProof/>
          <w:sz w:val="22"/>
          <w:szCs w:val="22"/>
          <w:lang w:val="en-ZA" w:eastAsia="en-ZA"/>
        </w:rPr>
      </w:pPr>
      <w:del w:id="258" w:author="d j h" w:date="2015-05-09T14:47:00Z">
        <w:r w:rsidRPr="007701D5" w:rsidDel="007701D5">
          <w:rPr>
            <w:rPrChange w:id="259" w:author="d j h" w:date="2015-05-09T14:47:00Z">
              <w:rPr>
                <w:rStyle w:val="Hyperlink"/>
                <w:noProof/>
              </w:rPr>
            </w:rPrChange>
          </w:rPr>
          <w:delText>3.2</w:delText>
        </w:r>
        <w:r w:rsidDel="007701D5">
          <w:rPr>
            <w:rFonts w:asciiTheme="minorHAnsi" w:eastAsiaTheme="minorEastAsia" w:hAnsiTheme="minorHAnsi" w:cstheme="minorBidi"/>
            <w:b w:val="0"/>
            <w:noProof/>
            <w:sz w:val="22"/>
            <w:szCs w:val="22"/>
            <w:lang w:val="en-ZA" w:eastAsia="en-ZA"/>
          </w:rPr>
          <w:tab/>
        </w:r>
        <w:r w:rsidRPr="007701D5" w:rsidDel="007701D5">
          <w:rPr>
            <w:rPrChange w:id="260" w:author="d j h" w:date="2015-05-09T14:47:00Z">
              <w:rPr>
                <w:rStyle w:val="Hyperlink"/>
                <w:noProof/>
              </w:rPr>
            </w:rPrChange>
          </w:rPr>
          <w:delText>INTRODUCTION</w:delText>
        </w:r>
        <w:r w:rsidDel="007701D5">
          <w:rPr>
            <w:noProof/>
            <w:webHidden/>
          </w:rPr>
          <w:tab/>
          <w:delText>29</w:delText>
        </w:r>
      </w:del>
    </w:p>
    <w:p w14:paraId="2D2192D9" w14:textId="77777777" w:rsidR="00E92C8E" w:rsidDel="007701D5" w:rsidRDefault="00E92C8E">
      <w:pPr>
        <w:pStyle w:val="TOC2"/>
        <w:tabs>
          <w:tab w:val="left" w:pos="960"/>
          <w:tab w:val="right" w:leader="dot" w:pos="9347"/>
        </w:tabs>
        <w:rPr>
          <w:del w:id="261" w:author="d j h" w:date="2015-05-09T14:47:00Z"/>
          <w:rFonts w:asciiTheme="minorHAnsi" w:eastAsiaTheme="minorEastAsia" w:hAnsiTheme="minorHAnsi" w:cstheme="minorBidi"/>
          <w:b w:val="0"/>
          <w:noProof/>
          <w:sz w:val="22"/>
          <w:szCs w:val="22"/>
          <w:lang w:val="en-ZA" w:eastAsia="en-ZA"/>
        </w:rPr>
      </w:pPr>
      <w:del w:id="262" w:author="d j h" w:date="2015-05-09T14:47:00Z">
        <w:r w:rsidRPr="007701D5" w:rsidDel="007701D5">
          <w:rPr>
            <w:rPrChange w:id="263" w:author="d j h" w:date="2015-05-09T14:47:00Z">
              <w:rPr>
                <w:rStyle w:val="Hyperlink"/>
                <w:noProof/>
              </w:rPr>
            </w:rPrChange>
          </w:rPr>
          <w:delText>3.3</w:delText>
        </w:r>
        <w:r w:rsidDel="007701D5">
          <w:rPr>
            <w:rFonts w:asciiTheme="minorHAnsi" w:eastAsiaTheme="minorEastAsia" w:hAnsiTheme="minorHAnsi" w:cstheme="minorBidi"/>
            <w:b w:val="0"/>
            <w:noProof/>
            <w:sz w:val="22"/>
            <w:szCs w:val="22"/>
            <w:lang w:val="en-ZA" w:eastAsia="en-ZA"/>
          </w:rPr>
          <w:tab/>
        </w:r>
        <w:r w:rsidRPr="007701D5" w:rsidDel="007701D5">
          <w:rPr>
            <w:rPrChange w:id="264" w:author="d j h" w:date="2015-05-09T14:47:00Z">
              <w:rPr>
                <w:rStyle w:val="Hyperlink"/>
                <w:noProof/>
              </w:rPr>
            </w:rPrChange>
          </w:rPr>
          <w:delText>DATA AND GROUND TRUTH</w:delText>
        </w:r>
        <w:r w:rsidDel="007701D5">
          <w:rPr>
            <w:noProof/>
            <w:webHidden/>
          </w:rPr>
          <w:tab/>
          <w:delText>32</w:delText>
        </w:r>
      </w:del>
    </w:p>
    <w:p w14:paraId="7C0B52B7" w14:textId="77777777" w:rsidR="00E92C8E" w:rsidDel="007701D5" w:rsidRDefault="00E92C8E">
      <w:pPr>
        <w:pStyle w:val="TOC2"/>
        <w:tabs>
          <w:tab w:val="left" w:pos="960"/>
          <w:tab w:val="right" w:leader="dot" w:pos="9347"/>
        </w:tabs>
        <w:rPr>
          <w:del w:id="265" w:author="d j h" w:date="2015-05-09T14:47:00Z"/>
          <w:rFonts w:asciiTheme="minorHAnsi" w:eastAsiaTheme="minorEastAsia" w:hAnsiTheme="minorHAnsi" w:cstheme="minorBidi"/>
          <w:b w:val="0"/>
          <w:noProof/>
          <w:sz w:val="22"/>
          <w:szCs w:val="22"/>
          <w:lang w:val="en-ZA" w:eastAsia="en-ZA"/>
        </w:rPr>
      </w:pPr>
      <w:del w:id="266" w:author="d j h" w:date="2015-05-09T14:47:00Z">
        <w:r w:rsidRPr="007701D5" w:rsidDel="007701D5">
          <w:rPr>
            <w:rPrChange w:id="267" w:author="d j h" w:date="2015-05-09T14:47:00Z">
              <w:rPr>
                <w:rStyle w:val="Hyperlink"/>
                <w:noProof/>
              </w:rPr>
            </w:rPrChange>
          </w:rPr>
          <w:delText>3.4</w:delText>
        </w:r>
        <w:r w:rsidDel="007701D5">
          <w:rPr>
            <w:rFonts w:asciiTheme="minorHAnsi" w:eastAsiaTheme="minorEastAsia" w:hAnsiTheme="minorHAnsi" w:cstheme="minorBidi"/>
            <w:b w:val="0"/>
            <w:noProof/>
            <w:sz w:val="22"/>
            <w:szCs w:val="22"/>
            <w:lang w:val="en-ZA" w:eastAsia="en-ZA"/>
          </w:rPr>
          <w:tab/>
        </w:r>
        <w:r w:rsidRPr="007701D5" w:rsidDel="007701D5">
          <w:rPr>
            <w:rPrChange w:id="268" w:author="d j h" w:date="2015-05-09T14:47:00Z">
              <w:rPr>
                <w:rStyle w:val="Hyperlink"/>
                <w:noProof/>
              </w:rPr>
            </w:rPrChange>
          </w:rPr>
          <w:delText>FEATURES</w:delText>
        </w:r>
        <w:r w:rsidDel="007701D5">
          <w:rPr>
            <w:noProof/>
            <w:webHidden/>
          </w:rPr>
          <w:tab/>
          <w:delText>33</w:delText>
        </w:r>
      </w:del>
    </w:p>
    <w:p w14:paraId="5971260C" w14:textId="77777777" w:rsidR="00E92C8E" w:rsidDel="007701D5" w:rsidRDefault="00E92C8E">
      <w:pPr>
        <w:pStyle w:val="TOC2"/>
        <w:tabs>
          <w:tab w:val="left" w:pos="960"/>
          <w:tab w:val="right" w:leader="dot" w:pos="9347"/>
        </w:tabs>
        <w:rPr>
          <w:del w:id="269" w:author="d j h" w:date="2015-05-09T14:47:00Z"/>
          <w:rFonts w:asciiTheme="minorHAnsi" w:eastAsiaTheme="minorEastAsia" w:hAnsiTheme="minorHAnsi" w:cstheme="minorBidi"/>
          <w:b w:val="0"/>
          <w:noProof/>
          <w:sz w:val="22"/>
          <w:szCs w:val="22"/>
          <w:lang w:val="en-ZA" w:eastAsia="en-ZA"/>
        </w:rPr>
      </w:pPr>
      <w:del w:id="270" w:author="d j h" w:date="2015-05-09T14:47:00Z">
        <w:r w:rsidRPr="007701D5" w:rsidDel="007701D5">
          <w:rPr>
            <w:rPrChange w:id="271" w:author="d j h" w:date="2015-05-09T14:47:00Z">
              <w:rPr>
                <w:rStyle w:val="Hyperlink"/>
                <w:noProof/>
              </w:rPr>
            </w:rPrChange>
          </w:rPr>
          <w:delText>3.5</w:delText>
        </w:r>
        <w:r w:rsidDel="007701D5">
          <w:rPr>
            <w:rFonts w:asciiTheme="minorHAnsi" w:eastAsiaTheme="minorEastAsia" w:hAnsiTheme="minorHAnsi" w:cstheme="minorBidi"/>
            <w:b w:val="0"/>
            <w:noProof/>
            <w:sz w:val="22"/>
            <w:szCs w:val="22"/>
            <w:lang w:val="en-ZA" w:eastAsia="en-ZA"/>
          </w:rPr>
          <w:tab/>
        </w:r>
        <w:r w:rsidRPr="007701D5" w:rsidDel="007701D5">
          <w:rPr>
            <w:rPrChange w:id="272" w:author="d j h" w:date="2015-05-09T14:47:00Z">
              <w:rPr>
                <w:rStyle w:val="Hyperlink"/>
                <w:noProof/>
              </w:rPr>
            </w:rPrChange>
          </w:rPr>
          <w:delText>METHOD</w:delText>
        </w:r>
        <w:r w:rsidDel="007701D5">
          <w:rPr>
            <w:noProof/>
            <w:webHidden/>
          </w:rPr>
          <w:tab/>
          <w:delText>35</w:delText>
        </w:r>
      </w:del>
    </w:p>
    <w:p w14:paraId="64CD8608" w14:textId="77777777" w:rsidR="00E92C8E" w:rsidDel="007701D5" w:rsidRDefault="00E92C8E">
      <w:pPr>
        <w:pStyle w:val="TOC2"/>
        <w:tabs>
          <w:tab w:val="left" w:pos="960"/>
          <w:tab w:val="right" w:leader="dot" w:pos="9347"/>
        </w:tabs>
        <w:rPr>
          <w:del w:id="273" w:author="d j h" w:date="2015-05-09T14:47:00Z"/>
          <w:rFonts w:asciiTheme="minorHAnsi" w:eastAsiaTheme="minorEastAsia" w:hAnsiTheme="minorHAnsi" w:cstheme="minorBidi"/>
          <w:b w:val="0"/>
          <w:noProof/>
          <w:sz w:val="22"/>
          <w:szCs w:val="22"/>
          <w:lang w:val="en-ZA" w:eastAsia="en-ZA"/>
        </w:rPr>
      </w:pPr>
      <w:del w:id="274" w:author="d j h" w:date="2015-05-09T14:47:00Z">
        <w:r w:rsidRPr="007701D5" w:rsidDel="007701D5">
          <w:rPr>
            <w:rPrChange w:id="275" w:author="d j h" w:date="2015-05-09T14:47:00Z">
              <w:rPr>
                <w:rStyle w:val="Hyperlink"/>
                <w:noProof/>
              </w:rPr>
            </w:rPrChange>
          </w:rPr>
          <w:delText>3.6</w:delText>
        </w:r>
        <w:r w:rsidDel="007701D5">
          <w:rPr>
            <w:rFonts w:asciiTheme="minorHAnsi" w:eastAsiaTheme="minorEastAsia" w:hAnsiTheme="minorHAnsi" w:cstheme="minorBidi"/>
            <w:b w:val="0"/>
            <w:noProof/>
            <w:sz w:val="22"/>
            <w:szCs w:val="22"/>
            <w:lang w:val="en-ZA" w:eastAsia="en-ZA"/>
          </w:rPr>
          <w:tab/>
        </w:r>
        <w:r w:rsidRPr="007701D5" w:rsidDel="007701D5">
          <w:rPr>
            <w:rPrChange w:id="276" w:author="d j h" w:date="2015-05-09T14:47:00Z">
              <w:rPr>
                <w:rStyle w:val="Hyperlink"/>
                <w:noProof/>
              </w:rPr>
            </w:rPrChange>
          </w:rPr>
          <w:delText>RESULTS AND DISCUSSION</w:delText>
        </w:r>
        <w:r w:rsidDel="007701D5">
          <w:rPr>
            <w:noProof/>
            <w:webHidden/>
          </w:rPr>
          <w:tab/>
          <w:delText>36</w:delText>
        </w:r>
      </w:del>
    </w:p>
    <w:p w14:paraId="3B9BBB6C" w14:textId="77777777" w:rsidR="00E92C8E" w:rsidDel="007701D5" w:rsidRDefault="00E92C8E">
      <w:pPr>
        <w:pStyle w:val="TOC3"/>
        <w:rPr>
          <w:del w:id="277" w:author="d j h" w:date="2015-05-09T14:47:00Z"/>
          <w:rFonts w:asciiTheme="minorHAnsi" w:eastAsiaTheme="minorEastAsia" w:hAnsiTheme="minorHAnsi" w:cstheme="minorBidi"/>
          <w:b w:val="0"/>
          <w:noProof/>
          <w:sz w:val="22"/>
          <w:szCs w:val="22"/>
          <w:lang w:val="en-ZA" w:eastAsia="en-ZA"/>
        </w:rPr>
      </w:pPr>
      <w:del w:id="278" w:author="d j h" w:date="2015-05-09T14:47:00Z">
        <w:r w:rsidRPr="007701D5" w:rsidDel="007701D5">
          <w:rPr>
            <w:rPrChange w:id="279" w:author="d j h" w:date="2015-05-09T14:47:00Z">
              <w:rPr>
                <w:rStyle w:val="Hyperlink"/>
                <w:noProof/>
              </w:rPr>
            </w:rPrChange>
          </w:rPr>
          <w:delText>3.6.1</w:delText>
        </w:r>
        <w:r w:rsidDel="007701D5">
          <w:rPr>
            <w:rFonts w:asciiTheme="minorHAnsi" w:eastAsiaTheme="minorEastAsia" w:hAnsiTheme="minorHAnsi" w:cstheme="minorBidi"/>
            <w:b w:val="0"/>
            <w:noProof/>
            <w:sz w:val="22"/>
            <w:szCs w:val="22"/>
            <w:lang w:val="en-ZA" w:eastAsia="en-ZA"/>
          </w:rPr>
          <w:tab/>
        </w:r>
        <w:r w:rsidRPr="007701D5" w:rsidDel="007701D5">
          <w:rPr>
            <w:rPrChange w:id="280" w:author="d j h" w:date="2015-05-09T14:47:00Z">
              <w:rPr>
                <w:rStyle w:val="Hyperlink"/>
                <w:noProof/>
              </w:rPr>
            </w:rPrChange>
          </w:rPr>
          <w:delText>Standard Feature Selection</w:delText>
        </w:r>
        <w:r w:rsidDel="007701D5">
          <w:rPr>
            <w:noProof/>
            <w:webHidden/>
          </w:rPr>
          <w:tab/>
          <w:delText>36</w:delText>
        </w:r>
      </w:del>
    </w:p>
    <w:p w14:paraId="6071E1E5" w14:textId="77777777" w:rsidR="00E92C8E" w:rsidDel="007701D5" w:rsidRDefault="00E92C8E">
      <w:pPr>
        <w:pStyle w:val="TOC3"/>
        <w:rPr>
          <w:del w:id="281" w:author="d j h" w:date="2015-05-09T14:47:00Z"/>
          <w:rFonts w:asciiTheme="minorHAnsi" w:eastAsiaTheme="minorEastAsia" w:hAnsiTheme="minorHAnsi" w:cstheme="minorBidi"/>
          <w:b w:val="0"/>
          <w:noProof/>
          <w:sz w:val="22"/>
          <w:szCs w:val="22"/>
          <w:lang w:val="en-ZA" w:eastAsia="en-ZA"/>
        </w:rPr>
      </w:pPr>
      <w:del w:id="282" w:author="d j h" w:date="2015-05-09T14:47:00Z">
        <w:r w:rsidRPr="007701D5" w:rsidDel="007701D5">
          <w:rPr>
            <w:rPrChange w:id="283" w:author="d j h" w:date="2015-05-09T14:47:00Z">
              <w:rPr>
                <w:rStyle w:val="Hyperlink"/>
                <w:noProof/>
              </w:rPr>
            </w:rPrChange>
          </w:rPr>
          <w:delText>3.6.2</w:delText>
        </w:r>
        <w:r w:rsidDel="007701D5">
          <w:rPr>
            <w:rFonts w:asciiTheme="minorHAnsi" w:eastAsiaTheme="minorEastAsia" w:hAnsiTheme="minorHAnsi" w:cstheme="minorBidi"/>
            <w:b w:val="0"/>
            <w:noProof/>
            <w:sz w:val="22"/>
            <w:szCs w:val="22"/>
            <w:lang w:val="en-ZA" w:eastAsia="en-ZA"/>
          </w:rPr>
          <w:tab/>
        </w:r>
        <w:r w:rsidRPr="007701D5" w:rsidDel="007701D5">
          <w:rPr>
            <w:rPrChange w:id="284" w:author="d j h" w:date="2015-05-09T14:47:00Z">
              <w:rPr>
                <w:rStyle w:val="Hyperlink"/>
                <w:noProof/>
              </w:rPr>
            </w:rPrChange>
          </w:rPr>
          <w:delText>Clustering and Ranking</w:delText>
        </w:r>
        <w:r w:rsidDel="007701D5">
          <w:rPr>
            <w:noProof/>
            <w:webHidden/>
          </w:rPr>
          <w:tab/>
          <w:delText>37</w:delText>
        </w:r>
      </w:del>
    </w:p>
    <w:p w14:paraId="0BF3E8DC" w14:textId="77777777" w:rsidR="00E92C8E" w:rsidDel="007701D5" w:rsidRDefault="00E92C8E">
      <w:pPr>
        <w:pStyle w:val="TOC2"/>
        <w:tabs>
          <w:tab w:val="left" w:pos="960"/>
          <w:tab w:val="right" w:leader="dot" w:pos="9347"/>
        </w:tabs>
        <w:rPr>
          <w:del w:id="285" w:author="d j h" w:date="2015-05-09T14:47:00Z"/>
          <w:rFonts w:asciiTheme="minorHAnsi" w:eastAsiaTheme="minorEastAsia" w:hAnsiTheme="minorHAnsi" w:cstheme="minorBidi"/>
          <w:b w:val="0"/>
          <w:noProof/>
          <w:sz w:val="22"/>
          <w:szCs w:val="22"/>
          <w:lang w:val="en-ZA" w:eastAsia="en-ZA"/>
        </w:rPr>
      </w:pPr>
      <w:del w:id="286" w:author="d j h" w:date="2015-05-09T14:47:00Z">
        <w:r w:rsidRPr="007701D5" w:rsidDel="007701D5">
          <w:rPr>
            <w:rPrChange w:id="287" w:author="d j h" w:date="2015-05-09T14:47:00Z">
              <w:rPr>
                <w:rStyle w:val="Hyperlink"/>
                <w:noProof/>
              </w:rPr>
            </w:rPrChange>
          </w:rPr>
          <w:delText>3.7</w:delText>
        </w:r>
        <w:r w:rsidDel="007701D5">
          <w:rPr>
            <w:rFonts w:asciiTheme="minorHAnsi" w:eastAsiaTheme="minorEastAsia" w:hAnsiTheme="minorHAnsi" w:cstheme="minorBidi"/>
            <w:b w:val="0"/>
            <w:noProof/>
            <w:sz w:val="22"/>
            <w:szCs w:val="22"/>
            <w:lang w:val="en-ZA" w:eastAsia="en-ZA"/>
          </w:rPr>
          <w:tab/>
        </w:r>
        <w:r w:rsidRPr="007701D5" w:rsidDel="007701D5">
          <w:rPr>
            <w:rPrChange w:id="288" w:author="d j h" w:date="2015-05-09T14:47:00Z">
              <w:rPr>
                <w:rStyle w:val="Hyperlink"/>
                <w:noProof/>
              </w:rPr>
            </w:rPrChange>
          </w:rPr>
          <w:delText>CONCLUSIONS</w:delText>
        </w:r>
        <w:r w:rsidDel="007701D5">
          <w:rPr>
            <w:noProof/>
            <w:webHidden/>
          </w:rPr>
          <w:tab/>
          <w:delText>40</w:delText>
        </w:r>
      </w:del>
    </w:p>
    <w:p w14:paraId="2738EB28" w14:textId="77777777" w:rsidR="00E92C8E" w:rsidDel="007701D5" w:rsidRDefault="00E92C8E">
      <w:pPr>
        <w:pStyle w:val="TOC1"/>
        <w:tabs>
          <w:tab w:val="left" w:pos="1920"/>
        </w:tabs>
        <w:rPr>
          <w:del w:id="289" w:author="d j h" w:date="2015-05-09T14:47:00Z"/>
          <w:rFonts w:asciiTheme="minorHAnsi" w:eastAsiaTheme="minorEastAsia" w:hAnsiTheme="minorHAnsi" w:cstheme="minorBidi"/>
          <w:b w:val="0"/>
          <w:noProof/>
          <w:sz w:val="22"/>
          <w:szCs w:val="22"/>
          <w:lang w:val="en-ZA" w:eastAsia="en-ZA"/>
        </w:rPr>
      </w:pPr>
      <w:del w:id="290" w:author="d j h" w:date="2015-05-09T14:47:00Z">
        <w:r w:rsidRPr="007701D5" w:rsidDel="007701D5">
          <w:rPr>
            <w:rPrChange w:id="291" w:author="d j h" w:date="2015-05-09T14:47:00Z">
              <w:rPr>
                <w:rStyle w:val="Hyperlink"/>
                <w:noProof/>
              </w:rPr>
            </w:rPrChange>
          </w:rPr>
          <w:delText>CHAPTER 4:</w:delText>
        </w:r>
        <w:r w:rsidDel="007701D5">
          <w:rPr>
            <w:rFonts w:asciiTheme="minorHAnsi" w:eastAsiaTheme="minorEastAsia" w:hAnsiTheme="minorHAnsi" w:cstheme="minorBidi"/>
            <w:b w:val="0"/>
            <w:noProof/>
            <w:sz w:val="22"/>
            <w:szCs w:val="22"/>
            <w:lang w:val="en-ZA" w:eastAsia="en-ZA"/>
          </w:rPr>
          <w:tab/>
        </w:r>
        <w:r w:rsidRPr="007701D5" w:rsidDel="007701D5">
          <w:rPr>
            <w:rPrChange w:id="292" w:author="d j h" w:date="2015-05-09T14:47:00Z">
              <w:rPr>
                <w:rStyle w:val="Hyperlink"/>
                <w:noProof/>
              </w:rPr>
            </w:rPrChange>
          </w:rPr>
          <w:delText xml:space="preserve">VERY HIGH RESOLUTION MAPPING OF </w:delText>
        </w:r>
        <w:r w:rsidRPr="007701D5" w:rsidDel="007701D5">
          <w:rPr>
            <w:rPrChange w:id="293" w:author="d j h" w:date="2015-05-09T14:47:00Z">
              <w:rPr>
                <w:rStyle w:val="Hyperlink"/>
                <w:i/>
                <w:noProof/>
              </w:rPr>
            </w:rPrChange>
          </w:rPr>
          <w:delText>PORTULACARIA AFRA</w:delText>
        </w:r>
        <w:r w:rsidRPr="007701D5" w:rsidDel="007701D5">
          <w:rPr>
            <w:rPrChange w:id="294" w:author="d j h" w:date="2015-05-09T14:47:00Z">
              <w:rPr>
                <w:rStyle w:val="Hyperlink"/>
                <w:noProof/>
              </w:rPr>
            </w:rPrChange>
          </w:rPr>
          <w:delText xml:space="preserve"> CANOPY COVER</w:delText>
        </w:r>
        <w:r w:rsidDel="007701D5">
          <w:rPr>
            <w:noProof/>
            <w:webHidden/>
          </w:rPr>
          <w:tab/>
          <w:delText>43</w:delText>
        </w:r>
      </w:del>
    </w:p>
    <w:p w14:paraId="4DA22FF4" w14:textId="77777777" w:rsidR="00E92C8E" w:rsidDel="007701D5" w:rsidRDefault="00E92C8E">
      <w:pPr>
        <w:pStyle w:val="TOC2"/>
        <w:tabs>
          <w:tab w:val="left" w:pos="960"/>
          <w:tab w:val="right" w:leader="dot" w:pos="9347"/>
        </w:tabs>
        <w:rPr>
          <w:del w:id="295" w:author="d j h" w:date="2015-05-09T14:47:00Z"/>
          <w:rFonts w:asciiTheme="minorHAnsi" w:eastAsiaTheme="minorEastAsia" w:hAnsiTheme="minorHAnsi" w:cstheme="minorBidi"/>
          <w:b w:val="0"/>
          <w:noProof/>
          <w:sz w:val="22"/>
          <w:szCs w:val="22"/>
          <w:lang w:val="en-ZA" w:eastAsia="en-ZA"/>
        </w:rPr>
      </w:pPr>
      <w:del w:id="296" w:author="d j h" w:date="2015-05-09T14:47:00Z">
        <w:r w:rsidRPr="007701D5" w:rsidDel="007701D5">
          <w:rPr>
            <w:rPrChange w:id="297" w:author="d j h" w:date="2015-05-09T14:47:00Z">
              <w:rPr>
                <w:rStyle w:val="Hyperlink"/>
                <w:noProof/>
              </w:rPr>
            </w:rPrChange>
          </w:rPr>
          <w:delText>4.1</w:delText>
        </w:r>
        <w:r w:rsidDel="007701D5">
          <w:rPr>
            <w:rFonts w:asciiTheme="minorHAnsi" w:eastAsiaTheme="minorEastAsia" w:hAnsiTheme="minorHAnsi" w:cstheme="minorBidi"/>
            <w:b w:val="0"/>
            <w:noProof/>
            <w:sz w:val="22"/>
            <w:szCs w:val="22"/>
            <w:lang w:val="en-ZA" w:eastAsia="en-ZA"/>
          </w:rPr>
          <w:tab/>
        </w:r>
        <w:r w:rsidRPr="007701D5" w:rsidDel="007701D5">
          <w:rPr>
            <w:rPrChange w:id="298" w:author="d j h" w:date="2015-05-09T14:47:00Z">
              <w:rPr>
                <w:rStyle w:val="Hyperlink"/>
                <w:noProof/>
              </w:rPr>
            </w:rPrChange>
          </w:rPr>
          <w:delText>ABSTRACT</w:delText>
        </w:r>
        <w:r w:rsidDel="007701D5">
          <w:rPr>
            <w:noProof/>
            <w:webHidden/>
          </w:rPr>
          <w:tab/>
          <w:delText>43</w:delText>
        </w:r>
      </w:del>
    </w:p>
    <w:p w14:paraId="621675FC" w14:textId="77777777" w:rsidR="00E92C8E" w:rsidDel="007701D5" w:rsidRDefault="00E92C8E">
      <w:pPr>
        <w:pStyle w:val="TOC2"/>
        <w:tabs>
          <w:tab w:val="left" w:pos="960"/>
          <w:tab w:val="right" w:leader="dot" w:pos="9347"/>
        </w:tabs>
        <w:rPr>
          <w:del w:id="299" w:author="d j h" w:date="2015-05-09T14:47:00Z"/>
          <w:rFonts w:asciiTheme="minorHAnsi" w:eastAsiaTheme="minorEastAsia" w:hAnsiTheme="minorHAnsi" w:cstheme="minorBidi"/>
          <w:b w:val="0"/>
          <w:noProof/>
          <w:sz w:val="22"/>
          <w:szCs w:val="22"/>
          <w:lang w:val="en-ZA" w:eastAsia="en-ZA"/>
        </w:rPr>
      </w:pPr>
      <w:del w:id="300" w:author="d j h" w:date="2015-05-09T14:47:00Z">
        <w:r w:rsidRPr="007701D5" w:rsidDel="007701D5">
          <w:rPr>
            <w:rPrChange w:id="301" w:author="d j h" w:date="2015-05-09T14:47:00Z">
              <w:rPr>
                <w:rStyle w:val="Hyperlink"/>
                <w:noProof/>
              </w:rPr>
            </w:rPrChange>
          </w:rPr>
          <w:delText>4.2</w:delText>
        </w:r>
        <w:r w:rsidDel="007701D5">
          <w:rPr>
            <w:rFonts w:asciiTheme="minorHAnsi" w:eastAsiaTheme="minorEastAsia" w:hAnsiTheme="minorHAnsi" w:cstheme="minorBidi"/>
            <w:b w:val="0"/>
            <w:noProof/>
            <w:sz w:val="22"/>
            <w:szCs w:val="22"/>
            <w:lang w:val="en-ZA" w:eastAsia="en-ZA"/>
          </w:rPr>
          <w:tab/>
        </w:r>
        <w:r w:rsidRPr="007701D5" w:rsidDel="007701D5">
          <w:rPr>
            <w:rPrChange w:id="302" w:author="d j h" w:date="2015-05-09T14:47:00Z">
              <w:rPr>
                <w:rStyle w:val="Hyperlink"/>
                <w:noProof/>
              </w:rPr>
            </w:rPrChange>
          </w:rPr>
          <w:delText>INTRODUCTION</w:delText>
        </w:r>
        <w:r w:rsidDel="007701D5">
          <w:rPr>
            <w:noProof/>
            <w:webHidden/>
          </w:rPr>
          <w:tab/>
          <w:delText>43</w:delText>
        </w:r>
      </w:del>
    </w:p>
    <w:p w14:paraId="12B9364B" w14:textId="77777777" w:rsidR="00E92C8E" w:rsidDel="007701D5" w:rsidRDefault="00E92C8E">
      <w:pPr>
        <w:pStyle w:val="TOC2"/>
        <w:tabs>
          <w:tab w:val="left" w:pos="960"/>
          <w:tab w:val="right" w:leader="dot" w:pos="9347"/>
        </w:tabs>
        <w:rPr>
          <w:del w:id="303" w:author="d j h" w:date="2015-05-09T14:47:00Z"/>
          <w:rFonts w:asciiTheme="minorHAnsi" w:eastAsiaTheme="minorEastAsia" w:hAnsiTheme="minorHAnsi" w:cstheme="minorBidi"/>
          <w:b w:val="0"/>
          <w:noProof/>
          <w:sz w:val="22"/>
          <w:szCs w:val="22"/>
          <w:lang w:val="en-ZA" w:eastAsia="en-ZA"/>
        </w:rPr>
      </w:pPr>
      <w:del w:id="304" w:author="d j h" w:date="2015-05-09T14:47:00Z">
        <w:r w:rsidRPr="007701D5" w:rsidDel="007701D5">
          <w:rPr>
            <w:rPrChange w:id="305" w:author="d j h" w:date="2015-05-09T14:47:00Z">
              <w:rPr>
                <w:rStyle w:val="Hyperlink"/>
                <w:noProof/>
              </w:rPr>
            </w:rPrChange>
          </w:rPr>
          <w:delText>4.3</w:delText>
        </w:r>
        <w:r w:rsidDel="007701D5">
          <w:rPr>
            <w:rFonts w:asciiTheme="minorHAnsi" w:eastAsiaTheme="minorEastAsia" w:hAnsiTheme="minorHAnsi" w:cstheme="minorBidi"/>
            <w:b w:val="0"/>
            <w:noProof/>
            <w:sz w:val="22"/>
            <w:szCs w:val="22"/>
            <w:lang w:val="en-ZA" w:eastAsia="en-ZA"/>
          </w:rPr>
          <w:tab/>
        </w:r>
        <w:r w:rsidRPr="007701D5" w:rsidDel="007701D5">
          <w:rPr>
            <w:rPrChange w:id="306" w:author="d j h" w:date="2015-05-09T14:47:00Z">
              <w:rPr>
                <w:rStyle w:val="Hyperlink"/>
                <w:noProof/>
              </w:rPr>
            </w:rPrChange>
          </w:rPr>
          <w:delText>STUDY AREA</w:delText>
        </w:r>
        <w:r w:rsidDel="007701D5">
          <w:rPr>
            <w:noProof/>
            <w:webHidden/>
          </w:rPr>
          <w:tab/>
          <w:delText>45</w:delText>
        </w:r>
      </w:del>
    </w:p>
    <w:p w14:paraId="66648461" w14:textId="77777777" w:rsidR="00E92C8E" w:rsidDel="007701D5" w:rsidRDefault="00E92C8E">
      <w:pPr>
        <w:pStyle w:val="TOC2"/>
        <w:tabs>
          <w:tab w:val="left" w:pos="960"/>
          <w:tab w:val="right" w:leader="dot" w:pos="9347"/>
        </w:tabs>
        <w:rPr>
          <w:del w:id="307" w:author="d j h" w:date="2015-05-09T14:47:00Z"/>
          <w:rFonts w:asciiTheme="minorHAnsi" w:eastAsiaTheme="minorEastAsia" w:hAnsiTheme="minorHAnsi" w:cstheme="minorBidi"/>
          <w:b w:val="0"/>
          <w:noProof/>
          <w:sz w:val="22"/>
          <w:szCs w:val="22"/>
          <w:lang w:val="en-ZA" w:eastAsia="en-ZA"/>
        </w:rPr>
      </w:pPr>
      <w:del w:id="308" w:author="d j h" w:date="2015-05-09T14:47:00Z">
        <w:r w:rsidRPr="007701D5" w:rsidDel="007701D5">
          <w:rPr>
            <w:rPrChange w:id="309" w:author="d j h" w:date="2015-05-09T14:47:00Z">
              <w:rPr>
                <w:rStyle w:val="Hyperlink"/>
                <w:noProof/>
              </w:rPr>
            </w:rPrChange>
          </w:rPr>
          <w:delText>4.4</w:delText>
        </w:r>
        <w:r w:rsidDel="007701D5">
          <w:rPr>
            <w:rFonts w:asciiTheme="minorHAnsi" w:eastAsiaTheme="minorEastAsia" w:hAnsiTheme="minorHAnsi" w:cstheme="minorBidi"/>
            <w:b w:val="0"/>
            <w:noProof/>
            <w:sz w:val="22"/>
            <w:szCs w:val="22"/>
            <w:lang w:val="en-ZA" w:eastAsia="en-ZA"/>
          </w:rPr>
          <w:tab/>
        </w:r>
        <w:r w:rsidRPr="007701D5" w:rsidDel="007701D5">
          <w:rPr>
            <w:rPrChange w:id="310" w:author="d j h" w:date="2015-05-09T14:47:00Z">
              <w:rPr>
                <w:rStyle w:val="Hyperlink"/>
                <w:noProof/>
              </w:rPr>
            </w:rPrChange>
          </w:rPr>
          <w:delText>DATA AND GROUND TRUTHING</w:delText>
        </w:r>
        <w:r w:rsidDel="007701D5">
          <w:rPr>
            <w:noProof/>
            <w:webHidden/>
          </w:rPr>
          <w:tab/>
          <w:delText>46</w:delText>
        </w:r>
      </w:del>
    </w:p>
    <w:p w14:paraId="393772BA" w14:textId="77777777" w:rsidR="00E92C8E" w:rsidDel="007701D5" w:rsidRDefault="00E92C8E">
      <w:pPr>
        <w:pStyle w:val="TOC2"/>
        <w:tabs>
          <w:tab w:val="left" w:pos="960"/>
          <w:tab w:val="right" w:leader="dot" w:pos="9347"/>
        </w:tabs>
        <w:rPr>
          <w:del w:id="311" w:author="d j h" w:date="2015-05-09T14:47:00Z"/>
          <w:rFonts w:asciiTheme="minorHAnsi" w:eastAsiaTheme="minorEastAsia" w:hAnsiTheme="minorHAnsi" w:cstheme="minorBidi"/>
          <w:b w:val="0"/>
          <w:noProof/>
          <w:sz w:val="22"/>
          <w:szCs w:val="22"/>
          <w:lang w:val="en-ZA" w:eastAsia="en-ZA"/>
        </w:rPr>
      </w:pPr>
      <w:del w:id="312" w:author="d j h" w:date="2015-05-09T14:47:00Z">
        <w:r w:rsidRPr="007701D5" w:rsidDel="007701D5">
          <w:rPr>
            <w:rPrChange w:id="313" w:author="d j h" w:date="2015-05-09T14:47:00Z">
              <w:rPr>
                <w:rStyle w:val="Hyperlink"/>
                <w:noProof/>
              </w:rPr>
            </w:rPrChange>
          </w:rPr>
          <w:delText>4.5</w:delText>
        </w:r>
        <w:r w:rsidDel="007701D5">
          <w:rPr>
            <w:rFonts w:asciiTheme="minorHAnsi" w:eastAsiaTheme="minorEastAsia" w:hAnsiTheme="minorHAnsi" w:cstheme="minorBidi"/>
            <w:b w:val="0"/>
            <w:noProof/>
            <w:sz w:val="22"/>
            <w:szCs w:val="22"/>
            <w:lang w:val="en-ZA" w:eastAsia="en-ZA"/>
          </w:rPr>
          <w:tab/>
        </w:r>
        <w:r w:rsidRPr="007701D5" w:rsidDel="007701D5">
          <w:rPr>
            <w:rPrChange w:id="314" w:author="d j h" w:date="2015-05-09T14:47:00Z">
              <w:rPr>
                <w:rStyle w:val="Hyperlink"/>
                <w:noProof/>
              </w:rPr>
            </w:rPrChange>
          </w:rPr>
          <w:delText>METHODOLOGY</w:delText>
        </w:r>
        <w:r w:rsidDel="007701D5">
          <w:rPr>
            <w:noProof/>
            <w:webHidden/>
          </w:rPr>
          <w:tab/>
          <w:delText>50</w:delText>
        </w:r>
      </w:del>
    </w:p>
    <w:p w14:paraId="1F391C38" w14:textId="77777777" w:rsidR="00E92C8E" w:rsidDel="007701D5" w:rsidRDefault="00E92C8E">
      <w:pPr>
        <w:pStyle w:val="TOC2"/>
        <w:tabs>
          <w:tab w:val="left" w:pos="960"/>
          <w:tab w:val="right" w:leader="dot" w:pos="9347"/>
        </w:tabs>
        <w:rPr>
          <w:del w:id="315" w:author="d j h" w:date="2015-05-09T14:47:00Z"/>
          <w:rFonts w:asciiTheme="minorHAnsi" w:eastAsiaTheme="minorEastAsia" w:hAnsiTheme="minorHAnsi" w:cstheme="minorBidi"/>
          <w:b w:val="0"/>
          <w:noProof/>
          <w:sz w:val="22"/>
          <w:szCs w:val="22"/>
          <w:lang w:val="en-ZA" w:eastAsia="en-ZA"/>
        </w:rPr>
      </w:pPr>
      <w:del w:id="316" w:author="d j h" w:date="2015-05-09T14:47:00Z">
        <w:r w:rsidRPr="007701D5" w:rsidDel="007701D5">
          <w:rPr>
            <w:rPrChange w:id="317" w:author="d j h" w:date="2015-05-09T14:47:00Z">
              <w:rPr>
                <w:rStyle w:val="Hyperlink"/>
                <w:noProof/>
              </w:rPr>
            </w:rPrChange>
          </w:rPr>
          <w:delText>4.6</w:delText>
        </w:r>
        <w:r w:rsidDel="007701D5">
          <w:rPr>
            <w:rFonts w:asciiTheme="minorHAnsi" w:eastAsiaTheme="minorEastAsia" w:hAnsiTheme="minorHAnsi" w:cstheme="minorBidi"/>
            <w:b w:val="0"/>
            <w:noProof/>
            <w:sz w:val="22"/>
            <w:szCs w:val="22"/>
            <w:lang w:val="en-ZA" w:eastAsia="en-ZA"/>
          </w:rPr>
          <w:tab/>
        </w:r>
        <w:r w:rsidRPr="007701D5" w:rsidDel="007701D5">
          <w:rPr>
            <w:rPrChange w:id="318" w:author="d j h" w:date="2015-05-09T14:47:00Z">
              <w:rPr>
                <w:rStyle w:val="Hyperlink"/>
                <w:noProof/>
              </w:rPr>
            </w:rPrChange>
          </w:rPr>
          <w:delText>FEATURES</w:delText>
        </w:r>
        <w:r w:rsidDel="007701D5">
          <w:rPr>
            <w:noProof/>
            <w:webHidden/>
          </w:rPr>
          <w:tab/>
          <w:delText>51</w:delText>
        </w:r>
      </w:del>
    </w:p>
    <w:p w14:paraId="6CFC513B" w14:textId="77777777" w:rsidR="00E92C8E" w:rsidDel="007701D5" w:rsidRDefault="00E92C8E">
      <w:pPr>
        <w:pStyle w:val="TOC2"/>
        <w:tabs>
          <w:tab w:val="left" w:pos="960"/>
          <w:tab w:val="right" w:leader="dot" w:pos="9347"/>
        </w:tabs>
        <w:rPr>
          <w:del w:id="319" w:author="d j h" w:date="2015-05-09T14:47:00Z"/>
          <w:rFonts w:asciiTheme="minorHAnsi" w:eastAsiaTheme="minorEastAsia" w:hAnsiTheme="minorHAnsi" w:cstheme="minorBidi"/>
          <w:b w:val="0"/>
          <w:noProof/>
          <w:sz w:val="22"/>
          <w:szCs w:val="22"/>
          <w:lang w:val="en-ZA" w:eastAsia="en-ZA"/>
        </w:rPr>
      </w:pPr>
      <w:del w:id="320" w:author="d j h" w:date="2015-05-09T14:47:00Z">
        <w:r w:rsidRPr="007701D5" w:rsidDel="007701D5">
          <w:rPr>
            <w:rPrChange w:id="321" w:author="d j h" w:date="2015-05-09T14:47:00Z">
              <w:rPr>
                <w:rStyle w:val="Hyperlink"/>
                <w:noProof/>
              </w:rPr>
            </w:rPrChange>
          </w:rPr>
          <w:delText>4.7</w:delText>
        </w:r>
        <w:r w:rsidDel="007701D5">
          <w:rPr>
            <w:rFonts w:asciiTheme="minorHAnsi" w:eastAsiaTheme="minorEastAsia" w:hAnsiTheme="minorHAnsi" w:cstheme="minorBidi"/>
            <w:b w:val="0"/>
            <w:noProof/>
            <w:sz w:val="22"/>
            <w:szCs w:val="22"/>
            <w:lang w:val="en-ZA" w:eastAsia="en-ZA"/>
          </w:rPr>
          <w:tab/>
        </w:r>
        <w:r w:rsidRPr="007701D5" w:rsidDel="007701D5">
          <w:rPr>
            <w:rPrChange w:id="322" w:author="d j h" w:date="2015-05-09T14:47:00Z">
              <w:rPr>
                <w:rStyle w:val="Hyperlink"/>
                <w:noProof/>
              </w:rPr>
            </w:rPrChange>
          </w:rPr>
          <w:delText>FEATURE SELECTION</w:delText>
        </w:r>
        <w:r w:rsidDel="007701D5">
          <w:rPr>
            <w:noProof/>
            <w:webHidden/>
          </w:rPr>
          <w:tab/>
          <w:delText>54</w:delText>
        </w:r>
      </w:del>
    </w:p>
    <w:p w14:paraId="26C529D0" w14:textId="77777777" w:rsidR="00E92C8E" w:rsidDel="007701D5" w:rsidRDefault="00E92C8E">
      <w:pPr>
        <w:pStyle w:val="TOC2"/>
        <w:tabs>
          <w:tab w:val="left" w:pos="960"/>
          <w:tab w:val="right" w:leader="dot" w:pos="9347"/>
        </w:tabs>
        <w:rPr>
          <w:del w:id="323" w:author="d j h" w:date="2015-05-09T14:47:00Z"/>
          <w:rFonts w:asciiTheme="minorHAnsi" w:eastAsiaTheme="minorEastAsia" w:hAnsiTheme="minorHAnsi" w:cstheme="minorBidi"/>
          <w:b w:val="0"/>
          <w:noProof/>
          <w:sz w:val="22"/>
          <w:szCs w:val="22"/>
          <w:lang w:val="en-ZA" w:eastAsia="en-ZA"/>
        </w:rPr>
      </w:pPr>
      <w:del w:id="324" w:author="d j h" w:date="2015-05-09T14:47:00Z">
        <w:r w:rsidRPr="007701D5" w:rsidDel="007701D5">
          <w:rPr>
            <w:rPrChange w:id="325" w:author="d j h" w:date="2015-05-09T14:47:00Z">
              <w:rPr>
                <w:rStyle w:val="Hyperlink"/>
                <w:noProof/>
              </w:rPr>
            </w:rPrChange>
          </w:rPr>
          <w:delText>4.8</w:delText>
        </w:r>
        <w:r w:rsidDel="007701D5">
          <w:rPr>
            <w:rFonts w:asciiTheme="minorHAnsi" w:eastAsiaTheme="minorEastAsia" w:hAnsiTheme="minorHAnsi" w:cstheme="minorBidi"/>
            <w:b w:val="0"/>
            <w:noProof/>
            <w:sz w:val="22"/>
            <w:szCs w:val="22"/>
            <w:lang w:val="en-ZA" w:eastAsia="en-ZA"/>
          </w:rPr>
          <w:tab/>
        </w:r>
        <w:r w:rsidRPr="007701D5" w:rsidDel="007701D5">
          <w:rPr>
            <w:rPrChange w:id="326" w:author="d j h" w:date="2015-05-09T14:47:00Z">
              <w:rPr>
                <w:rStyle w:val="Hyperlink"/>
                <w:noProof/>
              </w:rPr>
            </w:rPrChange>
          </w:rPr>
          <w:delText>CLASSIFICATION</w:delText>
        </w:r>
        <w:r w:rsidDel="007701D5">
          <w:rPr>
            <w:noProof/>
            <w:webHidden/>
          </w:rPr>
          <w:tab/>
          <w:delText>55</w:delText>
        </w:r>
      </w:del>
    </w:p>
    <w:p w14:paraId="74E1E142" w14:textId="77777777" w:rsidR="00E92C8E" w:rsidDel="007701D5" w:rsidRDefault="00E92C8E">
      <w:pPr>
        <w:pStyle w:val="TOC2"/>
        <w:tabs>
          <w:tab w:val="left" w:pos="960"/>
          <w:tab w:val="right" w:leader="dot" w:pos="9347"/>
        </w:tabs>
        <w:rPr>
          <w:del w:id="327" w:author="d j h" w:date="2015-05-09T14:47:00Z"/>
          <w:rFonts w:asciiTheme="minorHAnsi" w:eastAsiaTheme="minorEastAsia" w:hAnsiTheme="minorHAnsi" w:cstheme="minorBidi"/>
          <w:b w:val="0"/>
          <w:noProof/>
          <w:sz w:val="22"/>
          <w:szCs w:val="22"/>
          <w:lang w:val="en-ZA" w:eastAsia="en-ZA"/>
        </w:rPr>
      </w:pPr>
      <w:del w:id="328" w:author="d j h" w:date="2015-05-09T14:47:00Z">
        <w:r w:rsidRPr="007701D5" w:rsidDel="007701D5">
          <w:rPr>
            <w:rPrChange w:id="329" w:author="d j h" w:date="2015-05-09T14:47:00Z">
              <w:rPr>
                <w:rStyle w:val="Hyperlink"/>
                <w:noProof/>
              </w:rPr>
            </w:rPrChange>
          </w:rPr>
          <w:delText>4.9</w:delText>
        </w:r>
        <w:r w:rsidDel="007701D5">
          <w:rPr>
            <w:rFonts w:asciiTheme="minorHAnsi" w:eastAsiaTheme="minorEastAsia" w:hAnsiTheme="minorHAnsi" w:cstheme="minorBidi"/>
            <w:b w:val="0"/>
            <w:noProof/>
            <w:sz w:val="22"/>
            <w:szCs w:val="22"/>
            <w:lang w:val="en-ZA" w:eastAsia="en-ZA"/>
          </w:rPr>
          <w:tab/>
        </w:r>
        <w:r w:rsidRPr="007701D5" w:rsidDel="007701D5">
          <w:rPr>
            <w:rPrChange w:id="330" w:author="d j h" w:date="2015-05-09T14:47:00Z">
              <w:rPr>
                <w:rStyle w:val="Hyperlink"/>
                <w:noProof/>
              </w:rPr>
            </w:rPrChange>
          </w:rPr>
          <w:delText>RESULTS AND DISCUSSION</w:delText>
        </w:r>
        <w:r w:rsidDel="007701D5">
          <w:rPr>
            <w:noProof/>
            <w:webHidden/>
          </w:rPr>
          <w:tab/>
          <w:delText>58</w:delText>
        </w:r>
      </w:del>
    </w:p>
    <w:p w14:paraId="188B92DF" w14:textId="77777777" w:rsidR="00E92C8E" w:rsidDel="007701D5" w:rsidRDefault="00E92C8E">
      <w:pPr>
        <w:pStyle w:val="TOC3"/>
        <w:rPr>
          <w:del w:id="331" w:author="d j h" w:date="2015-05-09T14:47:00Z"/>
          <w:rFonts w:asciiTheme="minorHAnsi" w:eastAsiaTheme="minorEastAsia" w:hAnsiTheme="minorHAnsi" w:cstheme="minorBidi"/>
          <w:b w:val="0"/>
          <w:noProof/>
          <w:sz w:val="22"/>
          <w:szCs w:val="22"/>
          <w:lang w:val="en-ZA" w:eastAsia="en-ZA"/>
        </w:rPr>
      </w:pPr>
      <w:del w:id="332" w:author="d j h" w:date="2015-05-09T14:47:00Z">
        <w:r w:rsidRPr="007701D5" w:rsidDel="007701D5">
          <w:rPr>
            <w:rPrChange w:id="333" w:author="d j h" w:date="2015-05-09T14:47:00Z">
              <w:rPr>
                <w:rStyle w:val="Hyperlink"/>
                <w:noProof/>
              </w:rPr>
            </w:rPrChange>
          </w:rPr>
          <w:delText>4.9.1</w:delText>
        </w:r>
        <w:r w:rsidDel="007701D5">
          <w:rPr>
            <w:rFonts w:asciiTheme="minorHAnsi" w:eastAsiaTheme="minorEastAsia" w:hAnsiTheme="minorHAnsi" w:cstheme="minorBidi"/>
            <w:b w:val="0"/>
            <w:noProof/>
            <w:sz w:val="22"/>
            <w:szCs w:val="22"/>
            <w:lang w:val="en-ZA" w:eastAsia="en-ZA"/>
          </w:rPr>
          <w:tab/>
        </w:r>
        <w:r w:rsidRPr="007701D5" w:rsidDel="007701D5">
          <w:rPr>
            <w:rPrChange w:id="334" w:author="d j h" w:date="2015-05-09T14:47:00Z">
              <w:rPr>
                <w:rStyle w:val="Hyperlink"/>
                <w:noProof/>
              </w:rPr>
            </w:rPrChange>
          </w:rPr>
          <w:delText>Feature Selection</w:delText>
        </w:r>
        <w:r w:rsidDel="007701D5">
          <w:rPr>
            <w:noProof/>
            <w:webHidden/>
          </w:rPr>
          <w:tab/>
          <w:delText>58</w:delText>
        </w:r>
      </w:del>
    </w:p>
    <w:p w14:paraId="3D8E2C16" w14:textId="77777777" w:rsidR="00E92C8E" w:rsidDel="007701D5" w:rsidRDefault="00E92C8E">
      <w:pPr>
        <w:pStyle w:val="TOC3"/>
        <w:rPr>
          <w:del w:id="335" w:author="d j h" w:date="2015-05-09T14:47:00Z"/>
          <w:rFonts w:asciiTheme="minorHAnsi" w:eastAsiaTheme="minorEastAsia" w:hAnsiTheme="minorHAnsi" w:cstheme="minorBidi"/>
          <w:b w:val="0"/>
          <w:noProof/>
          <w:sz w:val="22"/>
          <w:szCs w:val="22"/>
          <w:lang w:val="en-ZA" w:eastAsia="en-ZA"/>
        </w:rPr>
      </w:pPr>
      <w:del w:id="336" w:author="d j h" w:date="2015-05-09T14:47:00Z">
        <w:r w:rsidRPr="007701D5" w:rsidDel="007701D5">
          <w:rPr>
            <w:rPrChange w:id="337" w:author="d j h" w:date="2015-05-09T14:47:00Z">
              <w:rPr>
                <w:rStyle w:val="Hyperlink"/>
                <w:noProof/>
              </w:rPr>
            </w:rPrChange>
          </w:rPr>
          <w:delText>4.9.2</w:delText>
        </w:r>
        <w:r w:rsidDel="007701D5">
          <w:rPr>
            <w:rFonts w:asciiTheme="minorHAnsi" w:eastAsiaTheme="minorEastAsia" w:hAnsiTheme="minorHAnsi" w:cstheme="minorBidi"/>
            <w:b w:val="0"/>
            <w:noProof/>
            <w:sz w:val="22"/>
            <w:szCs w:val="22"/>
            <w:lang w:val="en-ZA" w:eastAsia="en-ZA"/>
          </w:rPr>
          <w:tab/>
        </w:r>
        <w:r w:rsidRPr="007701D5" w:rsidDel="007701D5">
          <w:rPr>
            <w:rPrChange w:id="338" w:author="d j h" w:date="2015-05-09T14:47:00Z">
              <w:rPr>
                <w:rStyle w:val="Hyperlink"/>
                <w:noProof/>
              </w:rPr>
            </w:rPrChange>
          </w:rPr>
          <w:delText>Classification</w:delText>
        </w:r>
        <w:r w:rsidDel="007701D5">
          <w:rPr>
            <w:noProof/>
            <w:webHidden/>
          </w:rPr>
          <w:tab/>
          <w:delText>61</w:delText>
        </w:r>
      </w:del>
    </w:p>
    <w:p w14:paraId="123E0EE1" w14:textId="77777777" w:rsidR="00E92C8E" w:rsidDel="007701D5" w:rsidRDefault="00E92C8E">
      <w:pPr>
        <w:pStyle w:val="TOC2"/>
        <w:tabs>
          <w:tab w:val="left" w:pos="960"/>
          <w:tab w:val="right" w:leader="dot" w:pos="9347"/>
        </w:tabs>
        <w:rPr>
          <w:del w:id="339" w:author="d j h" w:date="2015-05-09T14:47:00Z"/>
          <w:rFonts w:asciiTheme="minorHAnsi" w:eastAsiaTheme="minorEastAsia" w:hAnsiTheme="minorHAnsi" w:cstheme="minorBidi"/>
          <w:b w:val="0"/>
          <w:noProof/>
          <w:sz w:val="22"/>
          <w:szCs w:val="22"/>
          <w:lang w:val="en-ZA" w:eastAsia="en-ZA"/>
        </w:rPr>
      </w:pPr>
      <w:del w:id="340" w:author="d j h" w:date="2015-05-09T14:47:00Z">
        <w:r w:rsidRPr="007701D5" w:rsidDel="007701D5">
          <w:rPr>
            <w:rPrChange w:id="341" w:author="d j h" w:date="2015-05-09T14:47:00Z">
              <w:rPr>
                <w:rStyle w:val="Hyperlink"/>
                <w:noProof/>
              </w:rPr>
            </w:rPrChange>
          </w:rPr>
          <w:lastRenderedPageBreak/>
          <w:delText>4.10</w:delText>
        </w:r>
        <w:r w:rsidDel="007701D5">
          <w:rPr>
            <w:rFonts w:asciiTheme="minorHAnsi" w:eastAsiaTheme="minorEastAsia" w:hAnsiTheme="minorHAnsi" w:cstheme="minorBidi"/>
            <w:b w:val="0"/>
            <w:noProof/>
            <w:sz w:val="22"/>
            <w:szCs w:val="22"/>
            <w:lang w:val="en-ZA" w:eastAsia="en-ZA"/>
          </w:rPr>
          <w:tab/>
        </w:r>
        <w:r w:rsidRPr="007701D5" w:rsidDel="007701D5">
          <w:rPr>
            <w:rPrChange w:id="342" w:author="d j h" w:date="2015-05-09T14:47:00Z">
              <w:rPr>
                <w:rStyle w:val="Hyperlink"/>
                <w:noProof/>
              </w:rPr>
            </w:rPrChange>
          </w:rPr>
          <w:delText>CONCLUSIONS</w:delText>
        </w:r>
        <w:r w:rsidDel="007701D5">
          <w:rPr>
            <w:noProof/>
            <w:webHidden/>
          </w:rPr>
          <w:tab/>
          <w:delText>68</w:delText>
        </w:r>
      </w:del>
    </w:p>
    <w:p w14:paraId="71CD7AC4" w14:textId="77777777" w:rsidR="00E92C8E" w:rsidDel="007701D5" w:rsidRDefault="00E92C8E">
      <w:pPr>
        <w:pStyle w:val="TOC1"/>
        <w:rPr>
          <w:del w:id="343" w:author="d j h" w:date="2015-05-09T14:47:00Z"/>
          <w:rFonts w:asciiTheme="minorHAnsi" w:eastAsiaTheme="minorEastAsia" w:hAnsiTheme="minorHAnsi" w:cstheme="minorBidi"/>
          <w:b w:val="0"/>
          <w:noProof/>
          <w:sz w:val="22"/>
          <w:szCs w:val="22"/>
          <w:lang w:val="en-ZA" w:eastAsia="en-ZA"/>
        </w:rPr>
      </w:pPr>
      <w:del w:id="344" w:author="d j h" w:date="2015-05-09T14:47:00Z">
        <w:r w:rsidRPr="007701D5" w:rsidDel="007701D5">
          <w:rPr>
            <w:rPrChange w:id="345" w:author="d j h" w:date="2015-05-09T14:47:00Z">
              <w:rPr>
                <w:rStyle w:val="Hyperlink"/>
                <w:noProof/>
              </w:rPr>
            </w:rPrChange>
          </w:rPr>
          <w:delText>REFERENCES</w:delText>
        </w:r>
        <w:r w:rsidDel="007701D5">
          <w:rPr>
            <w:noProof/>
            <w:webHidden/>
          </w:rPr>
          <w:tab/>
          <w:delText>70</w:delText>
        </w:r>
      </w:del>
    </w:p>
    <w:p w14:paraId="24F31026" w14:textId="77777777" w:rsidR="002558DF" w:rsidRPr="00E17176" w:rsidRDefault="00282629" w:rsidP="002558DF">
      <w:pPr>
        <w:pStyle w:val="BodyText"/>
        <w:tabs>
          <w:tab w:val="right" w:leader="dot" w:pos="9344"/>
        </w:tabs>
        <w:spacing w:line="360" w:lineRule="auto"/>
        <w:rPr>
          <w:b/>
          <w:sz w:val="28"/>
          <w:szCs w:val="28"/>
        </w:rPr>
      </w:pPr>
      <w:r>
        <w:rPr>
          <w:sz w:val="28"/>
        </w:rPr>
        <w:fldChar w:fldCharType="end"/>
      </w:r>
      <w:r w:rsidR="002558DF" w:rsidRPr="00E17176">
        <w:rPr>
          <w:b/>
          <w:sz w:val="28"/>
          <w:szCs w:val="28"/>
        </w:rPr>
        <w:t>PERSONAL</w:t>
      </w:r>
      <w:r w:rsidR="002558DF" w:rsidRPr="00E17176">
        <w:rPr>
          <w:b/>
          <w:color w:val="FFFFFF"/>
          <w:sz w:val="28"/>
          <w:szCs w:val="28"/>
        </w:rPr>
        <w:t>_</w:t>
      </w:r>
      <w:r w:rsidR="002558DF" w:rsidRPr="00E17176">
        <w:rPr>
          <w:b/>
          <w:sz w:val="28"/>
          <w:szCs w:val="28"/>
        </w:rPr>
        <w:t>COMMUNICATIONS</w:t>
      </w:r>
      <w:r w:rsidR="002558DF" w:rsidRPr="00E17176">
        <w:rPr>
          <w:b/>
          <w:sz w:val="28"/>
          <w:szCs w:val="28"/>
        </w:rPr>
        <w:tab/>
      </w:r>
      <w:r w:rsidR="002558DF">
        <w:rPr>
          <w:b/>
          <w:sz w:val="28"/>
          <w:szCs w:val="28"/>
        </w:rPr>
        <w:t>6</w:t>
      </w:r>
    </w:p>
    <w:p w14:paraId="1BBF4B29" w14:textId="77777777" w:rsidR="002558DF" w:rsidRPr="00E17176" w:rsidRDefault="002558DF" w:rsidP="002558DF">
      <w:pPr>
        <w:pStyle w:val="BodyText"/>
        <w:tabs>
          <w:tab w:val="right" w:leader="dot" w:pos="9344"/>
        </w:tabs>
        <w:spacing w:line="360" w:lineRule="auto"/>
        <w:rPr>
          <w:b/>
          <w:sz w:val="28"/>
          <w:szCs w:val="28"/>
        </w:rPr>
      </w:pPr>
      <w:r w:rsidRPr="00E17176">
        <w:rPr>
          <w:b/>
          <w:sz w:val="28"/>
          <w:szCs w:val="28"/>
        </w:rPr>
        <w:t>APPENDICES</w:t>
      </w:r>
      <w:r w:rsidRPr="00E17176">
        <w:rPr>
          <w:b/>
          <w:sz w:val="28"/>
          <w:szCs w:val="28"/>
        </w:rPr>
        <w:tab/>
      </w:r>
      <w:r>
        <w:rPr>
          <w:b/>
          <w:sz w:val="28"/>
          <w:szCs w:val="28"/>
        </w:rPr>
        <w:t>7</w:t>
      </w:r>
    </w:p>
    <w:p w14:paraId="14B33711" w14:textId="77777777" w:rsidR="00287608" w:rsidRPr="00764091" w:rsidRDefault="00287608" w:rsidP="00FD0E65">
      <w:pPr>
        <w:pStyle w:val="TOC3"/>
      </w:pPr>
    </w:p>
    <w:p w14:paraId="3A54527B" w14:textId="77777777" w:rsidR="00A1095B" w:rsidRPr="00764091" w:rsidRDefault="00287608" w:rsidP="00FD0E65">
      <w:pPr>
        <w:pStyle w:val="TOC3"/>
      </w:pPr>
      <w:r w:rsidRPr="00764091">
        <w:br w:type="page"/>
      </w:r>
    </w:p>
    <w:p w14:paraId="4FED0137" w14:textId="77777777" w:rsidR="00E02E7E" w:rsidRPr="00795351" w:rsidRDefault="00E02E7E" w:rsidP="00795351">
      <w:pPr>
        <w:pStyle w:val="PreHeadings"/>
      </w:pPr>
      <w:bookmarkStart w:id="346" w:name="_Toc394607629"/>
      <w:bookmarkStart w:id="347" w:name="_Toc418946154"/>
      <w:r w:rsidRPr="00795351">
        <w:lastRenderedPageBreak/>
        <w:t>TABLES</w:t>
      </w:r>
      <w:bookmarkEnd w:id="346"/>
      <w:bookmarkEnd w:id="347"/>
    </w:p>
    <w:p w14:paraId="52546E3A" w14:textId="77777777" w:rsidR="00795351" w:rsidRDefault="00795351">
      <w:pPr>
        <w:pStyle w:val="TableofFigures"/>
        <w:tabs>
          <w:tab w:val="right" w:leader="dot" w:pos="9347"/>
        </w:tabs>
      </w:pPr>
    </w:p>
    <w:p w14:paraId="2AB3CB3B" w14:textId="77777777" w:rsidR="007701D5" w:rsidRDefault="00E02E7E">
      <w:pPr>
        <w:pStyle w:val="TableofFigures"/>
        <w:tabs>
          <w:tab w:val="right" w:leader="dot" w:pos="9347"/>
        </w:tabs>
        <w:rPr>
          <w:ins w:id="348" w:author="d j h" w:date="2015-05-09T14:47:00Z"/>
          <w:rFonts w:asciiTheme="minorHAnsi" w:eastAsiaTheme="minorEastAsia" w:hAnsiTheme="minorHAnsi" w:cstheme="minorBidi"/>
          <w:noProof/>
          <w:sz w:val="22"/>
          <w:szCs w:val="22"/>
          <w:lang w:val="en-ZA" w:eastAsia="en-ZA"/>
        </w:rPr>
      </w:pPr>
      <w:r>
        <w:fldChar w:fldCharType="begin"/>
      </w:r>
      <w:r>
        <w:instrText xml:space="preserve"> TOC \h \z \c "Table" </w:instrText>
      </w:r>
      <w:r>
        <w:fldChar w:fldCharType="separate"/>
      </w:r>
      <w:ins w:id="349" w:author="d j h" w:date="2015-05-09T14:47:00Z">
        <w:r w:rsidR="007701D5" w:rsidRPr="00323E00">
          <w:rPr>
            <w:rStyle w:val="Hyperlink"/>
            <w:noProof/>
          </w:rPr>
          <w:fldChar w:fldCharType="begin"/>
        </w:r>
        <w:r w:rsidR="007701D5" w:rsidRPr="00323E00">
          <w:rPr>
            <w:rStyle w:val="Hyperlink"/>
            <w:noProof/>
          </w:rPr>
          <w:instrText xml:space="preserve"> </w:instrText>
        </w:r>
        <w:r w:rsidR="007701D5">
          <w:rPr>
            <w:noProof/>
          </w:rPr>
          <w:instrText>HYPERLINK \l "_Toc418946199"</w:instrText>
        </w:r>
        <w:r w:rsidR="007701D5" w:rsidRPr="00323E00">
          <w:rPr>
            <w:rStyle w:val="Hyperlink"/>
            <w:noProof/>
          </w:rPr>
          <w:instrText xml:space="preserve"> </w:instrText>
        </w:r>
        <w:r w:rsidR="007701D5" w:rsidRPr="00323E00">
          <w:rPr>
            <w:rStyle w:val="Hyperlink"/>
            <w:noProof/>
          </w:rPr>
          <w:fldChar w:fldCharType="separate"/>
        </w:r>
        <w:r w:rsidR="007701D5" w:rsidRPr="00323E00">
          <w:rPr>
            <w:rStyle w:val="Hyperlink"/>
            <w:noProof/>
          </w:rPr>
          <w:t>Table 2.2   Sensor spectral bandwidths</w:t>
        </w:r>
        <w:r w:rsidR="007701D5">
          <w:rPr>
            <w:noProof/>
            <w:webHidden/>
          </w:rPr>
          <w:tab/>
        </w:r>
        <w:r w:rsidR="007701D5">
          <w:rPr>
            <w:noProof/>
            <w:webHidden/>
          </w:rPr>
          <w:fldChar w:fldCharType="begin"/>
        </w:r>
        <w:r w:rsidR="007701D5">
          <w:rPr>
            <w:noProof/>
            <w:webHidden/>
          </w:rPr>
          <w:instrText xml:space="preserve"> PAGEREF _Toc418946199 \h </w:instrText>
        </w:r>
      </w:ins>
      <w:r w:rsidR="007701D5">
        <w:rPr>
          <w:noProof/>
          <w:webHidden/>
        </w:rPr>
      </w:r>
      <w:r w:rsidR="007701D5">
        <w:rPr>
          <w:noProof/>
          <w:webHidden/>
        </w:rPr>
        <w:fldChar w:fldCharType="separate"/>
      </w:r>
      <w:ins w:id="350" w:author="d j h" w:date="2015-05-09T14:47:00Z">
        <w:r w:rsidR="007701D5">
          <w:rPr>
            <w:noProof/>
            <w:webHidden/>
          </w:rPr>
          <w:t>21</w:t>
        </w:r>
        <w:r w:rsidR="007701D5">
          <w:rPr>
            <w:noProof/>
            <w:webHidden/>
          </w:rPr>
          <w:fldChar w:fldCharType="end"/>
        </w:r>
        <w:r w:rsidR="007701D5" w:rsidRPr="00323E00">
          <w:rPr>
            <w:rStyle w:val="Hyperlink"/>
            <w:noProof/>
          </w:rPr>
          <w:fldChar w:fldCharType="end"/>
        </w:r>
      </w:ins>
    </w:p>
    <w:p w14:paraId="4E88621C" w14:textId="77777777" w:rsidR="007701D5" w:rsidRDefault="007701D5">
      <w:pPr>
        <w:pStyle w:val="TableofFigures"/>
        <w:tabs>
          <w:tab w:val="right" w:leader="dot" w:pos="9347"/>
        </w:tabs>
        <w:rPr>
          <w:ins w:id="351" w:author="d j h" w:date="2015-05-09T14:47:00Z"/>
          <w:rFonts w:asciiTheme="minorHAnsi" w:eastAsiaTheme="minorEastAsia" w:hAnsiTheme="minorHAnsi" w:cstheme="minorBidi"/>
          <w:noProof/>
          <w:sz w:val="22"/>
          <w:szCs w:val="22"/>
          <w:lang w:val="en-ZA" w:eastAsia="en-ZA"/>
        </w:rPr>
      </w:pPr>
      <w:ins w:id="352"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"_Toc418946200"</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2.1   Mean absolute difference between calibrated SPOT 5and DMC images</w:t>
        </w:r>
        <w:r>
          <w:rPr>
            <w:noProof/>
            <w:webHidden/>
          </w:rPr>
          <w:tab/>
        </w:r>
        <w:r>
          <w:rPr>
            <w:noProof/>
            <w:webHidden/>
          </w:rPr>
          <w:fldChar w:fldCharType="begin"/>
        </w:r>
        <w:r>
          <w:rPr>
            <w:noProof/>
            <w:webHidden/>
          </w:rPr>
          <w:instrText xml:space="preserve"> PAGEREF _Toc418946200 \h </w:instrText>
        </w:r>
      </w:ins>
      <w:r>
        <w:rPr>
          <w:noProof/>
          <w:webHidden/>
        </w:rPr>
      </w:r>
      <w:r>
        <w:rPr>
          <w:noProof/>
          <w:webHidden/>
        </w:rPr>
        <w:fldChar w:fldCharType="separate"/>
      </w:r>
      <w:ins w:id="353" w:author="d j h" w:date="2015-05-09T14:47:00Z">
        <w:r>
          <w:rPr>
            <w:noProof/>
            <w:webHidden/>
          </w:rPr>
          <w:t>28</w:t>
        </w:r>
        <w:r>
          <w:rPr>
            <w:noProof/>
            <w:webHidden/>
          </w:rPr>
          <w:fldChar w:fldCharType="end"/>
        </w:r>
        <w:r w:rsidRPr="00323E00">
          <w:rPr>
            <w:rStyle w:val="Hyperlink"/>
            <w:noProof/>
          </w:rPr>
          <w:fldChar w:fldCharType="end"/>
        </w:r>
      </w:ins>
    </w:p>
    <w:p w14:paraId="6128B78B" w14:textId="77777777" w:rsidR="007701D5" w:rsidRDefault="007701D5">
      <w:pPr>
        <w:pStyle w:val="TableofFigures"/>
        <w:tabs>
          <w:tab w:val="right" w:leader="dot" w:pos="9347"/>
        </w:tabs>
        <w:rPr>
          <w:ins w:id="354" w:author="d j h" w:date="2015-05-09T14:47:00Z"/>
          <w:rFonts w:asciiTheme="minorHAnsi" w:eastAsiaTheme="minorEastAsia" w:hAnsiTheme="minorHAnsi" w:cstheme="minorBidi"/>
          <w:noProof/>
          <w:sz w:val="22"/>
          <w:szCs w:val="22"/>
          <w:lang w:val="en-ZA" w:eastAsia="en-ZA"/>
        </w:rPr>
      </w:pPr>
      <w:ins w:id="355"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"_Toc418946201"</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3.1   Class descriptions</w:t>
        </w:r>
        <w:r>
          <w:rPr>
            <w:noProof/>
            <w:webHidden/>
          </w:rPr>
          <w:tab/>
        </w:r>
        <w:r>
          <w:rPr>
            <w:noProof/>
            <w:webHidden/>
          </w:rPr>
          <w:fldChar w:fldCharType="begin"/>
        </w:r>
        <w:r>
          <w:rPr>
            <w:noProof/>
            <w:webHidden/>
          </w:rPr>
          <w:instrText xml:space="preserve"> PAGEREF _Toc418946201 \h </w:instrText>
        </w:r>
      </w:ins>
      <w:r>
        <w:rPr>
          <w:noProof/>
          <w:webHidden/>
        </w:rPr>
      </w:r>
      <w:r>
        <w:rPr>
          <w:noProof/>
          <w:webHidden/>
        </w:rPr>
        <w:fldChar w:fldCharType="separate"/>
      </w:r>
      <w:ins w:id="356" w:author="d j h" w:date="2015-05-09T14:47:00Z">
        <w:r>
          <w:rPr>
            <w:noProof/>
            <w:webHidden/>
          </w:rPr>
          <w:t>33</w:t>
        </w:r>
        <w:r>
          <w:rPr>
            <w:noProof/>
            <w:webHidden/>
          </w:rPr>
          <w:fldChar w:fldCharType="end"/>
        </w:r>
        <w:r w:rsidRPr="00323E00">
          <w:rPr>
            <w:rStyle w:val="Hyperlink"/>
            <w:noProof/>
          </w:rPr>
          <w:fldChar w:fldCharType="end"/>
        </w:r>
      </w:ins>
    </w:p>
    <w:p w14:paraId="7216347F" w14:textId="77777777" w:rsidR="007701D5" w:rsidRDefault="007701D5">
      <w:pPr>
        <w:pStyle w:val="TableofFigures"/>
        <w:tabs>
          <w:tab w:val="right" w:leader="dot" w:pos="9347"/>
        </w:tabs>
        <w:rPr>
          <w:ins w:id="357" w:author="d j h" w:date="2015-05-09T14:47:00Z"/>
          <w:rFonts w:asciiTheme="minorHAnsi" w:eastAsiaTheme="minorEastAsia" w:hAnsiTheme="minorHAnsi" w:cstheme="minorBidi"/>
          <w:noProof/>
          <w:sz w:val="22"/>
          <w:szCs w:val="22"/>
          <w:lang w:val="en-ZA" w:eastAsia="en-ZA"/>
        </w:rPr>
      </w:pPr>
      <w:ins w:id="358"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"_Toc418946202"</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3.2   Ground truth size</w:t>
        </w:r>
        <w:r>
          <w:rPr>
            <w:noProof/>
            <w:webHidden/>
          </w:rPr>
          <w:tab/>
        </w:r>
        <w:r>
          <w:rPr>
            <w:noProof/>
            <w:webHidden/>
          </w:rPr>
          <w:fldChar w:fldCharType="begin"/>
        </w:r>
        <w:r>
          <w:rPr>
            <w:noProof/>
            <w:webHidden/>
          </w:rPr>
          <w:instrText xml:space="preserve"> PAGEREF _Toc418946202 \h </w:instrText>
        </w:r>
      </w:ins>
      <w:r>
        <w:rPr>
          <w:noProof/>
          <w:webHidden/>
        </w:rPr>
      </w:r>
      <w:r>
        <w:rPr>
          <w:noProof/>
          <w:webHidden/>
        </w:rPr>
        <w:fldChar w:fldCharType="separate"/>
      </w:r>
      <w:ins w:id="359" w:author="d j h" w:date="2015-05-09T14:47:00Z">
        <w:r>
          <w:rPr>
            <w:noProof/>
            <w:webHidden/>
          </w:rPr>
          <w:t>34</w:t>
        </w:r>
        <w:r>
          <w:rPr>
            <w:noProof/>
            <w:webHidden/>
          </w:rPr>
          <w:fldChar w:fldCharType="end"/>
        </w:r>
        <w:r w:rsidRPr="00323E00">
          <w:rPr>
            <w:rStyle w:val="Hyperlink"/>
            <w:noProof/>
          </w:rPr>
          <w:fldChar w:fldCharType="end"/>
        </w:r>
      </w:ins>
    </w:p>
    <w:p w14:paraId="58E8E6A5" w14:textId="77777777" w:rsidR="007701D5" w:rsidRDefault="007701D5">
      <w:pPr>
        <w:pStyle w:val="TableofFigures"/>
        <w:tabs>
          <w:tab w:val="right" w:leader="dot" w:pos="9347"/>
        </w:tabs>
        <w:rPr>
          <w:ins w:id="360" w:author="d j h" w:date="2015-05-09T14:47:00Z"/>
          <w:rFonts w:asciiTheme="minorHAnsi" w:eastAsiaTheme="minorEastAsia" w:hAnsiTheme="minorHAnsi" w:cstheme="minorBidi"/>
          <w:noProof/>
          <w:sz w:val="22"/>
          <w:szCs w:val="22"/>
          <w:lang w:val="en-ZA" w:eastAsia="en-ZA"/>
        </w:rPr>
      </w:pPr>
      <w:ins w:id="361"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"_Toc418946203"</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3.3   Features</w:t>
        </w:r>
        <w:r>
          <w:rPr>
            <w:noProof/>
            <w:webHidden/>
          </w:rPr>
          <w:tab/>
        </w:r>
        <w:r>
          <w:rPr>
            <w:noProof/>
            <w:webHidden/>
          </w:rPr>
          <w:fldChar w:fldCharType="begin"/>
        </w:r>
        <w:r>
          <w:rPr>
            <w:noProof/>
            <w:webHidden/>
          </w:rPr>
          <w:instrText xml:space="preserve"> PAGEREF _Toc418946203 \h </w:instrText>
        </w:r>
      </w:ins>
      <w:r>
        <w:rPr>
          <w:noProof/>
          <w:webHidden/>
        </w:rPr>
      </w:r>
      <w:r>
        <w:rPr>
          <w:noProof/>
          <w:webHidden/>
        </w:rPr>
        <w:fldChar w:fldCharType="separate"/>
      </w:r>
      <w:ins w:id="362" w:author="d j h" w:date="2015-05-09T14:47:00Z">
        <w:r>
          <w:rPr>
            <w:noProof/>
            <w:webHidden/>
          </w:rPr>
          <w:t>34</w:t>
        </w:r>
        <w:r>
          <w:rPr>
            <w:noProof/>
            <w:webHidden/>
          </w:rPr>
          <w:fldChar w:fldCharType="end"/>
        </w:r>
        <w:r w:rsidRPr="00323E00">
          <w:rPr>
            <w:rStyle w:val="Hyperlink"/>
            <w:noProof/>
          </w:rPr>
          <w:fldChar w:fldCharType="end"/>
        </w:r>
      </w:ins>
    </w:p>
    <w:p w14:paraId="79E5212E" w14:textId="77777777" w:rsidR="007701D5" w:rsidRDefault="007701D5">
      <w:pPr>
        <w:pStyle w:val="TableofFigures"/>
        <w:tabs>
          <w:tab w:val="right" w:leader="dot" w:pos="9347"/>
        </w:tabs>
        <w:rPr>
          <w:ins w:id="363" w:author="d j h" w:date="2015-05-09T14:47:00Z"/>
          <w:rFonts w:asciiTheme="minorHAnsi" w:eastAsiaTheme="minorEastAsia" w:hAnsiTheme="minorHAnsi" w:cstheme="minorBidi"/>
          <w:noProof/>
          <w:sz w:val="22"/>
          <w:szCs w:val="22"/>
          <w:lang w:val="en-ZA" w:eastAsia="en-ZA"/>
        </w:rPr>
      </w:pPr>
      <w:ins w:id="364"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"_Toc418946204"</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3.4   Experiment 1: Forward selection results for different data sets</w:t>
        </w:r>
        <w:r>
          <w:rPr>
            <w:noProof/>
            <w:webHidden/>
          </w:rPr>
          <w:tab/>
        </w:r>
        <w:r>
          <w:rPr>
            <w:noProof/>
            <w:webHidden/>
          </w:rPr>
          <w:fldChar w:fldCharType="begin"/>
        </w:r>
        <w:r>
          <w:rPr>
            <w:noProof/>
            <w:webHidden/>
          </w:rPr>
          <w:instrText xml:space="preserve"> PAGEREF _Toc418946204 \h </w:instrText>
        </w:r>
      </w:ins>
      <w:r>
        <w:rPr>
          <w:noProof/>
          <w:webHidden/>
        </w:rPr>
      </w:r>
      <w:r>
        <w:rPr>
          <w:noProof/>
          <w:webHidden/>
        </w:rPr>
        <w:fldChar w:fldCharType="separate"/>
      </w:r>
      <w:ins w:id="365" w:author="d j h" w:date="2015-05-09T14:47:00Z">
        <w:r>
          <w:rPr>
            <w:noProof/>
            <w:webHidden/>
          </w:rPr>
          <w:t>37</w:t>
        </w:r>
        <w:r>
          <w:rPr>
            <w:noProof/>
            <w:webHidden/>
          </w:rPr>
          <w:fldChar w:fldCharType="end"/>
        </w:r>
        <w:r w:rsidRPr="00323E00">
          <w:rPr>
            <w:rStyle w:val="Hyperlink"/>
            <w:noProof/>
          </w:rPr>
          <w:fldChar w:fldCharType="end"/>
        </w:r>
      </w:ins>
    </w:p>
    <w:p w14:paraId="6636C85C" w14:textId="77777777" w:rsidR="007701D5" w:rsidRDefault="007701D5">
      <w:pPr>
        <w:pStyle w:val="TableofFigures"/>
        <w:tabs>
          <w:tab w:val="right" w:leader="dot" w:pos="9347"/>
        </w:tabs>
        <w:rPr>
          <w:ins w:id="366" w:author="d j h" w:date="2015-05-09T14:47:00Z"/>
          <w:rFonts w:asciiTheme="minorHAnsi" w:eastAsiaTheme="minorEastAsia" w:hAnsiTheme="minorHAnsi" w:cstheme="minorBidi"/>
          <w:noProof/>
          <w:sz w:val="22"/>
          <w:szCs w:val="22"/>
          <w:lang w:val="en-ZA" w:eastAsia="en-ZA"/>
        </w:rPr>
      </w:pPr>
      <w:ins w:id="367"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"_Toc418946205"</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3.5   Experiment 2: Forward selection results for different selection criteria</w:t>
        </w:r>
        <w:r>
          <w:rPr>
            <w:noProof/>
            <w:webHidden/>
          </w:rPr>
          <w:tab/>
        </w:r>
        <w:r>
          <w:rPr>
            <w:noProof/>
            <w:webHidden/>
          </w:rPr>
          <w:fldChar w:fldCharType="begin"/>
        </w:r>
        <w:r>
          <w:rPr>
            <w:noProof/>
            <w:webHidden/>
          </w:rPr>
          <w:instrText xml:space="preserve"> PAGEREF _Toc418946205 \h </w:instrText>
        </w:r>
      </w:ins>
      <w:r>
        <w:rPr>
          <w:noProof/>
          <w:webHidden/>
        </w:rPr>
      </w:r>
      <w:r>
        <w:rPr>
          <w:noProof/>
          <w:webHidden/>
        </w:rPr>
        <w:fldChar w:fldCharType="separate"/>
      </w:r>
      <w:ins w:id="368" w:author="d j h" w:date="2015-05-09T14:47:00Z">
        <w:r>
          <w:rPr>
            <w:noProof/>
            <w:webHidden/>
          </w:rPr>
          <w:t>38</w:t>
        </w:r>
        <w:r>
          <w:rPr>
            <w:noProof/>
            <w:webHidden/>
          </w:rPr>
          <w:fldChar w:fldCharType="end"/>
        </w:r>
        <w:r w:rsidRPr="00323E00">
          <w:rPr>
            <w:rStyle w:val="Hyperlink"/>
            <w:noProof/>
          </w:rPr>
          <w:fldChar w:fldCharType="end"/>
        </w:r>
      </w:ins>
    </w:p>
    <w:p w14:paraId="5EB16BEE" w14:textId="77777777" w:rsidR="007701D5" w:rsidRDefault="007701D5">
      <w:pPr>
        <w:pStyle w:val="TableofFigures"/>
        <w:tabs>
          <w:tab w:val="right" w:leader="dot" w:pos="9347"/>
        </w:tabs>
        <w:rPr>
          <w:ins w:id="369" w:author="d j h" w:date="2015-05-09T14:47:00Z"/>
          <w:rFonts w:asciiTheme="minorHAnsi" w:eastAsiaTheme="minorEastAsia" w:hAnsiTheme="minorHAnsi" w:cstheme="minorBidi"/>
          <w:noProof/>
          <w:sz w:val="22"/>
          <w:szCs w:val="22"/>
          <w:lang w:val="en-ZA" w:eastAsia="en-ZA"/>
        </w:rPr>
      </w:pPr>
      <w:ins w:id="370"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"_Toc418946206"</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3.6   Experiment 3: Feature selection results for different search methods</w:t>
        </w:r>
        <w:r>
          <w:rPr>
            <w:noProof/>
            <w:webHidden/>
          </w:rPr>
          <w:tab/>
        </w:r>
        <w:r>
          <w:rPr>
            <w:noProof/>
            <w:webHidden/>
          </w:rPr>
          <w:fldChar w:fldCharType="begin"/>
        </w:r>
        <w:r>
          <w:rPr>
            <w:noProof/>
            <w:webHidden/>
          </w:rPr>
          <w:instrText xml:space="preserve"> PAGEREF _Toc418946206 \h </w:instrText>
        </w:r>
      </w:ins>
      <w:r>
        <w:rPr>
          <w:noProof/>
          <w:webHidden/>
        </w:rPr>
      </w:r>
      <w:r>
        <w:rPr>
          <w:noProof/>
          <w:webHidden/>
        </w:rPr>
        <w:fldChar w:fldCharType="separate"/>
      </w:r>
      <w:ins w:id="371" w:author="d j h" w:date="2015-05-09T14:47:00Z">
        <w:r>
          <w:rPr>
            <w:noProof/>
            <w:webHidden/>
          </w:rPr>
          <w:t>38</w:t>
        </w:r>
        <w:r>
          <w:rPr>
            <w:noProof/>
            <w:webHidden/>
          </w:rPr>
          <w:fldChar w:fldCharType="end"/>
        </w:r>
        <w:r w:rsidRPr="00323E00">
          <w:rPr>
            <w:rStyle w:val="Hyperlink"/>
            <w:noProof/>
          </w:rPr>
          <w:fldChar w:fldCharType="end"/>
        </w:r>
      </w:ins>
    </w:p>
    <w:p w14:paraId="578662A0" w14:textId="77777777" w:rsidR="007701D5" w:rsidRDefault="007701D5">
      <w:pPr>
        <w:pStyle w:val="TableofFigures"/>
        <w:tabs>
          <w:tab w:val="right" w:leader="dot" w:pos="9347"/>
        </w:tabs>
        <w:rPr>
          <w:ins w:id="372" w:author="d j h" w:date="2015-05-09T14:47:00Z"/>
          <w:rFonts w:asciiTheme="minorHAnsi" w:eastAsiaTheme="minorEastAsia" w:hAnsiTheme="minorHAnsi" w:cstheme="minorBidi"/>
          <w:noProof/>
          <w:sz w:val="22"/>
          <w:szCs w:val="22"/>
          <w:lang w:val="en-ZA" w:eastAsia="en-ZA"/>
        </w:rPr>
      </w:pPr>
      <w:ins w:id="373"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"_Toc418946207"</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3.7   Ranked clusters</w:t>
        </w:r>
        <w:r>
          <w:rPr>
            <w:noProof/>
            <w:webHidden/>
          </w:rPr>
          <w:tab/>
        </w:r>
        <w:r>
          <w:rPr>
            <w:noProof/>
            <w:webHidden/>
          </w:rPr>
          <w:fldChar w:fldCharType="begin"/>
        </w:r>
        <w:r>
          <w:rPr>
            <w:noProof/>
            <w:webHidden/>
          </w:rPr>
          <w:instrText xml:space="preserve"> PAGEREF _Toc418946207 \h </w:instrText>
        </w:r>
      </w:ins>
      <w:r>
        <w:rPr>
          <w:noProof/>
          <w:webHidden/>
        </w:rPr>
      </w:r>
      <w:r>
        <w:rPr>
          <w:noProof/>
          <w:webHidden/>
        </w:rPr>
        <w:fldChar w:fldCharType="separate"/>
      </w:r>
      <w:ins w:id="374" w:author="d j h" w:date="2015-05-09T14:47:00Z">
        <w:r>
          <w:rPr>
            <w:noProof/>
            <w:webHidden/>
          </w:rPr>
          <w:t>40</w:t>
        </w:r>
        <w:r>
          <w:rPr>
            <w:noProof/>
            <w:webHidden/>
          </w:rPr>
          <w:fldChar w:fldCharType="end"/>
        </w:r>
        <w:r w:rsidRPr="00323E00">
          <w:rPr>
            <w:rStyle w:val="Hyperlink"/>
            <w:noProof/>
          </w:rPr>
          <w:fldChar w:fldCharType="end"/>
        </w:r>
      </w:ins>
    </w:p>
    <w:p w14:paraId="598273CF" w14:textId="77777777" w:rsidR="007701D5" w:rsidRDefault="007701D5">
      <w:pPr>
        <w:pStyle w:val="TableofFigures"/>
        <w:tabs>
          <w:tab w:val="right" w:leader="dot" w:pos="9347"/>
        </w:tabs>
        <w:rPr>
          <w:ins w:id="375" w:author="d j h" w:date="2015-05-09T14:47:00Z"/>
          <w:rFonts w:asciiTheme="minorHAnsi" w:eastAsiaTheme="minorEastAsia" w:hAnsiTheme="minorHAnsi" w:cstheme="minorBidi"/>
          <w:noProof/>
          <w:sz w:val="22"/>
          <w:szCs w:val="22"/>
          <w:lang w:val="en-ZA" w:eastAsia="en-ZA"/>
        </w:rPr>
      </w:pPr>
      <w:ins w:id="376"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"_Toc418946208"</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3.8   Experiment 4: Feature clustering and ranking results for different data sets</w:t>
        </w:r>
        <w:r>
          <w:rPr>
            <w:noProof/>
            <w:webHidden/>
          </w:rPr>
          <w:tab/>
        </w:r>
        <w:r>
          <w:rPr>
            <w:noProof/>
            <w:webHidden/>
          </w:rPr>
          <w:fldChar w:fldCharType="begin"/>
        </w:r>
        <w:r>
          <w:rPr>
            <w:noProof/>
            <w:webHidden/>
          </w:rPr>
          <w:instrText xml:space="preserve"> PAGEREF _Toc418946208 \h </w:instrText>
        </w:r>
      </w:ins>
      <w:r>
        <w:rPr>
          <w:noProof/>
          <w:webHidden/>
        </w:rPr>
      </w:r>
      <w:r>
        <w:rPr>
          <w:noProof/>
          <w:webHidden/>
        </w:rPr>
        <w:fldChar w:fldCharType="separate"/>
      </w:r>
      <w:ins w:id="377" w:author="d j h" w:date="2015-05-09T14:47:00Z">
        <w:r>
          <w:rPr>
            <w:noProof/>
            <w:webHidden/>
          </w:rPr>
          <w:t>40</w:t>
        </w:r>
        <w:r>
          <w:rPr>
            <w:noProof/>
            <w:webHidden/>
          </w:rPr>
          <w:fldChar w:fldCharType="end"/>
        </w:r>
        <w:r w:rsidRPr="00323E00">
          <w:rPr>
            <w:rStyle w:val="Hyperlink"/>
            <w:noProof/>
          </w:rPr>
          <w:fldChar w:fldCharType="end"/>
        </w:r>
      </w:ins>
    </w:p>
    <w:p w14:paraId="7CA1A450" w14:textId="77777777" w:rsidR="007701D5" w:rsidRDefault="007701D5">
      <w:pPr>
        <w:pStyle w:val="TableofFigures"/>
        <w:tabs>
          <w:tab w:val="right" w:leader="dot" w:pos="9347"/>
        </w:tabs>
        <w:rPr>
          <w:ins w:id="378" w:author="d j h" w:date="2015-05-09T14:47:00Z"/>
          <w:rFonts w:asciiTheme="minorHAnsi" w:eastAsiaTheme="minorEastAsia" w:hAnsiTheme="minorHAnsi" w:cstheme="minorBidi"/>
          <w:noProof/>
          <w:sz w:val="22"/>
          <w:szCs w:val="22"/>
          <w:lang w:val="en-ZA" w:eastAsia="en-ZA"/>
        </w:rPr>
      </w:pPr>
      <w:ins w:id="379"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"_Toc418946209"</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3.9   Experiment 5: Feature clustering and ranking results for different selection criteria</w:t>
        </w:r>
        <w:r>
          <w:rPr>
            <w:noProof/>
            <w:webHidden/>
          </w:rPr>
          <w:tab/>
        </w:r>
        <w:r>
          <w:rPr>
            <w:noProof/>
            <w:webHidden/>
          </w:rPr>
          <w:fldChar w:fldCharType="begin"/>
        </w:r>
        <w:r>
          <w:rPr>
            <w:noProof/>
            <w:webHidden/>
          </w:rPr>
          <w:instrText xml:space="preserve"> PAGEREF _Toc418946209 \h </w:instrText>
        </w:r>
      </w:ins>
      <w:r>
        <w:rPr>
          <w:noProof/>
          <w:webHidden/>
        </w:rPr>
      </w:r>
      <w:r>
        <w:rPr>
          <w:noProof/>
          <w:webHidden/>
        </w:rPr>
        <w:fldChar w:fldCharType="separate"/>
      </w:r>
      <w:ins w:id="380" w:author="d j h" w:date="2015-05-09T14:47:00Z">
        <w:r>
          <w:rPr>
            <w:noProof/>
            <w:webHidden/>
          </w:rPr>
          <w:t>41</w:t>
        </w:r>
        <w:r>
          <w:rPr>
            <w:noProof/>
            <w:webHidden/>
          </w:rPr>
          <w:fldChar w:fldCharType="end"/>
        </w:r>
        <w:r w:rsidRPr="00323E00">
          <w:rPr>
            <w:rStyle w:val="Hyperlink"/>
            <w:noProof/>
          </w:rPr>
          <w:fldChar w:fldCharType="end"/>
        </w:r>
      </w:ins>
    </w:p>
    <w:p w14:paraId="60298247" w14:textId="77777777" w:rsidR="007701D5" w:rsidRDefault="007701D5">
      <w:pPr>
        <w:pStyle w:val="TableofFigures"/>
        <w:tabs>
          <w:tab w:val="right" w:leader="dot" w:pos="9347"/>
        </w:tabs>
        <w:rPr>
          <w:ins w:id="381" w:author="d j h" w:date="2015-05-09T14:47:00Z"/>
          <w:rFonts w:asciiTheme="minorHAnsi" w:eastAsiaTheme="minorEastAsia" w:hAnsiTheme="minorHAnsi" w:cstheme="minorBidi"/>
          <w:noProof/>
          <w:sz w:val="22"/>
          <w:szCs w:val="22"/>
          <w:lang w:val="en-ZA" w:eastAsia="en-ZA"/>
        </w:rPr>
      </w:pPr>
      <w:ins w:id="382"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"_Toc418946210"</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3.10   Classifier performance comparison</w:t>
        </w:r>
        <w:r>
          <w:rPr>
            <w:noProof/>
            <w:webHidden/>
          </w:rPr>
          <w:tab/>
        </w:r>
        <w:r>
          <w:rPr>
            <w:noProof/>
            <w:webHidden/>
          </w:rPr>
          <w:fldChar w:fldCharType="begin"/>
        </w:r>
        <w:r>
          <w:rPr>
            <w:noProof/>
            <w:webHidden/>
          </w:rPr>
          <w:instrText xml:space="preserve"> PAGEREF _Toc418946210 \h </w:instrText>
        </w:r>
      </w:ins>
      <w:r>
        <w:rPr>
          <w:noProof/>
          <w:webHidden/>
        </w:rPr>
      </w:r>
      <w:r>
        <w:rPr>
          <w:noProof/>
          <w:webHidden/>
        </w:rPr>
        <w:fldChar w:fldCharType="separate"/>
      </w:r>
      <w:ins w:id="383" w:author="d j h" w:date="2015-05-09T14:47:00Z">
        <w:r>
          <w:rPr>
            <w:noProof/>
            <w:webHidden/>
          </w:rPr>
          <w:t>41</w:t>
        </w:r>
        <w:r>
          <w:rPr>
            <w:noProof/>
            <w:webHidden/>
          </w:rPr>
          <w:fldChar w:fldCharType="end"/>
        </w:r>
        <w:r w:rsidRPr="00323E00">
          <w:rPr>
            <w:rStyle w:val="Hyperlink"/>
            <w:noProof/>
          </w:rPr>
          <w:fldChar w:fldCharType="end"/>
        </w:r>
      </w:ins>
    </w:p>
    <w:p w14:paraId="3377C951" w14:textId="77777777" w:rsidR="007701D5" w:rsidRDefault="007701D5">
      <w:pPr>
        <w:pStyle w:val="TableofFigures"/>
        <w:tabs>
          <w:tab w:val="right" w:leader="dot" w:pos="9347"/>
        </w:tabs>
        <w:rPr>
          <w:ins w:id="384" w:author="d j h" w:date="2015-05-09T14:47:00Z"/>
          <w:rFonts w:asciiTheme="minorHAnsi" w:eastAsiaTheme="minorEastAsia" w:hAnsiTheme="minorHAnsi" w:cstheme="minorBidi"/>
          <w:noProof/>
          <w:sz w:val="22"/>
          <w:szCs w:val="22"/>
          <w:lang w:val="en-ZA" w:eastAsia="en-ZA"/>
        </w:rPr>
      </w:pPr>
      <w:ins w:id="385"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"_Toc418946211"</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4.1   Field ground truth site information</w:t>
        </w:r>
        <w:r>
          <w:rPr>
            <w:noProof/>
            <w:webHidden/>
          </w:rPr>
          <w:tab/>
        </w:r>
        <w:r>
          <w:rPr>
            <w:noProof/>
            <w:webHidden/>
          </w:rPr>
          <w:fldChar w:fldCharType="begin"/>
        </w:r>
        <w:r>
          <w:rPr>
            <w:noProof/>
            <w:webHidden/>
          </w:rPr>
          <w:instrText xml:space="preserve"> PAGEREF _Toc418946211 \h </w:instrText>
        </w:r>
      </w:ins>
      <w:r>
        <w:rPr>
          <w:noProof/>
          <w:webHidden/>
        </w:rPr>
      </w:r>
      <w:r>
        <w:rPr>
          <w:noProof/>
          <w:webHidden/>
        </w:rPr>
        <w:fldChar w:fldCharType="separate"/>
      </w:r>
      <w:ins w:id="386" w:author="d j h" w:date="2015-05-09T14:47:00Z">
        <w:r>
          <w:rPr>
            <w:noProof/>
            <w:webHidden/>
          </w:rPr>
          <w:t>49</w:t>
        </w:r>
        <w:r>
          <w:rPr>
            <w:noProof/>
            <w:webHidden/>
          </w:rPr>
          <w:fldChar w:fldCharType="end"/>
        </w:r>
        <w:r w:rsidRPr="00323E00">
          <w:rPr>
            <w:rStyle w:val="Hyperlink"/>
            <w:noProof/>
          </w:rPr>
          <w:fldChar w:fldCharType="end"/>
        </w:r>
      </w:ins>
    </w:p>
    <w:p w14:paraId="1572F501" w14:textId="77777777" w:rsidR="007701D5" w:rsidRDefault="007701D5">
      <w:pPr>
        <w:pStyle w:val="TableofFigures"/>
        <w:tabs>
          <w:tab w:val="right" w:leader="dot" w:pos="9347"/>
        </w:tabs>
        <w:rPr>
          <w:ins w:id="387" w:author="d j h" w:date="2015-05-09T14:47:00Z"/>
          <w:rFonts w:asciiTheme="minorHAnsi" w:eastAsiaTheme="minorEastAsia" w:hAnsiTheme="minorHAnsi" w:cstheme="minorBidi"/>
          <w:noProof/>
          <w:sz w:val="22"/>
          <w:szCs w:val="22"/>
          <w:lang w:val="en-ZA" w:eastAsia="en-ZA"/>
        </w:rPr>
      </w:pPr>
      <w:ins w:id="388"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"_Toc418946212"</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4.2   Class descriptions</w:t>
        </w:r>
        <w:r>
          <w:rPr>
            <w:noProof/>
            <w:webHidden/>
          </w:rPr>
          <w:tab/>
        </w:r>
        <w:r>
          <w:rPr>
            <w:noProof/>
            <w:webHidden/>
          </w:rPr>
          <w:fldChar w:fldCharType="begin"/>
        </w:r>
        <w:r>
          <w:rPr>
            <w:noProof/>
            <w:webHidden/>
          </w:rPr>
          <w:instrText xml:space="preserve"> PAGEREF _Toc418946212 \h </w:instrText>
        </w:r>
      </w:ins>
      <w:r>
        <w:rPr>
          <w:noProof/>
          <w:webHidden/>
        </w:rPr>
      </w:r>
      <w:r>
        <w:rPr>
          <w:noProof/>
          <w:webHidden/>
        </w:rPr>
        <w:fldChar w:fldCharType="separate"/>
      </w:r>
      <w:ins w:id="389" w:author="d j h" w:date="2015-05-09T14:47:00Z">
        <w:r>
          <w:rPr>
            <w:noProof/>
            <w:webHidden/>
          </w:rPr>
          <w:t>49</w:t>
        </w:r>
        <w:r>
          <w:rPr>
            <w:noProof/>
            <w:webHidden/>
          </w:rPr>
          <w:fldChar w:fldCharType="end"/>
        </w:r>
        <w:r w:rsidRPr="00323E00">
          <w:rPr>
            <w:rStyle w:val="Hyperlink"/>
            <w:noProof/>
          </w:rPr>
          <w:fldChar w:fldCharType="end"/>
        </w:r>
      </w:ins>
    </w:p>
    <w:p w14:paraId="762DF343" w14:textId="77777777" w:rsidR="007701D5" w:rsidRDefault="007701D5">
      <w:pPr>
        <w:pStyle w:val="TableofFigures"/>
        <w:tabs>
          <w:tab w:val="right" w:leader="dot" w:pos="9347"/>
        </w:tabs>
        <w:rPr>
          <w:ins w:id="390" w:author="d j h" w:date="2015-05-09T14:47:00Z"/>
          <w:rFonts w:asciiTheme="minorHAnsi" w:eastAsiaTheme="minorEastAsia" w:hAnsiTheme="minorHAnsi" w:cstheme="minorBidi"/>
          <w:noProof/>
          <w:sz w:val="22"/>
          <w:szCs w:val="22"/>
          <w:lang w:val="en-ZA" w:eastAsia="en-ZA"/>
        </w:rPr>
      </w:pPr>
      <w:ins w:id="391"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"_Toc418946213"</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4.3   Image ground truth size</w:t>
        </w:r>
        <w:r>
          <w:rPr>
            <w:noProof/>
            <w:webHidden/>
          </w:rPr>
          <w:tab/>
        </w:r>
        <w:r>
          <w:rPr>
            <w:noProof/>
            <w:webHidden/>
          </w:rPr>
          <w:fldChar w:fldCharType="begin"/>
        </w:r>
        <w:r>
          <w:rPr>
            <w:noProof/>
            <w:webHidden/>
          </w:rPr>
          <w:instrText xml:space="preserve"> PAGEREF _Toc418946213 \h </w:instrText>
        </w:r>
      </w:ins>
      <w:r>
        <w:rPr>
          <w:noProof/>
          <w:webHidden/>
        </w:rPr>
      </w:r>
      <w:r>
        <w:rPr>
          <w:noProof/>
          <w:webHidden/>
        </w:rPr>
        <w:fldChar w:fldCharType="separate"/>
      </w:r>
      <w:ins w:id="392" w:author="d j h" w:date="2015-05-09T14:47:00Z">
        <w:r>
          <w:rPr>
            <w:noProof/>
            <w:webHidden/>
          </w:rPr>
          <w:t>51</w:t>
        </w:r>
        <w:r>
          <w:rPr>
            <w:noProof/>
            <w:webHidden/>
          </w:rPr>
          <w:fldChar w:fldCharType="end"/>
        </w:r>
        <w:r w:rsidRPr="00323E00">
          <w:rPr>
            <w:rStyle w:val="Hyperlink"/>
            <w:noProof/>
          </w:rPr>
          <w:fldChar w:fldCharType="end"/>
        </w:r>
      </w:ins>
    </w:p>
    <w:p w14:paraId="5BDA519E" w14:textId="77777777" w:rsidR="007701D5" w:rsidRDefault="007701D5">
      <w:pPr>
        <w:pStyle w:val="TableofFigures"/>
        <w:tabs>
          <w:tab w:val="right" w:leader="dot" w:pos="9347"/>
        </w:tabs>
        <w:rPr>
          <w:ins w:id="393" w:author="d j h" w:date="2015-05-09T14:47:00Z"/>
          <w:rFonts w:asciiTheme="minorHAnsi" w:eastAsiaTheme="minorEastAsia" w:hAnsiTheme="minorHAnsi" w:cstheme="minorBidi"/>
          <w:noProof/>
          <w:sz w:val="22"/>
          <w:szCs w:val="22"/>
          <w:lang w:val="en-ZA" w:eastAsia="en-ZA"/>
        </w:rPr>
      </w:pPr>
      <w:ins w:id="394"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"_Toc418946214"</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4.4   Features</w:t>
        </w:r>
        <w:r>
          <w:rPr>
            <w:noProof/>
            <w:webHidden/>
          </w:rPr>
          <w:tab/>
        </w:r>
        <w:r>
          <w:rPr>
            <w:noProof/>
            <w:webHidden/>
          </w:rPr>
          <w:fldChar w:fldCharType="begin"/>
        </w:r>
        <w:r>
          <w:rPr>
            <w:noProof/>
            <w:webHidden/>
          </w:rPr>
          <w:instrText xml:space="preserve"> PAGEREF _Toc418946214 \h </w:instrText>
        </w:r>
      </w:ins>
      <w:r>
        <w:rPr>
          <w:noProof/>
          <w:webHidden/>
        </w:rPr>
      </w:r>
      <w:r>
        <w:rPr>
          <w:noProof/>
          <w:webHidden/>
        </w:rPr>
        <w:fldChar w:fldCharType="separate"/>
      </w:r>
      <w:ins w:id="395" w:author="d j h" w:date="2015-05-09T14:47:00Z">
        <w:r>
          <w:rPr>
            <w:noProof/>
            <w:webHidden/>
          </w:rPr>
          <w:t>55</w:t>
        </w:r>
        <w:r>
          <w:rPr>
            <w:noProof/>
            <w:webHidden/>
          </w:rPr>
          <w:fldChar w:fldCharType="end"/>
        </w:r>
        <w:r w:rsidRPr="00323E00">
          <w:rPr>
            <w:rStyle w:val="Hyperlink"/>
            <w:noProof/>
          </w:rPr>
          <w:fldChar w:fldCharType="end"/>
        </w:r>
      </w:ins>
    </w:p>
    <w:p w14:paraId="6179F309" w14:textId="77777777" w:rsidR="007701D5" w:rsidRDefault="007701D5">
      <w:pPr>
        <w:pStyle w:val="TableofFigures"/>
        <w:tabs>
          <w:tab w:val="right" w:leader="dot" w:pos="9347"/>
        </w:tabs>
        <w:rPr>
          <w:ins w:id="396" w:author="d j h" w:date="2015-05-09T14:47:00Z"/>
          <w:rFonts w:asciiTheme="minorHAnsi" w:eastAsiaTheme="minorEastAsia" w:hAnsiTheme="minorHAnsi" w:cstheme="minorBidi"/>
          <w:noProof/>
          <w:sz w:val="22"/>
          <w:szCs w:val="22"/>
          <w:lang w:val="en-ZA" w:eastAsia="en-ZA"/>
        </w:rPr>
      </w:pPr>
      <w:ins w:id="397"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"_Toc418946215"</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4.5   Ranked clusters</w:t>
        </w:r>
        <w:r>
          <w:rPr>
            <w:noProof/>
            <w:webHidden/>
          </w:rPr>
          <w:tab/>
        </w:r>
        <w:r>
          <w:rPr>
            <w:noProof/>
            <w:webHidden/>
          </w:rPr>
          <w:fldChar w:fldCharType="begin"/>
        </w:r>
        <w:r>
          <w:rPr>
            <w:noProof/>
            <w:webHidden/>
          </w:rPr>
          <w:instrText xml:space="preserve"> PAGEREF _Toc418946215 \h </w:instrText>
        </w:r>
      </w:ins>
      <w:r>
        <w:rPr>
          <w:noProof/>
          <w:webHidden/>
        </w:rPr>
      </w:r>
      <w:r>
        <w:rPr>
          <w:noProof/>
          <w:webHidden/>
        </w:rPr>
        <w:fldChar w:fldCharType="separate"/>
      </w:r>
      <w:ins w:id="398" w:author="d j h" w:date="2015-05-09T14:47:00Z">
        <w:r>
          <w:rPr>
            <w:noProof/>
            <w:webHidden/>
          </w:rPr>
          <w:t>62</w:t>
        </w:r>
        <w:r>
          <w:rPr>
            <w:noProof/>
            <w:webHidden/>
          </w:rPr>
          <w:fldChar w:fldCharType="end"/>
        </w:r>
        <w:r w:rsidRPr="00323E00">
          <w:rPr>
            <w:rStyle w:val="Hyperlink"/>
            <w:noProof/>
          </w:rPr>
          <w:fldChar w:fldCharType="end"/>
        </w:r>
      </w:ins>
    </w:p>
    <w:p w14:paraId="1E6D9BE7" w14:textId="77777777" w:rsidR="007701D5" w:rsidRDefault="007701D5">
      <w:pPr>
        <w:pStyle w:val="TableofFigures"/>
        <w:tabs>
          <w:tab w:val="right" w:leader="dot" w:pos="9347"/>
        </w:tabs>
        <w:rPr>
          <w:ins w:id="399" w:author="d j h" w:date="2015-05-09T14:47:00Z"/>
          <w:rFonts w:asciiTheme="minorHAnsi" w:eastAsiaTheme="minorEastAsia" w:hAnsiTheme="minorHAnsi" w:cstheme="minorBidi"/>
          <w:noProof/>
          <w:sz w:val="22"/>
          <w:szCs w:val="22"/>
          <w:lang w:val="en-ZA" w:eastAsia="en-ZA"/>
        </w:rPr>
      </w:pPr>
      <w:ins w:id="400"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"_Toc418946216"</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4.6   Classifier parameters</w:t>
        </w:r>
        <w:r>
          <w:rPr>
            <w:noProof/>
            <w:webHidden/>
          </w:rPr>
          <w:tab/>
        </w:r>
        <w:r>
          <w:rPr>
            <w:noProof/>
            <w:webHidden/>
          </w:rPr>
          <w:fldChar w:fldCharType="begin"/>
        </w:r>
        <w:r>
          <w:rPr>
            <w:noProof/>
            <w:webHidden/>
          </w:rPr>
          <w:instrText xml:space="preserve"> PAGEREF _Toc418946216 \h </w:instrText>
        </w:r>
      </w:ins>
      <w:r>
        <w:rPr>
          <w:noProof/>
          <w:webHidden/>
        </w:rPr>
      </w:r>
      <w:r>
        <w:rPr>
          <w:noProof/>
          <w:webHidden/>
        </w:rPr>
        <w:fldChar w:fldCharType="separate"/>
      </w:r>
      <w:ins w:id="401" w:author="d j h" w:date="2015-05-09T14:47:00Z">
        <w:r>
          <w:rPr>
            <w:noProof/>
            <w:webHidden/>
          </w:rPr>
          <w:t>64</w:t>
        </w:r>
        <w:r>
          <w:rPr>
            <w:noProof/>
            <w:webHidden/>
          </w:rPr>
          <w:fldChar w:fldCharType="end"/>
        </w:r>
        <w:r w:rsidRPr="00323E00">
          <w:rPr>
            <w:rStyle w:val="Hyperlink"/>
            <w:noProof/>
          </w:rPr>
          <w:fldChar w:fldCharType="end"/>
        </w:r>
      </w:ins>
    </w:p>
    <w:p w14:paraId="6E02BB84" w14:textId="77777777" w:rsidR="007701D5" w:rsidRDefault="007701D5">
      <w:pPr>
        <w:pStyle w:val="TableofFigures"/>
        <w:tabs>
          <w:tab w:val="right" w:leader="dot" w:pos="9347"/>
        </w:tabs>
        <w:rPr>
          <w:ins w:id="402" w:author="d j h" w:date="2015-05-09T14:47:00Z"/>
          <w:rFonts w:asciiTheme="minorHAnsi" w:eastAsiaTheme="minorEastAsia" w:hAnsiTheme="minorHAnsi" w:cstheme="minorBidi"/>
          <w:noProof/>
          <w:sz w:val="22"/>
          <w:szCs w:val="22"/>
          <w:lang w:val="en-ZA" w:eastAsia="en-ZA"/>
        </w:rPr>
      </w:pPr>
      <w:ins w:id="403"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"_Toc418946217"</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4.7   Classifier performance comparison</w:t>
        </w:r>
        <w:r>
          <w:rPr>
            <w:noProof/>
            <w:webHidden/>
          </w:rPr>
          <w:tab/>
        </w:r>
        <w:r>
          <w:rPr>
            <w:noProof/>
            <w:webHidden/>
          </w:rPr>
          <w:fldChar w:fldCharType="begin"/>
        </w:r>
        <w:r>
          <w:rPr>
            <w:noProof/>
            <w:webHidden/>
          </w:rPr>
          <w:instrText xml:space="preserve"> PAGEREF _Toc418946217 \h </w:instrText>
        </w:r>
      </w:ins>
      <w:r>
        <w:rPr>
          <w:noProof/>
          <w:webHidden/>
        </w:rPr>
      </w:r>
      <w:r>
        <w:rPr>
          <w:noProof/>
          <w:webHidden/>
        </w:rPr>
        <w:fldChar w:fldCharType="separate"/>
      </w:r>
      <w:ins w:id="404" w:author="d j h" w:date="2015-05-09T14:47:00Z">
        <w:r>
          <w:rPr>
            <w:noProof/>
            <w:webHidden/>
          </w:rPr>
          <w:t>64</w:t>
        </w:r>
        <w:r>
          <w:rPr>
            <w:noProof/>
            <w:webHidden/>
          </w:rPr>
          <w:fldChar w:fldCharType="end"/>
        </w:r>
        <w:r w:rsidRPr="00323E00">
          <w:rPr>
            <w:rStyle w:val="Hyperlink"/>
            <w:noProof/>
          </w:rPr>
          <w:fldChar w:fldCharType="end"/>
        </w:r>
      </w:ins>
    </w:p>
    <w:p w14:paraId="79E0A58B" w14:textId="77777777" w:rsidR="007701D5" w:rsidRDefault="007701D5">
      <w:pPr>
        <w:pStyle w:val="TableofFigures"/>
        <w:tabs>
          <w:tab w:val="right" w:leader="dot" w:pos="9347"/>
        </w:tabs>
        <w:rPr>
          <w:ins w:id="405" w:author="d j h" w:date="2015-05-09T14:47:00Z"/>
          <w:rFonts w:asciiTheme="minorHAnsi" w:eastAsiaTheme="minorEastAsia" w:hAnsiTheme="minorHAnsi" w:cstheme="minorBidi"/>
          <w:noProof/>
          <w:sz w:val="22"/>
          <w:szCs w:val="22"/>
          <w:lang w:val="en-ZA" w:eastAsia="en-ZA"/>
        </w:rPr>
      </w:pPr>
      <w:ins w:id="406"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"_Toc418946218"</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4.8   Decision tree three class confusion matrix</w:t>
        </w:r>
        <w:r>
          <w:rPr>
            <w:noProof/>
            <w:webHidden/>
          </w:rPr>
          <w:tab/>
        </w:r>
        <w:r>
          <w:rPr>
            <w:noProof/>
            <w:webHidden/>
          </w:rPr>
          <w:fldChar w:fldCharType="begin"/>
        </w:r>
        <w:r>
          <w:rPr>
            <w:noProof/>
            <w:webHidden/>
          </w:rPr>
          <w:instrText xml:space="preserve"> PAGEREF _Toc418946218 \h </w:instrText>
        </w:r>
      </w:ins>
      <w:r>
        <w:rPr>
          <w:noProof/>
          <w:webHidden/>
        </w:rPr>
      </w:r>
      <w:r>
        <w:rPr>
          <w:noProof/>
          <w:webHidden/>
        </w:rPr>
        <w:fldChar w:fldCharType="separate"/>
      </w:r>
      <w:ins w:id="407" w:author="d j h" w:date="2015-05-09T14:47:00Z">
        <w:r>
          <w:rPr>
            <w:noProof/>
            <w:webHidden/>
          </w:rPr>
          <w:t>65</w:t>
        </w:r>
        <w:r>
          <w:rPr>
            <w:noProof/>
            <w:webHidden/>
          </w:rPr>
          <w:fldChar w:fldCharType="end"/>
        </w:r>
        <w:r w:rsidRPr="00323E00">
          <w:rPr>
            <w:rStyle w:val="Hyperlink"/>
            <w:noProof/>
          </w:rPr>
          <w:fldChar w:fldCharType="end"/>
        </w:r>
      </w:ins>
    </w:p>
    <w:p w14:paraId="3A3BC998" w14:textId="77777777" w:rsidR="007701D5" w:rsidRDefault="007701D5">
      <w:pPr>
        <w:pStyle w:val="TableofFigures"/>
        <w:tabs>
          <w:tab w:val="right" w:leader="dot" w:pos="9347"/>
        </w:tabs>
        <w:rPr>
          <w:ins w:id="408" w:author="d j h" w:date="2015-05-09T14:47:00Z"/>
          <w:rFonts w:asciiTheme="minorHAnsi" w:eastAsiaTheme="minorEastAsia" w:hAnsiTheme="minorHAnsi" w:cstheme="minorBidi"/>
          <w:noProof/>
          <w:sz w:val="22"/>
          <w:szCs w:val="22"/>
          <w:lang w:val="en-ZA" w:eastAsia="en-ZA"/>
        </w:rPr>
      </w:pPr>
      <w:ins w:id="409"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"_Toc418946219"</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4.9   Decision tree two class confusion matrix</w:t>
        </w:r>
        <w:r>
          <w:rPr>
            <w:noProof/>
            <w:webHidden/>
          </w:rPr>
          <w:tab/>
        </w:r>
        <w:r>
          <w:rPr>
            <w:noProof/>
            <w:webHidden/>
          </w:rPr>
          <w:fldChar w:fldCharType="begin"/>
        </w:r>
        <w:r>
          <w:rPr>
            <w:noProof/>
            <w:webHidden/>
          </w:rPr>
          <w:instrText xml:space="preserve"> PAGEREF _Toc418946219 \h </w:instrText>
        </w:r>
      </w:ins>
      <w:r>
        <w:rPr>
          <w:noProof/>
          <w:webHidden/>
        </w:rPr>
      </w:r>
      <w:r>
        <w:rPr>
          <w:noProof/>
          <w:webHidden/>
        </w:rPr>
        <w:fldChar w:fldCharType="separate"/>
      </w:r>
      <w:ins w:id="410" w:author="d j h" w:date="2015-05-09T14:47:00Z">
        <w:r>
          <w:rPr>
            <w:noProof/>
            <w:webHidden/>
          </w:rPr>
          <w:t>66</w:t>
        </w:r>
        <w:r>
          <w:rPr>
            <w:noProof/>
            <w:webHidden/>
          </w:rPr>
          <w:fldChar w:fldCharType="end"/>
        </w:r>
        <w:r w:rsidRPr="00323E00">
          <w:rPr>
            <w:rStyle w:val="Hyperlink"/>
            <w:noProof/>
          </w:rPr>
          <w:fldChar w:fldCharType="end"/>
        </w:r>
      </w:ins>
    </w:p>
    <w:p w14:paraId="22B1AF0D" w14:textId="77777777" w:rsidR="007701D5" w:rsidRDefault="007701D5">
      <w:pPr>
        <w:pStyle w:val="TableofFigures"/>
        <w:tabs>
          <w:tab w:val="right" w:leader="dot" w:pos="9347"/>
        </w:tabs>
        <w:rPr>
          <w:ins w:id="411" w:author="d j h" w:date="2015-05-09T14:47:00Z"/>
          <w:rFonts w:asciiTheme="minorHAnsi" w:eastAsiaTheme="minorEastAsia" w:hAnsiTheme="minorHAnsi" w:cstheme="minorBidi"/>
          <w:noProof/>
          <w:sz w:val="22"/>
          <w:szCs w:val="22"/>
          <w:lang w:val="en-ZA" w:eastAsia="en-ZA"/>
        </w:rPr>
      </w:pPr>
      <w:ins w:id="412" w:author="d j h" w:date="2015-05-09T14:47:00Z">
        <w:r w:rsidRPr="00323E00">
          <w:rPr>
            <w:rStyle w:val="Hyperlink"/>
            <w:noProof/>
          </w:rPr>
          <w:fldChar w:fldCharType="begin"/>
        </w:r>
        <w:r w:rsidRPr="00323E00">
          <w:rPr>
            <w:rStyle w:val="Hyperlink"/>
            <w:noProof/>
          </w:rPr>
          <w:instrText xml:space="preserve"> </w:instrText>
        </w:r>
        <w:r>
          <w:rPr>
            <w:noProof/>
          </w:rPr>
          <w:instrText>HYPERLINK \l "_Toc418946220"</w:instrText>
        </w:r>
        <w:r w:rsidRPr="00323E00">
          <w:rPr>
            <w:rStyle w:val="Hyperlink"/>
            <w:noProof/>
          </w:rPr>
          <w:instrText xml:space="preserve"> </w:instrText>
        </w:r>
        <w:r w:rsidRPr="00323E00">
          <w:rPr>
            <w:rStyle w:val="Hyperlink"/>
            <w:noProof/>
          </w:rPr>
          <w:fldChar w:fldCharType="separate"/>
        </w:r>
        <w:r w:rsidRPr="00323E00">
          <w:rPr>
            <w:rStyle w:val="Hyperlink"/>
            <w:noProof/>
          </w:rPr>
          <w:t>Table 4.10   Decision Tree field canopy cover estimates</w:t>
        </w:r>
        <w:r>
          <w:rPr>
            <w:noProof/>
            <w:webHidden/>
          </w:rPr>
          <w:tab/>
        </w:r>
        <w:r>
          <w:rPr>
            <w:noProof/>
            <w:webHidden/>
          </w:rPr>
          <w:fldChar w:fldCharType="begin"/>
        </w:r>
        <w:r>
          <w:rPr>
            <w:noProof/>
            <w:webHidden/>
          </w:rPr>
          <w:instrText xml:space="preserve"> PAGEREF _Toc418946220 \h </w:instrText>
        </w:r>
      </w:ins>
      <w:r>
        <w:rPr>
          <w:noProof/>
          <w:webHidden/>
        </w:rPr>
      </w:r>
      <w:r>
        <w:rPr>
          <w:noProof/>
          <w:webHidden/>
        </w:rPr>
        <w:fldChar w:fldCharType="separate"/>
      </w:r>
      <w:ins w:id="413" w:author="d j h" w:date="2015-05-09T14:47:00Z">
        <w:r>
          <w:rPr>
            <w:noProof/>
            <w:webHidden/>
          </w:rPr>
          <w:t>66</w:t>
        </w:r>
        <w:r>
          <w:rPr>
            <w:noProof/>
            <w:webHidden/>
          </w:rPr>
          <w:fldChar w:fldCharType="end"/>
        </w:r>
        <w:r w:rsidRPr="00323E00">
          <w:rPr>
            <w:rStyle w:val="Hyperlink"/>
            <w:noProof/>
          </w:rPr>
          <w:fldChar w:fldCharType="end"/>
        </w:r>
      </w:ins>
    </w:p>
    <w:p w14:paraId="7C30AF9B" w14:textId="77777777" w:rsidR="00E92C8E" w:rsidDel="007701D5" w:rsidRDefault="00E92C8E">
      <w:pPr>
        <w:pStyle w:val="TableofFigures"/>
        <w:tabs>
          <w:tab w:val="right" w:leader="dot" w:pos="9347"/>
        </w:tabs>
        <w:rPr>
          <w:del w:id="414" w:author="d j h" w:date="2015-05-09T14:47:00Z"/>
          <w:rFonts w:asciiTheme="minorHAnsi" w:eastAsiaTheme="minorEastAsia" w:hAnsiTheme="minorHAnsi" w:cstheme="minorBidi"/>
          <w:noProof/>
          <w:sz w:val="22"/>
          <w:szCs w:val="22"/>
          <w:lang w:val="en-ZA" w:eastAsia="en-ZA"/>
        </w:rPr>
      </w:pPr>
      <w:del w:id="415" w:author="d j h" w:date="2015-05-09T14:47:00Z">
        <w:r w:rsidRPr="007701D5" w:rsidDel="007701D5">
          <w:rPr>
            <w:rPrChange w:id="416" w:author="d j h" w:date="2015-05-09T14:47:00Z">
              <w:rPr>
                <w:rStyle w:val="Hyperlink"/>
                <w:noProof/>
              </w:rPr>
            </w:rPrChange>
          </w:rPr>
          <w:delText>Table 2.1   Validation mean absolute errors</w:delText>
        </w:r>
        <w:r w:rsidDel="007701D5">
          <w:rPr>
            <w:noProof/>
            <w:webHidden/>
          </w:rPr>
          <w:tab/>
          <w:delText>26</w:delText>
        </w:r>
      </w:del>
    </w:p>
    <w:p w14:paraId="72CDCA36" w14:textId="77777777" w:rsidR="00E92C8E" w:rsidDel="007701D5" w:rsidRDefault="00E92C8E">
      <w:pPr>
        <w:pStyle w:val="TableofFigures"/>
        <w:tabs>
          <w:tab w:val="right" w:leader="dot" w:pos="9347"/>
        </w:tabs>
        <w:rPr>
          <w:del w:id="417" w:author="d j h" w:date="2015-05-09T14:47:00Z"/>
          <w:rFonts w:asciiTheme="minorHAnsi" w:eastAsiaTheme="minorEastAsia" w:hAnsiTheme="minorHAnsi" w:cstheme="minorBidi"/>
          <w:noProof/>
          <w:sz w:val="22"/>
          <w:szCs w:val="22"/>
          <w:lang w:val="en-ZA" w:eastAsia="en-ZA"/>
        </w:rPr>
      </w:pPr>
      <w:del w:id="418" w:author="d j h" w:date="2015-05-09T14:47:00Z">
        <w:r w:rsidRPr="007701D5" w:rsidDel="007701D5">
          <w:rPr>
            <w:rPrChange w:id="419" w:author="d j h" w:date="2015-05-09T14:47:00Z">
              <w:rPr>
                <w:rStyle w:val="Hyperlink"/>
                <w:noProof/>
              </w:rPr>
            </w:rPrChange>
          </w:rPr>
          <w:delText>Table 2.2   Sensor spectral bandwidths</w:delText>
        </w:r>
        <w:r w:rsidDel="007701D5">
          <w:rPr>
            <w:noProof/>
            <w:webHidden/>
          </w:rPr>
          <w:tab/>
          <w:delText>27</w:delText>
        </w:r>
      </w:del>
    </w:p>
    <w:p w14:paraId="5BD37207" w14:textId="77777777" w:rsidR="00E92C8E" w:rsidDel="007701D5" w:rsidRDefault="00E92C8E">
      <w:pPr>
        <w:pStyle w:val="TableofFigures"/>
        <w:tabs>
          <w:tab w:val="right" w:leader="dot" w:pos="9347"/>
        </w:tabs>
        <w:rPr>
          <w:del w:id="420" w:author="d j h" w:date="2015-05-09T14:47:00Z"/>
          <w:rFonts w:asciiTheme="minorHAnsi" w:eastAsiaTheme="minorEastAsia" w:hAnsiTheme="minorHAnsi" w:cstheme="minorBidi"/>
          <w:noProof/>
          <w:sz w:val="22"/>
          <w:szCs w:val="22"/>
          <w:lang w:val="en-ZA" w:eastAsia="en-ZA"/>
        </w:rPr>
      </w:pPr>
      <w:del w:id="421" w:author="d j h" w:date="2015-05-09T14:47:00Z">
        <w:r w:rsidRPr="007701D5" w:rsidDel="007701D5">
          <w:rPr>
            <w:rPrChange w:id="422" w:author="d j h" w:date="2015-05-09T14:47:00Z">
              <w:rPr>
                <w:rStyle w:val="Hyperlink"/>
                <w:noProof/>
              </w:rPr>
            </w:rPrChange>
          </w:rPr>
          <w:delText>Table 3.1   Class descriptions</w:delText>
        </w:r>
        <w:r w:rsidDel="007701D5">
          <w:rPr>
            <w:noProof/>
            <w:webHidden/>
          </w:rPr>
          <w:tab/>
          <w:delText>32</w:delText>
        </w:r>
      </w:del>
    </w:p>
    <w:p w14:paraId="59CA4C7C" w14:textId="77777777" w:rsidR="00E92C8E" w:rsidDel="007701D5" w:rsidRDefault="00E92C8E">
      <w:pPr>
        <w:pStyle w:val="TableofFigures"/>
        <w:tabs>
          <w:tab w:val="right" w:leader="dot" w:pos="9347"/>
        </w:tabs>
        <w:rPr>
          <w:del w:id="423" w:author="d j h" w:date="2015-05-09T14:47:00Z"/>
          <w:rFonts w:asciiTheme="minorHAnsi" w:eastAsiaTheme="minorEastAsia" w:hAnsiTheme="minorHAnsi" w:cstheme="minorBidi"/>
          <w:noProof/>
          <w:sz w:val="22"/>
          <w:szCs w:val="22"/>
          <w:lang w:val="en-ZA" w:eastAsia="en-ZA"/>
        </w:rPr>
      </w:pPr>
      <w:del w:id="424" w:author="d j h" w:date="2015-05-09T14:47:00Z">
        <w:r w:rsidRPr="007701D5" w:rsidDel="007701D5">
          <w:rPr>
            <w:rPrChange w:id="425" w:author="d j h" w:date="2015-05-09T14:47:00Z">
              <w:rPr>
                <w:rStyle w:val="Hyperlink"/>
                <w:noProof/>
              </w:rPr>
            </w:rPrChange>
          </w:rPr>
          <w:delText>Table 3.2   Ground truth size</w:delText>
        </w:r>
        <w:r w:rsidDel="007701D5">
          <w:rPr>
            <w:noProof/>
            <w:webHidden/>
          </w:rPr>
          <w:tab/>
          <w:delText>33</w:delText>
        </w:r>
      </w:del>
    </w:p>
    <w:p w14:paraId="40E51800" w14:textId="77777777" w:rsidR="00E92C8E" w:rsidDel="007701D5" w:rsidRDefault="00E92C8E">
      <w:pPr>
        <w:pStyle w:val="TableofFigures"/>
        <w:tabs>
          <w:tab w:val="right" w:leader="dot" w:pos="9347"/>
        </w:tabs>
        <w:rPr>
          <w:del w:id="426" w:author="d j h" w:date="2015-05-09T14:47:00Z"/>
          <w:rFonts w:asciiTheme="minorHAnsi" w:eastAsiaTheme="minorEastAsia" w:hAnsiTheme="minorHAnsi" w:cstheme="minorBidi"/>
          <w:noProof/>
          <w:sz w:val="22"/>
          <w:szCs w:val="22"/>
          <w:lang w:val="en-ZA" w:eastAsia="en-ZA"/>
        </w:rPr>
      </w:pPr>
      <w:del w:id="427" w:author="d j h" w:date="2015-05-09T14:47:00Z">
        <w:r w:rsidRPr="007701D5" w:rsidDel="007701D5">
          <w:rPr>
            <w:rPrChange w:id="428" w:author="d j h" w:date="2015-05-09T14:47:00Z">
              <w:rPr>
                <w:rStyle w:val="Hyperlink"/>
                <w:noProof/>
              </w:rPr>
            </w:rPrChange>
          </w:rPr>
          <w:delText>Table 3.3   Features</w:delText>
        </w:r>
        <w:r w:rsidDel="007701D5">
          <w:rPr>
            <w:noProof/>
            <w:webHidden/>
          </w:rPr>
          <w:tab/>
          <w:delText>33</w:delText>
        </w:r>
      </w:del>
    </w:p>
    <w:p w14:paraId="2FD68182" w14:textId="77777777" w:rsidR="00E92C8E" w:rsidDel="007701D5" w:rsidRDefault="00E92C8E">
      <w:pPr>
        <w:pStyle w:val="TableofFigures"/>
        <w:tabs>
          <w:tab w:val="right" w:leader="dot" w:pos="9347"/>
        </w:tabs>
        <w:rPr>
          <w:del w:id="429" w:author="d j h" w:date="2015-05-09T14:47:00Z"/>
          <w:rFonts w:asciiTheme="minorHAnsi" w:eastAsiaTheme="minorEastAsia" w:hAnsiTheme="minorHAnsi" w:cstheme="minorBidi"/>
          <w:noProof/>
          <w:sz w:val="22"/>
          <w:szCs w:val="22"/>
          <w:lang w:val="en-ZA" w:eastAsia="en-ZA"/>
        </w:rPr>
      </w:pPr>
      <w:del w:id="430" w:author="d j h" w:date="2015-05-09T14:47:00Z">
        <w:r w:rsidRPr="007701D5" w:rsidDel="007701D5">
          <w:rPr>
            <w:rPrChange w:id="431" w:author="d j h" w:date="2015-05-09T14:47:00Z">
              <w:rPr>
                <w:rStyle w:val="Hyperlink"/>
                <w:noProof/>
              </w:rPr>
            </w:rPrChange>
          </w:rPr>
          <w:delText>Table 3.4   Experiment 1: Forward selection results for different data sets</w:delText>
        </w:r>
        <w:r w:rsidDel="007701D5">
          <w:rPr>
            <w:noProof/>
            <w:webHidden/>
          </w:rPr>
          <w:tab/>
          <w:delText>36</w:delText>
        </w:r>
      </w:del>
    </w:p>
    <w:p w14:paraId="533312F8" w14:textId="77777777" w:rsidR="00E92C8E" w:rsidDel="007701D5" w:rsidRDefault="00E92C8E">
      <w:pPr>
        <w:pStyle w:val="TableofFigures"/>
        <w:tabs>
          <w:tab w:val="right" w:leader="dot" w:pos="9347"/>
        </w:tabs>
        <w:rPr>
          <w:del w:id="432" w:author="d j h" w:date="2015-05-09T14:47:00Z"/>
          <w:rFonts w:asciiTheme="minorHAnsi" w:eastAsiaTheme="minorEastAsia" w:hAnsiTheme="minorHAnsi" w:cstheme="minorBidi"/>
          <w:noProof/>
          <w:sz w:val="22"/>
          <w:szCs w:val="22"/>
          <w:lang w:val="en-ZA" w:eastAsia="en-ZA"/>
        </w:rPr>
      </w:pPr>
      <w:del w:id="433" w:author="d j h" w:date="2015-05-09T14:47:00Z">
        <w:r w:rsidRPr="007701D5" w:rsidDel="007701D5">
          <w:rPr>
            <w:rPrChange w:id="434" w:author="d j h" w:date="2015-05-09T14:47:00Z">
              <w:rPr>
                <w:rStyle w:val="Hyperlink"/>
                <w:noProof/>
              </w:rPr>
            </w:rPrChange>
          </w:rPr>
          <w:delText>Table 3.5   Experiment 2: Forward selection results for different selection criteria</w:delText>
        </w:r>
        <w:r w:rsidDel="007701D5">
          <w:rPr>
            <w:noProof/>
            <w:webHidden/>
          </w:rPr>
          <w:tab/>
          <w:delText>36</w:delText>
        </w:r>
      </w:del>
    </w:p>
    <w:p w14:paraId="696B9D84" w14:textId="77777777" w:rsidR="00E92C8E" w:rsidDel="007701D5" w:rsidRDefault="00E92C8E">
      <w:pPr>
        <w:pStyle w:val="TableofFigures"/>
        <w:tabs>
          <w:tab w:val="right" w:leader="dot" w:pos="9347"/>
        </w:tabs>
        <w:rPr>
          <w:del w:id="435" w:author="d j h" w:date="2015-05-09T14:47:00Z"/>
          <w:rFonts w:asciiTheme="minorHAnsi" w:eastAsiaTheme="minorEastAsia" w:hAnsiTheme="minorHAnsi" w:cstheme="minorBidi"/>
          <w:noProof/>
          <w:sz w:val="22"/>
          <w:szCs w:val="22"/>
          <w:lang w:val="en-ZA" w:eastAsia="en-ZA"/>
        </w:rPr>
      </w:pPr>
      <w:del w:id="436" w:author="d j h" w:date="2015-05-09T14:47:00Z">
        <w:r w:rsidRPr="007701D5" w:rsidDel="007701D5">
          <w:rPr>
            <w:rPrChange w:id="437" w:author="d j h" w:date="2015-05-09T14:47:00Z">
              <w:rPr>
                <w:rStyle w:val="Hyperlink"/>
                <w:noProof/>
              </w:rPr>
            </w:rPrChange>
          </w:rPr>
          <w:delText>Table 3.6   Experiment 3: Feature selection results for different search methods</w:delText>
        </w:r>
        <w:r w:rsidDel="007701D5">
          <w:rPr>
            <w:noProof/>
            <w:webHidden/>
          </w:rPr>
          <w:tab/>
          <w:delText>37</w:delText>
        </w:r>
      </w:del>
    </w:p>
    <w:p w14:paraId="6086C098" w14:textId="77777777" w:rsidR="00E92C8E" w:rsidDel="007701D5" w:rsidRDefault="00E92C8E">
      <w:pPr>
        <w:pStyle w:val="TableofFigures"/>
        <w:tabs>
          <w:tab w:val="right" w:leader="dot" w:pos="9347"/>
        </w:tabs>
        <w:rPr>
          <w:del w:id="438" w:author="d j h" w:date="2015-05-09T14:47:00Z"/>
          <w:rFonts w:asciiTheme="minorHAnsi" w:eastAsiaTheme="minorEastAsia" w:hAnsiTheme="minorHAnsi" w:cstheme="minorBidi"/>
          <w:noProof/>
          <w:sz w:val="22"/>
          <w:szCs w:val="22"/>
          <w:lang w:val="en-ZA" w:eastAsia="en-ZA"/>
        </w:rPr>
      </w:pPr>
      <w:del w:id="439" w:author="d j h" w:date="2015-05-09T14:47:00Z">
        <w:r w:rsidRPr="007701D5" w:rsidDel="007701D5">
          <w:rPr>
            <w:rPrChange w:id="440" w:author="d j h" w:date="2015-05-09T14:47:00Z">
              <w:rPr>
                <w:rStyle w:val="Hyperlink"/>
                <w:noProof/>
              </w:rPr>
            </w:rPrChange>
          </w:rPr>
          <w:delText>Table 3.7   Ranked clusters</w:delText>
        </w:r>
        <w:r w:rsidDel="007701D5">
          <w:rPr>
            <w:noProof/>
            <w:webHidden/>
          </w:rPr>
          <w:tab/>
          <w:delText>39</w:delText>
        </w:r>
      </w:del>
    </w:p>
    <w:p w14:paraId="2C9779C9" w14:textId="77777777" w:rsidR="00E92C8E" w:rsidDel="007701D5" w:rsidRDefault="00E92C8E">
      <w:pPr>
        <w:pStyle w:val="TableofFigures"/>
        <w:tabs>
          <w:tab w:val="right" w:leader="dot" w:pos="9347"/>
        </w:tabs>
        <w:rPr>
          <w:del w:id="441" w:author="d j h" w:date="2015-05-09T14:47:00Z"/>
          <w:rFonts w:asciiTheme="minorHAnsi" w:eastAsiaTheme="minorEastAsia" w:hAnsiTheme="minorHAnsi" w:cstheme="minorBidi"/>
          <w:noProof/>
          <w:sz w:val="22"/>
          <w:szCs w:val="22"/>
          <w:lang w:val="en-ZA" w:eastAsia="en-ZA"/>
        </w:rPr>
      </w:pPr>
      <w:del w:id="442" w:author="d j h" w:date="2015-05-09T14:47:00Z">
        <w:r w:rsidRPr="007701D5" w:rsidDel="007701D5">
          <w:rPr>
            <w:rPrChange w:id="443" w:author="d j h" w:date="2015-05-09T14:47:00Z">
              <w:rPr>
                <w:rStyle w:val="Hyperlink"/>
                <w:noProof/>
              </w:rPr>
            </w:rPrChange>
          </w:rPr>
          <w:delText>Table 3.8   Experiment 4: Feature clustering and ranking results for different data sets</w:delText>
        </w:r>
        <w:r w:rsidDel="007701D5">
          <w:rPr>
            <w:noProof/>
            <w:webHidden/>
          </w:rPr>
          <w:tab/>
          <w:delText>39</w:delText>
        </w:r>
      </w:del>
    </w:p>
    <w:p w14:paraId="4A27E371" w14:textId="77777777" w:rsidR="00E92C8E" w:rsidDel="007701D5" w:rsidRDefault="00E92C8E">
      <w:pPr>
        <w:pStyle w:val="TableofFigures"/>
        <w:tabs>
          <w:tab w:val="right" w:leader="dot" w:pos="9347"/>
        </w:tabs>
        <w:rPr>
          <w:del w:id="444" w:author="d j h" w:date="2015-05-09T14:47:00Z"/>
          <w:rFonts w:asciiTheme="minorHAnsi" w:eastAsiaTheme="minorEastAsia" w:hAnsiTheme="minorHAnsi" w:cstheme="minorBidi"/>
          <w:noProof/>
          <w:sz w:val="22"/>
          <w:szCs w:val="22"/>
          <w:lang w:val="en-ZA" w:eastAsia="en-ZA"/>
        </w:rPr>
      </w:pPr>
      <w:del w:id="445" w:author="d j h" w:date="2015-05-09T14:47:00Z">
        <w:r w:rsidRPr="007701D5" w:rsidDel="007701D5">
          <w:rPr>
            <w:rPrChange w:id="446" w:author="d j h" w:date="2015-05-09T14:47:00Z">
              <w:rPr>
                <w:rStyle w:val="Hyperlink"/>
                <w:noProof/>
              </w:rPr>
            </w:rPrChange>
          </w:rPr>
          <w:delText>Table 3.9   Experiment 5: Feature clustering and ranking results for different selection criteria</w:delText>
        </w:r>
        <w:r w:rsidDel="007701D5">
          <w:rPr>
            <w:noProof/>
            <w:webHidden/>
          </w:rPr>
          <w:tab/>
          <w:delText>40</w:delText>
        </w:r>
      </w:del>
    </w:p>
    <w:p w14:paraId="774D5491" w14:textId="77777777" w:rsidR="00E92C8E" w:rsidDel="007701D5" w:rsidRDefault="00E92C8E">
      <w:pPr>
        <w:pStyle w:val="TableofFigures"/>
        <w:tabs>
          <w:tab w:val="right" w:leader="dot" w:pos="9347"/>
        </w:tabs>
        <w:rPr>
          <w:del w:id="447" w:author="d j h" w:date="2015-05-09T14:47:00Z"/>
          <w:rFonts w:asciiTheme="minorHAnsi" w:eastAsiaTheme="minorEastAsia" w:hAnsiTheme="minorHAnsi" w:cstheme="minorBidi"/>
          <w:noProof/>
          <w:sz w:val="22"/>
          <w:szCs w:val="22"/>
          <w:lang w:val="en-ZA" w:eastAsia="en-ZA"/>
        </w:rPr>
      </w:pPr>
      <w:del w:id="448" w:author="d j h" w:date="2015-05-09T14:47:00Z">
        <w:r w:rsidRPr="007701D5" w:rsidDel="007701D5">
          <w:rPr>
            <w:rPrChange w:id="449" w:author="d j h" w:date="2015-05-09T14:47:00Z">
              <w:rPr>
                <w:rStyle w:val="Hyperlink"/>
                <w:noProof/>
              </w:rPr>
            </w:rPrChange>
          </w:rPr>
          <w:lastRenderedPageBreak/>
          <w:delText>Table 3.10   Classifier performance comparison</w:delText>
        </w:r>
        <w:r w:rsidDel="007701D5">
          <w:rPr>
            <w:noProof/>
            <w:webHidden/>
          </w:rPr>
          <w:tab/>
          <w:delText>40</w:delText>
        </w:r>
      </w:del>
    </w:p>
    <w:p w14:paraId="6CB23BCE" w14:textId="77777777" w:rsidR="00E92C8E" w:rsidDel="007701D5" w:rsidRDefault="00E92C8E">
      <w:pPr>
        <w:pStyle w:val="TableofFigures"/>
        <w:tabs>
          <w:tab w:val="right" w:leader="dot" w:pos="9347"/>
        </w:tabs>
        <w:rPr>
          <w:del w:id="450" w:author="d j h" w:date="2015-05-09T14:47:00Z"/>
          <w:rFonts w:asciiTheme="minorHAnsi" w:eastAsiaTheme="minorEastAsia" w:hAnsiTheme="minorHAnsi" w:cstheme="minorBidi"/>
          <w:noProof/>
          <w:sz w:val="22"/>
          <w:szCs w:val="22"/>
          <w:lang w:val="en-ZA" w:eastAsia="en-ZA"/>
        </w:rPr>
      </w:pPr>
      <w:del w:id="451" w:author="d j h" w:date="2015-05-09T14:47:00Z">
        <w:r w:rsidRPr="007701D5" w:rsidDel="007701D5">
          <w:rPr>
            <w:rPrChange w:id="452" w:author="d j h" w:date="2015-05-09T14:47:00Z">
              <w:rPr>
                <w:rStyle w:val="Hyperlink"/>
                <w:noProof/>
              </w:rPr>
            </w:rPrChange>
          </w:rPr>
          <w:delText>Table 4.1   Field ground truth site information</w:delText>
        </w:r>
        <w:r w:rsidDel="007701D5">
          <w:rPr>
            <w:noProof/>
            <w:webHidden/>
          </w:rPr>
          <w:tab/>
          <w:delText>48</w:delText>
        </w:r>
      </w:del>
    </w:p>
    <w:p w14:paraId="0CAD34DE" w14:textId="77777777" w:rsidR="00E92C8E" w:rsidDel="007701D5" w:rsidRDefault="00E92C8E">
      <w:pPr>
        <w:pStyle w:val="TableofFigures"/>
        <w:tabs>
          <w:tab w:val="right" w:leader="dot" w:pos="9347"/>
        </w:tabs>
        <w:rPr>
          <w:del w:id="453" w:author="d j h" w:date="2015-05-09T14:47:00Z"/>
          <w:rFonts w:asciiTheme="minorHAnsi" w:eastAsiaTheme="minorEastAsia" w:hAnsiTheme="minorHAnsi" w:cstheme="minorBidi"/>
          <w:noProof/>
          <w:sz w:val="22"/>
          <w:szCs w:val="22"/>
          <w:lang w:val="en-ZA" w:eastAsia="en-ZA"/>
        </w:rPr>
      </w:pPr>
      <w:del w:id="454" w:author="d j h" w:date="2015-05-09T14:47:00Z">
        <w:r w:rsidRPr="007701D5" w:rsidDel="007701D5">
          <w:rPr>
            <w:rPrChange w:id="455" w:author="d j h" w:date="2015-05-09T14:47:00Z">
              <w:rPr>
                <w:rStyle w:val="Hyperlink"/>
                <w:noProof/>
              </w:rPr>
            </w:rPrChange>
          </w:rPr>
          <w:delText>Table 4.2   Class descriptions</w:delText>
        </w:r>
        <w:r w:rsidDel="007701D5">
          <w:rPr>
            <w:noProof/>
            <w:webHidden/>
          </w:rPr>
          <w:tab/>
          <w:delText>48</w:delText>
        </w:r>
      </w:del>
    </w:p>
    <w:p w14:paraId="6BD1D2D5" w14:textId="77777777" w:rsidR="00E92C8E" w:rsidDel="007701D5" w:rsidRDefault="00E92C8E">
      <w:pPr>
        <w:pStyle w:val="TableofFigures"/>
        <w:tabs>
          <w:tab w:val="right" w:leader="dot" w:pos="9347"/>
        </w:tabs>
        <w:rPr>
          <w:del w:id="456" w:author="d j h" w:date="2015-05-09T14:47:00Z"/>
          <w:rFonts w:asciiTheme="minorHAnsi" w:eastAsiaTheme="minorEastAsia" w:hAnsiTheme="minorHAnsi" w:cstheme="minorBidi"/>
          <w:noProof/>
          <w:sz w:val="22"/>
          <w:szCs w:val="22"/>
          <w:lang w:val="en-ZA" w:eastAsia="en-ZA"/>
        </w:rPr>
      </w:pPr>
      <w:del w:id="457" w:author="d j h" w:date="2015-05-09T14:47:00Z">
        <w:r w:rsidRPr="007701D5" w:rsidDel="007701D5">
          <w:rPr>
            <w:rPrChange w:id="458" w:author="d j h" w:date="2015-05-09T14:47:00Z">
              <w:rPr>
                <w:rStyle w:val="Hyperlink"/>
                <w:noProof/>
              </w:rPr>
            </w:rPrChange>
          </w:rPr>
          <w:delText>Table 4.3   Image ground truth size</w:delText>
        </w:r>
        <w:r w:rsidDel="007701D5">
          <w:rPr>
            <w:noProof/>
            <w:webHidden/>
          </w:rPr>
          <w:tab/>
          <w:delText>50</w:delText>
        </w:r>
      </w:del>
    </w:p>
    <w:p w14:paraId="6B921955" w14:textId="77777777" w:rsidR="00E92C8E" w:rsidDel="007701D5" w:rsidRDefault="00E92C8E">
      <w:pPr>
        <w:pStyle w:val="TableofFigures"/>
        <w:tabs>
          <w:tab w:val="right" w:leader="dot" w:pos="9347"/>
        </w:tabs>
        <w:rPr>
          <w:del w:id="459" w:author="d j h" w:date="2015-05-09T14:47:00Z"/>
          <w:rFonts w:asciiTheme="minorHAnsi" w:eastAsiaTheme="minorEastAsia" w:hAnsiTheme="minorHAnsi" w:cstheme="minorBidi"/>
          <w:noProof/>
          <w:sz w:val="22"/>
          <w:szCs w:val="22"/>
          <w:lang w:val="en-ZA" w:eastAsia="en-ZA"/>
        </w:rPr>
      </w:pPr>
      <w:del w:id="460" w:author="d j h" w:date="2015-05-09T14:47:00Z">
        <w:r w:rsidRPr="007701D5" w:rsidDel="007701D5">
          <w:rPr>
            <w:rPrChange w:id="461" w:author="d j h" w:date="2015-05-09T14:47:00Z">
              <w:rPr>
                <w:rStyle w:val="Hyperlink"/>
                <w:noProof/>
              </w:rPr>
            </w:rPrChange>
          </w:rPr>
          <w:delText>Table 4.4   Features</w:delText>
        </w:r>
        <w:r w:rsidDel="007701D5">
          <w:rPr>
            <w:noProof/>
            <w:webHidden/>
          </w:rPr>
          <w:tab/>
          <w:delText>54</w:delText>
        </w:r>
      </w:del>
    </w:p>
    <w:p w14:paraId="5EE2B7B4" w14:textId="77777777" w:rsidR="00E92C8E" w:rsidDel="007701D5" w:rsidRDefault="00E92C8E">
      <w:pPr>
        <w:pStyle w:val="TableofFigures"/>
        <w:tabs>
          <w:tab w:val="right" w:leader="dot" w:pos="9347"/>
        </w:tabs>
        <w:rPr>
          <w:del w:id="462" w:author="d j h" w:date="2015-05-09T14:47:00Z"/>
          <w:rFonts w:asciiTheme="minorHAnsi" w:eastAsiaTheme="minorEastAsia" w:hAnsiTheme="minorHAnsi" w:cstheme="minorBidi"/>
          <w:noProof/>
          <w:sz w:val="22"/>
          <w:szCs w:val="22"/>
          <w:lang w:val="en-ZA" w:eastAsia="en-ZA"/>
        </w:rPr>
      </w:pPr>
      <w:del w:id="463" w:author="d j h" w:date="2015-05-09T14:47:00Z">
        <w:r w:rsidRPr="007701D5" w:rsidDel="007701D5">
          <w:rPr>
            <w:rPrChange w:id="464" w:author="d j h" w:date="2015-05-09T14:47:00Z">
              <w:rPr>
                <w:rStyle w:val="Hyperlink"/>
                <w:noProof/>
              </w:rPr>
            </w:rPrChange>
          </w:rPr>
          <w:delText>Table 4.5   Ranked clusters</w:delText>
        </w:r>
        <w:r w:rsidDel="007701D5">
          <w:rPr>
            <w:noProof/>
            <w:webHidden/>
          </w:rPr>
          <w:tab/>
          <w:delText>61</w:delText>
        </w:r>
      </w:del>
    </w:p>
    <w:p w14:paraId="3AAE6EE6" w14:textId="77777777" w:rsidR="00E92C8E" w:rsidDel="007701D5" w:rsidRDefault="00E92C8E">
      <w:pPr>
        <w:pStyle w:val="TableofFigures"/>
        <w:tabs>
          <w:tab w:val="right" w:leader="dot" w:pos="9347"/>
        </w:tabs>
        <w:rPr>
          <w:del w:id="465" w:author="d j h" w:date="2015-05-09T14:47:00Z"/>
          <w:rFonts w:asciiTheme="minorHAnsi" w:eastAsiaTheme="minorEastAsia" w:hAnsiTheme="minorHAnsi" w:cstheme="minorBidi"/>
          <w:noProof/>
          <w:sz w:val="22"/>
          <w:szCs w:val="22"/>
          <w:lang w:val="en-ZA" w:eastAsia="en-ZA"/>
        </w:rPr>
      </w:pPr>
      <w:del w:id="466" w:author="d j h" w:date="2015-05-09T14:47:00Z">
        <w:r w:rsidRPr="007701D5" w:rsidDel="007701D5">
          <w:rPr>
            <w:rPrChange w:id="467" w:author="d j h" w:date="2015-05-09T14:47:00Z">
              <w:rPr>
                <w:rStyle w:val="Hyperlink"/>
                <w:noProof/>
              </w:rPr>
            </w:rPrChange>
          </w:rPr>
          <w:delText>Table 4.6   Classifier parameters</w:delText>
        </w:r>
        <w:r w:rsidDel="007701D5">
          <w:rPr>
            <w:noProof/>
            <w:webHidden/>
          </w:rPr>
          <w:tab/>
          <w:delText>63</w:delText>
        </w:r>
      </w:del>
    </w:p>
    <w:p w14:paraId="50E146B8" w14:textId="77777777" w:rsidR="00E92C8E" w:rsidDel="007701D5" w:rsidRDefault="00E92C8E">
      <w:pPr>
        <w:pStyle w:val="TableofFigures"/>
        <w:tabs>
          <w:tab w:val="right" w:leader="dot" w:pos="9347"/>
        </w:tabs>
        <w:rPr>
          <w:del w:id="468" w:author="d j h" w:date="2015-05-09T14:47:00Z"/>
          <w:rFonts w:asciiTheme="minorHAnsi" w:eastAsiaTheme="minorEastAsia" w:hAnsiTheme="minorHAnsi" w:cstheme="minorBidi"/>
          <w:noProof/>
          <w:sz w:val="22"/>
          <w:szCs w:val="22"/>
          <w:lang w:val="en-ZA" w:eastAsia="en-ZA"/>
        </w:rPr>
      </w:pPr>
      <w:del w:id="469" w:author="d j h" w:date="2015-05-09T14:47:00Z">
        <w:r w:rsidRPr="007701D5" w:rsidDel="007701D5">
          <w:rPr>
            <w:rPrChange w:id="470" w:author="d j h" w:date="2015-05-09T14:47:00Z">
              <w:rPr>
                <w:rStyle w:val="Hyperlink"/>
                <w:noProof/>
              </w:rPr>
            </w:rPrChange>
          </w:rPr>
          <w:delText>Table 4.7   Classifier performance comparison</w:delText>
        </w:r>
        <w:r w:rsidDel="007701D5">
          <w:rPr>
            <w:noProof/>
            <w:webHidden/>
          </w:rPr>
          <w:tab/>
          <w:delText>63</w:delText>
        </w:r>
      </w:del>
    </w:p>
    <w:p w14:paraId="6D62E086" w14:textId="77777777" w:rsidR="00E92C8E" w:rsidDel="007701D5" w:rsidRDefault="00E92C8E">
      <w:pPr>
        <w:pStyle w:val="TableofFigures"/>
        <w:tabs>
          <w:tab w:val="right" w:leader="dot" w:pos="9347"/>
        </w:tabs>
        <w:rPr>
          <w:del w:id="471" w:author="d j h" w:date="2015-05-09T14:47:00Z"/>
          <w:rFonts w:asciiTheme="minorHAnsi" w:eastAsiaTheme="minorEastAsia" w:hAnsiTheme="minorHAnsi" w:cstheme="minorBidi"/>
          <w:noProof/>
          <w:sz w:val="22"/>
          <w:szCs w:val="22"/>
          <w:lang w:val="en-ZA" w:eastAsia="en-ZA"/>
        </w:rPr>
      </w:pPr>
      <w:del w:id="472" w:author="d j h" w:date="2015-05-09T14:47:00Z">
        <w:r w:rsidRPr="007701D5" w:rsidDel="007701D5">
          <w:rPr>
            <w:rPrChange w:id="473" w:author="d j h" w:date="2015-05-09T14:47:00Z">
              <w:rPr>
                <w:rStyle w:val="Hyperlink"/>
                <w:noProof/>
              </w:rPr>
            </w:rPrChange>
          </w:rPr>
          <w:delText>Table 4.8   Decision tree three class confusion matrix</w:delText>
        </w:r>
        <w:r w:rsidDel="007701D5">
          <w:rPr>
            <w:noProof/>
            <w:webHidden/>
          </w:rPr>
          <w:tab/>
          <w:delText>64</w:delText>
        </w:r>
      </w:del>
    </w:p>
    <w:p w14:paraId="054C732A" w14:textId="77777777" w:rsidR="00E92C8E" w:rsidDel="007701D5" w:rsidRDefault="00E92C8E">
      <w:pPr>
        <w:pStyle w:val="TableofFigures"/>
        <w:tabs>
          <w:tab w:val="right" w:leader="dot" w:pos="9347"/>
        </w:tabs>
        <w:rPr>
          <w:del w:id="474" w:author="d j h" w:date="2015-05-09T14:47:00Z"/>
          <w:rFonts w:asciiTheme="minorHAnsi" w:eastAsiaTheme="minorEastAsia" w:hAnsiTheme="minorHAnsi" w:cstheme="minorBidi"/>
          <w:noProof/>
          <w:sz w:val="22"/>
          <w:szCs w:val="22"/>
          <w:lang w:val="en-ZA" w:eastAsia="en-ZA"/>
        </w:rPr>
      </w:pPr>
      <w:del w:id="475" w:author="d j h" w:date="2015-05-09T14:47:00Z">
        <w:r w:rsidRPr="007701D5" w:rsidDel="007701D5">
          <w:rPr>
            <w:rPrChange w:id="476" w:author="d j h" w:date="2015-05-09T14:47:00Z">
              <w:rPr>
                <w:rStyle w:val="Hyperlink"/>
                <w:noProof/>
              </w:rPr>
            </w:rPrChange>
          </w:rPr>
          <w:delText>Table 4.9   Decision tree two class confusion matrix</w:delText>
        </w:r>
        <w:r w:rsidDel="007701D5">
          <w:rPr>
            <w:noProof/>
            <w:webHidden/>
          </w:rPr>
          <w:tab/>
          <w:delText>65</w:delText>
        </w:r>
      </w:del>
    </w:p>
    <w:p w14:paraId="60EAB6BF" w14:textId="77777777" w:rsidR="00E92C8E" w:rsidDel="007701D5" w:rsidRDefault="00E92C8E">
      <w:pPr>
        <w:pStyle w:val="TableofFigures"/>
        <w:tabs>
          <w:tab w:val="right" w:leader="dot" w:pos="9347"/>
        </w:tabs>
        <w:rPr>
          <w:del w:id="477" w:author="d j h" w:date="2015-05-09T14:47:00Z"/>
          <w:rFonts w:asciiTheme="minorHAnsi" w:eastAsiaTheme="minorEastAsia" w:hAnsiTheme="minorHAnsi" w:cstheme="minorBidi"/>
          <w:noProof/>
          <w:sz w:val="22"/>
          <w:szCs w:val="22"/>
          <w:lang w:val="en-ZA" w:eastAsia="en-ZA"/>
        </w:rPr>
      </w:pPr>
      <w:del w:id="478" w:author="d j h" w:date="2015-05-09T14:47:00Z">
        <w:r w:rsidRPr="007701D5" w:rsidDel="007701D5">
          <w:rPr>
            <w:rPrChange w:id="479" w:author="d j h" w:date="2015-05-09T14:47:00Z">
              <w:rPr>
                <w:rStyle w:val="Hyperlink"/>
                <w:noProof/>
              </w:rPr>
            </w:rPrChange>
          </w:rPr>
          <w:delText>Table 4.10   Decision Tree field canopy cover estimates</w:delText>
        </w:r>
        <w:r w:rsidDel="007701D5">
          <w:rPr>
            <w:noProof/>
            <w:webHidden/>
          </w:rPr>
          <w:tab/>
          <w:delText>65</w:delText>
        </w:r>
      </w:del>
    </w:p>
    <w:p w14:paraId="70A30DA4" w14:textId="77777777" w:rsidR="00553484" w:rsidRDefault="00E02E7E" w:rsidP="00795351">
      <w:pPr>
        <w:pStyle w:val="PreHeadings"/>
      </w:pPr>
      <w:r>
        <w:fldChar w:fldCharType="end"/>
      </w:r>
      <w:bookmarkStart w:id="480" w:name="_Toc107740927"/>
    </w:p>
    <w:p w14:paraId="3A4F3F12" w14:textId="77777777" w:rsidR="00795351" w:rsidRDefault="00553484" w:rsidP="00795351">
      <w:pPr>
        <w:pStyle w:val="PreHeadings"/>
      </w:pPr>
      <w:r>
        <w:br w:type="page"/>
      </w:r>
      <w:r w:rsidR="00795351" w:rsidRPr="00795351">
        <w:lastRenderedPageBreak/>
        <w:t xml:space="preserve"> </w:t>
      </w:r>
      <w:bookmarkStart w:id="481" w:name="_Toc394607630"/>
      <w:bookmarkStart w:id="482" w:name="_Toc418946155"/>
      <w:r w:rsidR="00795351">
        <w:t>FIGURES</w:t>
      </w:r>
      <w:bookmarkEnd w:id="481"/>
      <w:bookmarkEnd w:id="482"/>
    </w:p>
    <w:p w14:paraId="0D335E00" w14:textId="77777777" w:rsidR="00795351" w:rsidRDefault="00795351" w:rsidP="00795351">
      <w:pPr>
        <w:pStyle w:val="TableofFigures"/>
        <w:tabs>
          <w:tab w:val="right" w:leader="dot" w:pos="9347"/>
        </w:tabs>
        <w:rPr>
          <w:b/>
          <w:sz w:val="28"/>
          <w:szCs w:val="28"/>
        </w:rPr>
      </w:pPr>
    </w:p>
    <w:bookmarkEnd w:id="480"/>
    <w:p w14:paraId="147CAD81" w14:textId="77777777" w:rsidR="007701D5" w:rsidRDefault="003D74BD">
      <w:pPr>
        <w:pStyle w:val="TableofFigures"/>
        <w:tabs>
          <w:tab w:val="right" w:leader="dot" w:pos="9347"/>
        </w:tabs>
        <w:rPr>
          <w:ins w:id="483" w:author="d j h" w:date="2015-05-09T14:47:00Z"/>
          <w:rFonts w:asciiTheme="minorHAnsi" w:eastAsiaTheme="minorEastAsia" w:hAnsiTheme="minorHAnsi" w:cstheme="minorBidi"/>
          <w:noProof/>
          <w:sz w:val="22"/>
          <w:szCs w:val="22"/>
          <w:lang w:val="en-ZA" w:eastAsia="en-ZA"/>
        </w:rPr>
      </w:pPr>
      <w:r>
        <w:rPr>
          <w:b/>
          <w:caps/>
        </w:rPr>
        <w:fldChar w:fldCharType="begin"/>
      </w:r>
      <w:r>
        <w:rPr>
          <w:b/>
          <w:caps/>
        </w:rPr>
        <w:instrText xml:space="preserve"> TOC \h \z \c "Figure" </w:instrText>
      </w:r>
      <w:r>
        <w:rPr>
          <w:b/>
          <w:caps/>
        </w:rPr>
        <w:fldChar w:fldCharType="separate"/>
      </w:r>
      <w:ins w:id="484" w:author="d j h" w:date="2015-05-09T14:47:00Z">
        <w:r w:rsidR="007701D5" w:rsidRPr="008239F1">
          <w:rPr>
            <w:rStyle w:val="Hyperlink"/>
            <w:noProof/>
          </w:rPr>
          <w:fldChar w:fldCharType="begin"/>
        </w:r>
        <w:r w:rsidR="007701D5" w:rsidRPr="008239F1">
          <w:rPr>
            <w:rStyle w:val="Hyperlink"/>
            <w:noProof/>
          </w:rPr>
          <w:instrText xml:space="preserve"> </w:instrText>
        </w:r>
        <w:r w:rsidR="007701D5">
          <w:rPr>
            <w:noProof/>
          </w:rPr>
          <w:instrText>HYPERLINK \l "_Toc418946221"</w:instrText>
        </w:r>
        <w:r w:rsidR="007701D5" w:rsidRPr="008239F1">
          <w:rPr>
            <w:rStyle w:val="Hyperlink"/>
            <w:noProof/>
          </w:rPr>
          <w:instrText xml:space="preserve"> </w:instrText>
        </w:r>
        <w:r w:rsidR="007701D5" w:rsidRPr="008239F1">
          <w:rPr>
            <w:rStyle w:val="Hyperlink"/>
            <w:noProof/>
          </w:rPr>
          <w:fldChar w:fldCharType="separate"/>
        </w:r>
        <w:r w:rsidR="007701D5" w:rsidRPr="008239F1">
          <w:rPr>
            <w:rStyle w:val="Hyperlink"/>
            <w:noProof/>
          </w:rPr>
          <w:t>Figure 1.1  Intact and degraded subtropical thicket</w:t>
        </w:r>
        <w:r w:rsidR="007701D5">
          <w:rPr>
            <w:noProof/>
            <w:webHidden/>
          </w:rPr>
          <w:tab/>
        </w:r>
        <w:r w:rsidR="007701D5">
          <w:rPr>
            <w:noProof/>
            <w:webHidden/>
          </w:rPr>
          <w:fldChar w:fldCharType="begin"/>
        </w:r>
        <w:r w:rsidR="007701D5">
          <w:rPr>
            <w:noProof/>
            <w:webHidden/>
          </w:rPr>
          <w:instrText xml:space="preserve"> PAGEREF _Toc418946221 \h </w:instrText>
        </w:r>
      </w:ins>
      <w:r w:rsidR="007701D5">
        <w:rPr>
          <w:noProof/>
          <w:webHidden/>
        </w:rPr>
      </w:r>
      <w:r w:rsidR="007701D5">
        <w:rPr>
          <w:noProof/>
          <w:webHidden/>
        </w:rPr>
        <w:fldChar w:fldCharType="separate"/>
      </w:r>
      <w:ins w:id="485" w:author="d j h" w:date="2015-05-09T14:47:00Z">
        <w:r w:rsidR="007701D5">
          <w:rPr>
            <w:noProof/>
            <w:webHidden/>
          </w:rPr>
          <w:t>1</w:t>
        </w:r>
        <w:r w:rsidR="007701D5">
          <w:rPr>
            <w:noProof/>
            <w:webHidden/>
          </w:rPr>
          <w:fldChar w:fldCharType="end"/>
        </w:r>
        <w:r w:rsidR="007701D5" w:rsidRPr="008239F1">
          <w:rPr>
            <w:rStyle w:val="Hyperlink"/>
            <w:noProof/>
          </w:rPr>
          <w:fldChar w:fldCharType="end"/>
        </w:r>
      </w:ins>
    </w:p>
    <w:p w14:paraId="0E18F0ED" w14:textId="77777777" w:rsidR="007701D5" w:rsidRDefault="007701D5">
      <w:pPr>
        <w:pStyle w:val="TableofFigures"/>
        <w:tabs>
          <w:tab w:val="right" w:leader="dot" w:pos="9347"/>
        </w:tabs>
        <w:rPr>
          <w:ins w:id="486" w:author="d j h" w:date="2015-05-09T14:47:00Z"/>
          <w:rFonts w:asciiTheme="minorHAnsi" w:eastAsiaTheme="minorEastAsia" w:hAnsiTheme="minorHAnsi" w:cstheme="minorBidi"/>
          <w:noProof/>
          <w:sz w:val="22"/>
          <w:szCs w:val="22"/>
          <w:lang w:val="en-ZA" w:eastAsia="en-ZA"/>
        </w:rPr>
      </w:pPr>
      <w:ins w:id="487"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"_Toc418946222"</w:instrText>
        </w:r>
        <w:r w:rsidRPr="008239F1">
          <w:rPr>
            <w:rStyle w:val="Hyperlink"/>
            <w:noProof/>
          </w:rPr>
          <w:instrText xml:space="preserve"> </w:instrText>
        </w:r>
        <w:r w:rsidRPr="008239F1">
          <w:rPr>
            <w:rStyle w:val="Hyperlink"/>
            <w:noProof/>
          </w:rPr>
          <w:fldChar w:fldCharType="separate"/>
        </w:r>
        <w:r w:rsidRPr="008239F1">
          <w:rPr>
            <w:rStyle w:val="Hyperlink"/>
            <w:noProof/>
          </w:rPr>
          <w:t xml:space="preserve">Figure 1.2  CIR Image of </w:t>
        </w:r>
        <w:r w:rsidRPr="008239F1">
          <w:rPr>
            <w:rStyle w:val="Hyperlink"/>
            <w:i/>
            <w:noProof/>
          </w:rPr>
          <w:t>P. afra</w:t>
        </w:r>
        <w:r w:rsidRPr="008239F1">
          <w:rPr>
            <w:rStyle w:val="Hyperlink"/>
            <w:noProof/>
          </w:rPr>
          <w:t xml:space="preserve"> Thicket</w:t>
        </w:r>
        <w:r>
          <w:rPr>
            <w:noProof/>
            <w:webHidden/>
          </w:rPr>
          <w:tab/>
        </w:r>
        <w:r>
          <w:rPr>
            <w:noProof/>
            <w:webHidden/>
          </w:rPr>
          <w:fldChar w:fldCharType="begin"/>
        </w:r>
        <w:r>
          <w:rPr>
            <w:noProof/>
            <w:webHidden/>
          </w:rPr>
          <w:instrText xml:space="preserve"> PAGEREF _Toc418946222 \h </w:instrText>
        </w:r>
      </w:ins>
      <w:r>
        <w:rPr>
          <w:noProof/>
          <w:webHidden/>
        </w:rPr>
      </w:r>
      <w:r>
        <w:rPr>
          <w:noProof/>
          <w:webHidden/>
        </w:rPr>
        <w:fldChar w:fldCharType="separate"/>
      </w:r>
      <w:ins w:id="488" w:author="d j h" w:date="2015-05-09T14:47:00Z">
        <w:r>
          <w:rPr>
            <w:noProof/>
            <w:webHidden/>
          </w:rPr>
          <w:t>6</w:t>
        </w:r>
        <w:r>
          <w:rPr>
            <w:noProof/>
            <w:webHidden/>
          </w:rPr>
          <w:fldChar w:fldCharType="end"/>
        </w:r>
        <w:r w:rsidRPr="008239F1">
          <w:rPr>
            <w:rStyle w:val="Hyperlink"/>
            <w:noProof/>
          </w:rPr>
          <w:fldChar w:fldCharType="end"/>
        </w:r>
      </w:ins>
    </w:p>
    <w:p w14:paraId="6DDF7D60" w14:textId="77777777" w:rsidR="007701D5" w:rsidRDefault="007701D5">
      <w:pPr>
        <w:pStyle w:val="TableofFigures"/>
        <w:tabs>
          <w:tab w:val="right" w:leader="dot" w:pos="9347"/>
        </w:tabs>
        <w:rPr>
          <w:ins w:id="489" w:author="d j h" w:date="2015-05-09T14:47:00Z"/>
          <w:rFonts w:asciiTheme="minorHAnsi" w:eastAsiaTheme="minorEastAsia" w:hAnsiTheme="minorHAnsi" w:cstheme="minorBidi"/>
          <w:noProof/>
          <w:sz w:val="22"/>
          <w:szCs w:val="22"/>
          <w:lang w:val="en-ZA" w:eastAsia="en-ZA"/>
        </w:rPr>
      </w:pPr>
      <w:ins w:id="490"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"_Toc418946223"</w:instrText>
        </w:r>
        <w:r w:rsidRPr="008239F1">
          <w:rPr>
            <w:rStyle w:val="Hyperlink"/>
            <w:noProof/>
          </w:rPr>
          <w:instrText xml:space="preserve"> </w:instrText>
        </w:r>
        <w:r w:rsidRPr="008239F1">
          <w:rPr>
            <w:rStyle w:val="Hyperlink"/>
            <w:noProof/>
          </w:rPr>
          <w:fldChar w:fldCharType="separate"/>
        </w:r>
        <w:r w:rsidRPr="008239F1">
          <w:rPr>
            <w:rStyle w:val="Hyperlink"/>
            <w:noProof/>
          </w:rPr>
          <w:t xml:space="preserve">Figure 1.3  Location of the study are within the Little Karoo </w:t>
        </w:r>
        <w:r>
          <w:rPr>
            <w:noProof/>
            <w:webHidden/>
          </w:rPr>
          <w:tab/>
        </w:r>
        <w:r>
          <w:rPr>
            <w:noProof/>
            <w:webHidden/>
          </w:rPr>
          <w:fldChar w:fldCharType="begin"/>
        </w:r>
        <w:r>
          <w:rPr>
            <w:noProof/>
            <w:webHidden/>
          </w:rPr>
          <w:instrText xml:space="preserve"> PAGEREF _Toc418946223 \h </w:instrText>
        </w:r>
      </w:ins>
      <w:r>
        <w:rPr>
          <w:noProof/>
          <w:webHidden/>
        </w:rPr>
      </w:r>
      <w:r>
        <w:rPr>
          <w:noProof/>
          <w:webHidden/>
        </w:rPr>
        <w:fldChar w:fldCharType="separate"/>
      </w:r>
      <w:ins w:id="491" w:author="d j h" w:date="2015-05-09T14:47:00Z">
        <w:r>
          <w:rPr>
            <w:noProof/>
            <w:webHidden/>
          </w:rPr>
          <w:t>8</w:t>
        </w:r>
        <w:r>
          <w:rPr>
            <w:noProof/>
            <w:webHidden/>
          </w:rPr>
          <w:fldChar w:fldCharType="end"/>
        </w:r>
        <w:r w:rsidRPr="008239F1">
          <w:rPr>
            <w:rStyle w:val="Hyperlink"/>
            <w:noProof/>
          </w:rPr>
          <w:fldChar w:fldCharType="end"/>
        </w:r>
      </w:ins>
    </w:p>
    <w:p w14:paraId="31D9BE71" w14:textId="77777777" w:rsidR="007701D5" w:rsidRDefault="007701D5">
      <w:pPr>
        <w:pStyle w:val="TableofFigures"/>
        <w:tabs>
          <w:tab w:val="right" w:leader="dot" w:pos="9347"/>
        </w:tabs>
        <w:rPr>
          <w:ins w:id="492" w:author="d j h" w:date="2015-05-09T14:47:00Z"/>
          <w:rFonts w:asciiTheme="minorHAnsi" w:eastAsiaTheme="minorEastAsia" w:hAnsiTheme="minorHAnsi" w:cstheme="minorBidi"/>
          <w:noProof/>
          <w:sz w:val="22"/>
          <w:szCs w:val="22"/>
          <w:lang w:val="en-ZA" w:eastAsia="en-ZA"/>
        </w:rPr>
      </w:pPr>
      <w:ins w:id="493"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"_Toc418946224"</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1.4  Research design</w:t>
        </w:r>
        <w:r>
          <w:rPr>
            <w:noProof/>
            <w:webHidden/>
          </w:rPr>
          <w:tab/>
        </w:r>
        <w:r>
          <w:rPr>
            <w:noProof/>
            <w:webHidden/>
          </w:rPr>
          <w:fldChar w:fldCharType="begin"/>
        </w:r>
        <w:r>
          <w:rPr>
            <w:noProof/>
            <w:webHidden/>
          </w:rPr>
          <w:instrText xml:space="preserve"> PAGEREF _Toc418946224 \h </w:instrText>
        </w:r>
      </w:ins>
      <w:r>
        <w:rPr>
          <w:noProof/>
          <w:webHidden/>
        </w:rPr>
      </w:r>
      <w:r>
        <w:rPr>
          <w:noProof/>
          <w:webHidden/>
        </w:rPr>
        <w:fldChar w:fldCharType="separate"/>
      </w:r>
      <w:ins w:id="494" w:author="d j h" w:date="2015-05-09T14:47:00Z">
        <w:r>
          <w:rPr>
            <w:noProof/>
            <w:webHidden/>
          </w:rPr>
          <w:t>10</w:t>
        </w:r>
        <w:r>
          <w:rPr>
            <w:noProof/>
            <w:webHidden/>
          </w:rPr>
          <w:fldChar w:fldCharType="end"/>
        </w:r>
        <w:r w:rsidRPr="008239F1">
          <w:rPr>
            <w:rStyle w:val="Hyperlink"/>
            <w:noProof/>
          </w:rPr>
          <w:fldChar w:fldCharType="end"/>
        </w:r>
      </w:ins>
    </w:p>
    <w:p w14:paraId="096BC48E" w14:textId="77777777" w:rsidR="007701D5" w:rsidRDefault="007701D5">
      <w:pPr>
        <w:pStyle w:val="TableofFigures"/>
        <w:tabs>
          <w:tab w:val="right" w:leader="dot" w:pos="9347"/>
        </w:tabs>
        <w:rPr>
          <w:ins w:id="495" w:author="d j h" w:date="2015-05-09T14:47:00Z"/>
          <w:rFonts w:asciiTheme="minorHAnsi" w:eastAsiaTheme="minorEastAsia" w:hAnsiTheme="minorHAnsi" w:cstheme="minorBidi"/>
          <w:noProof/>
          <w:sz w:val="22"/>
          <w:szCs w:val="22"/>
          <w:lang w:val="en-ZA" w:eastAsia="en-ZA"/>
        </w:rPr>
      </w:pPr>
      <w:ins w:id="496"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"_Toc418946225"</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2.4  SPOT scene and mosaic extents</w:t>
        </w:r>
        <w:r>
          <w:rPr>
            <w:noProof/>
            <w:webHidden/>
          </w:rPr>
          <w:tab/>
        </w:r>
        <w:r>
          <w:rPr>
            <w:noProof/>
            <w:webHidden/>
          </w:rPr>
          <w:fldChar w:fldCharType="begin"/>
        </w:r>
        <w:r>
          <w:rPr>
            <w:noProof/>
            <w:webHidden/>
          </w:rPr>
          <w:instrText xml:space="preserve"> PAGEREF _Toc418946225 \h </w:instrText>
        </w:r>
      </w:ins>
      <w:r>
        <w:rPr>
          <w:noProof/>
          <w:webHidden/>
        </w:rPr>
      </w:r>
      <w:r>
        <w:rPr>
          <w:noProof/>
          <w:webHidden/>
        </w:rPr>
        <w:fldChar w:fldCharType="separate"/>
      </w:r>
      <w:ins w:id="497" w:author="d j h" w:date="2015-05-09T14:47:00Z">
        <w:r>
          <w:rPr>
            <w:noProof/>
            <w:webHidden/>
          </w:rPr>
          <w:t>21</w:t>
        </w:r>
        <w:r>
          <w:rPr>
            <w:noProof/>
            <w:webHidden/>
          </w:rPr>
          <w:fldChar w:fldCharType="end"/>
        </w:r>
        <w:r w:rsidRPr="008239F1">
          <w:rPr>
            <w:rStyle w:val="Hyperlink"/>
            <w:noProof/>
          </w:rPr>
          <w:fldChar w:fldCharType="end"/>
        </w:r>
      </w:ins>
    </w:p>
    <w:p w14:paraId="0660245A" w14:textId="77777777" w:rsidR="007701D5" w:rsidRDefault="007701D5">
      <w:pPr>
        <w:pStyle w:val="TableofFigures"/>
        <w:tabs>
          <w:tab w:val="right" w:leader="dot" w:pos="9347"/>
        </w:tabs>
        <w:rPr>
          <w:ins w:id="498" w:author="d j h" w:date="2015-05-09T14:47:00Z"/>
          <w:rFonts w:asciiTheme="minorHAnsi" w:eastAsiaTheme="minorEastAsia" w:hAnsiTheme="minorHAnsi" w:cstheme="minorBidi"/>
          <w:noProof/>
          <w:sz w:val="22"/>
          <w:szCs w:val="22"/>
          <w:lang w:val="en-ZA" w:eastAsia="en-ZA"/>
        </w:rPr>
      </w:pPr>
      <w:ins w:id="499"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"_Toc418946226"</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2.1  Camera calibrated mosaic on MODIS reference image background</w:t>
        </w:r>
        <w:r>
          <w:rPr>
            <w:noProof/>
            <w:webHidden/>
          </w:rPr>
          <w:tab/>
        </w:r>
        <w:r>
          <w:rPr>
            <w:noProof/>
            <w:webHidden/>
          </w:rPr>
          <w:fldChar w:fldCharType="begin"/>
        </w:r>
        <w:r>
          <w:rPr>
            <w:noProof/>
            <w:webHidden/>
          </w:rPr>
          <w:instrText xml:space="preserve"> PAGEREF _Toc418946226 \h </w:instrText>
        </w:r>
      </w:ins>
      <w:r>
        <w:rPr>
          <w:noProof/>
          <w:webHidden/>
        </w:rPr>
      </w:r>
      <w:r>
        <w:rPr>
          <w:noProof/>
          <w:webHidden/>
        </w:rPr>
        <w:fldChar w:fldCharType="separate"/>
      </w:r>
      <w:ins w:id="500" w:author="d j h" w:date="2015-05-09T14:47:00Z">
        <w:r>
          <w:rPr>
            <w:noProof/>
            <w:webHidden/>
          </w:rPr>
          <w:t>23</w:t>
        </w:r>
        <w:r>
          <w:rPr>
            <w:noProof/>
            <w:webHidden/>
          </w:rPr>
          <w:fldChar w:fldCharType="end"/>
        </w:r>
        <w:r w:rsidRPr="008239F1">
          <w:rPr>
            <w:rStyle w:val="Hyperlink"/>
            <w:noProof/>
          </w:rPr>
          <w:fldChar w:fldCharType="end"/>
        </w:r>
      </w:ins>
    </w:p>
    <w:p w14:paraId="315F3CFB" w14:textId="77777777" w:rsidR="007701D5" w:rsidRDefault="007701D5">
      <w:pPr>
        <w:pStyle w:val="TableofFigures"/>
        <w:tabs>
          <w:tab w:val="right" w:leader="dot" w:pos="9347"/>
        </w:tabs>
        <w:rPr>
          <w:ins w:id="501" w:author="d j h" w:date="2015-05-09T14:47:00Z"/>
          <w:rFonts w:asciiTheme="minorHAnsi" w:eastAsiaTheme="minorEastAsia" w:hAnsiTheme="minorHAnsi" w:cstheme="minorBidi"/>
          <w:noProof/>
          <w:sz w:val="22"/>
          <w:szCs w:val="22"/>
          <w:lang w:val="en-ZA" w:eastAsia="en-ZA"/>
        </w:rPr>
      </w:pPr>
      <w:ins w:id="502"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"_Toc418946227"</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2.3  Radiometrically calibrated mosaic on MODIS reference image background</w:t>
        </w:r>
        <w:r>
          <w:rPr>
            <w:noProof/>
            <w:webHidden/>
          </w:rPr>
          <w:tab/>
        </w:r>
        <w:r>
          <w:rPr>
            <w:noProof/>
            <w:webHidden/>
          </w:rPr>
          <w:fldChar w:fldCharType="begin"/>
        </w:r>
        <w:r>
          <w:rPr>
            <w:noProof/>
            <w:webHidden/>
          </w:rPr>
          <w:instrText xml:space="preserve"> PAGEREF _Toc418946227 \h </w:instrText>
        </w:r>
      </w:ins>
      <w:r>
        <w:rPr>
          <w:noProof/>
          <w:webHidden/>
        </w:rPr>
      </w:r>
      <w:r>
        <w:rPr>
          <w:noProof/>
          <w:webHidden/>
        </w:rPr>
        <w:fldChar w:fldCharType="separate"/>
      </w:r>
      <w:ins w:id="503" w:author="d j h" w:date="2015-05-09T14:47:00Z">
        <w:r>
          <w:rPr>
            <w:noProof/>
            <w:webHidden/>
          </w:rPr>
          <w:t>24</w:t>
        </w:r>
        <w:r>
          <w:rPr>
            <w:noProof/>
            <w:webHidden/>
          </w:rPr>
          <w:fldChar w:fldCharType="end"/>
        </w:r>
        <w:r w:rsidRPr="008239F1">
          <w:rPr>
            <w:rStyle w:val="Hyperlink"/>
            <w:noProof/>
          </w:rPr>
          <w:fldChar w:fldCharType="end"/>
        </w:r>
      </w:ins>
    </w:p>
    <w:p w14:paraId="2DB32A13" w14:textId="77777777" w:rsidR="007701D5" w:rsidRDefault="007701D5">
      <w:pPr>
        <w:pStyle w:val="TableofFigures"/>
        <w:tabs>
          <w:tab w:val="right" w:leader="dot" w:pos="9347"/>
        </w:tabs>
        <w:rPr>
          <w:ins w:id="504" w:author="d j h" w:date="2015-05-09T14:47:00Z"/>
          <w:rFonts w:asciiTheme="minorHAnsi" w:eastAsiaTheme="minorEastAsia" w:hAnsiTheme="minorHAnsi" w:cstheme="minorBidi"/>
          <w:noProof/>
          <w:sz w:val="22"/>
          <w:szCs w:val="22"/>
          <w:lang w:val="en-ZA" w:eastAsia="en-ZA"/>
        </w:rPr>
      </w:pPr>
      <w:ins w:id="505"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"_Toc418946228"</w:instrText>
        </w:r>
        <w:r w:rsidRPr="008239F1">
          <w:rPr>
            <w:rStyle w:val="Hyperlink"/>
            <w:noProof/>
          </w:rPr>
          <w:instrText xml:space="preserve"> </w:instrText>
        </w:r>
        <w:r w:rsidRPr="008239F1">
          <w:rPr>
            <w:rStyle w:val="Hyperlink"/>
            <w:noProof/>
          </w:rPr>
          <w:fldChar w:fldCharType="separate"/>
        </w:r>
        <w:r w:rsidRPr="008239F1">
          <w:rPr>
            <w:rStyle w:val="Hyperlink"/>
            <w:noProof/>
          </w:rPr>
          <w:t xml:space="preserve">Figure 2.2  Radiometric correction of hot spot image. (a) Uncalibrated image showing hot spot. (b) RGB </w:t>
        </w:r>
        <w:r w:rsidRPr="008239F1">
          <w:rPr>
            <w:rStyle w:val="Hyperlink"/>
            <w:b/>
            <w:noProof/>
          </w:rPr>
          <w:t>M</w:t>
        </w:r>
        <w:r w:rsidRPr="008239F1">
          <w:rPr>
            <w:rStyle w:val="Hyperlink"/>
            <w:noProof/>
          </w:rPr>
          <w:t xml:space="preserve"> raster. (c) Calibrated image.</w:t>
        </w:r>
        <w:r>
          <w:rPr>
            <w:noProof/>
            <w:webHidden/>
          </w:rPr>
          <w:tab/>
        </w:r>
        <w:r>
          <w:rPr>
            <w:noProof/>
            <w:webHidden/>
          </w:rPr>
          <w:fldChar w:fldCharType="begin"/>
        </w:r>
        <w:r>
          <w:rPr>
            <w:noProof/>
            <w:webHidden/>
          </w:rPr>
          <w:instrText xml:space="preserve"> PAGEREF _Toc418946228 \h </w:instrText>
        </w:r>
      </w:ins>
      <w:r>
        <w:rPr>
          <w:noProof/>
          <w:webHidden/>
        </w:rPr>
      </w:r>
      <w:r>
        <w:rPr>
          <w:noProof/>
          <w:webHidden/>
        </w:rPr>
        <w:fldChar w:fldCharType="separate"/>
      </w:r>
      <w:ins w:id="506" w:author="d j h" w:date="2015-05-09T14:47:00Z">
        <w:r>
          <w:rPr>
            <w:noProof/>
            <w:webHidden/>
          </w:rPr>
          <w:t>25</w:t>
        </w:r>
        <w:r>
          <w:rPr>
            <w:noProof/>
            <w:webHidden/>
          </w:rPr>
          <w:fldChar w:fldCharType="end"/>
        </w:r>
        <w:r w:rsidRPr="008239F1">
          <w:rPr>
            <w:rStyle w:val="Hyperlink"/>
            <w:noProof/>
          </w:rPr>
          <w:fldChar w:fldCharType="end"/>
        </w:r>
      </w:ins>
    </w:p>
    <w:p w14:paraId="4D61D9EB" w14:textId="77777777" w:rsidR="007701D5" w:rsidRDefault="007701D5">
      <w:pPr>
        <w:pStyle w:val="TableofFigures"/>
        <w:tabs>
          <w:tab w:val="right" w:leader="dot" w:pos="9347"/>
        </w:tabs>
        <w:rPr>
          <w:ins w:id="507" w:author="d j h" w:date="2015-05-09T14:47:00Z"/>
          <w:rFonts w:asciiTheme="minorHAnsi" w:eastAsiaTheme="minorEastAsia" w:hAnsiTheme="minorHAnsi" w:cstheme="minorBidi"/>
          <w:noProof/>
          <w:sz w:val="22"/>
          <w:szCs w:val="22"/>
          <w:lang w:val="en-ZA" w:eastAsia="en-ZA"/>
        </w:rPr>
      </w:pPr>
      <w:ins w:id="508"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"_Toc418946229"</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2.5  difference image.</w:t>
        </w:r>
        <w:r>
          <w:rPr>
            <w:noProof/>
            <w:webHidden/>
          </w:rPr>
          <w:tab/>
        </w:r>
        <w:r>
          <w:rPr>
            <w:noProof/>
            <w:webHidden/>
          </w:rPr>
          <w:fldChar w:fldCharType="begin"/>
        </w:r>
        <w:r>
          <w:rPr>
            <w:noProof/>
            <w:webHidden/>
          </w:rPr>
          <w:instrText xml:space="preserve"> PAGEREF _Toc418946229 \h </w:instrText>
        </w:r>
      </w:ins>
      <w:r>
        <w:rPr>
          <w:noProof/>
          <w:webHidden/>
        </w:rPr>
      </w:r>
      <w:r>
        <w:rPr>
          <w:noProof/>
          <w:webHidden/>
        </w:rPr>
        <w:fldChar w:fldCharType="separate"/>
      </w:r>
      <w:ins w:id="509" w:author="d j h" w:date="2015-05-09T14:47:00Z">
        <w:r>
          <w:rPr>
            <w:noProof/>
            <w:webHidden/>
          </w:rPr>
          <w:t>27</w:t>
        </w:r>
        <w:r>
          <w:rPr>
            <w:noProof/>
            <w:webHidden/>
          </w:rPr>
          <w:fldChar w:fldCharType="end"/>
        </w:r>
        <w:r w:rsidRPr="008239F1">
          <w:rPr>
            <w:rStyle w:val="Hyperlink"/>
            <w:noProof/>
          </w:rPr>
          <w:fldChar w:fldCharType="end"/>
        </w:r>
      </w:ins>
    </w:p>
    <w:p w14:paraId="3DF1DCFF" w14:textId="77777777" w:rsidR="007701D5" w:rsidRDefault="007701D5">
      <w:pPr>
        <w:pStyle w:val="TableofFigures"/>
        <w:tabs>
          <w:tab w:val="right" w:leader="dot" w:pos="9347"/>
        </w:tabs>
        <w:rPr>
          <w:ins w:id="510" w:author="d j h" w:date="2015-05-09T14:47:00Z"/>
          <w:rFonts w:asciiTheme="minorHAnsi" w:eastAsiaTheme="minorEastAsia" w:hAnsiTheme="minorHAnsi" w:cstheme="minorBidi"/>
          <w:noProof/>
          <w:sz w:val="22"/>
          <w:szCs w:val="22"/>
          <w:lang w:val="en-ZA" w:eastAsia="en-ZA"/>
        </w:rPr>
      </w:pPr>
      <w:ins w:id="511"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"_Toc418946230"</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3.1  Clustering of correlated features</w:t>
        </w:r>
        <w:r>
          <w:rPr>
            <w:noProof/>
            <w:webHidden/>
          </w:rPr>
          <w:tab/>
        </w:r>
        <w:r>
          <w:rPr>
            <w:noProof/>
            <w:webHidden/>
          </w:rPr>
          <w:fldChar w:fldCharType="begin"/>
        </w:r>
        <w:r>
          <w:rPr>
            <w:noProof/>
            <w:webHidden/>
          </w:rPr>
          <w:instrText xml:space="preserve"> PAGEREF _Toc418946230 \h </w:instrText>
        </w:r>
      </w:ins>
      <w:r>
        <w:rPr>
          <w:noProof/>
          <w:webHidden/>
        </w:rPr>
      </w:r>
      <w:r>
        <w:rPr>
          <w:noProof/>
          <w:webHidden/>
        </w:rPr>
        <w:fldChar w:fldCharType="separate"/>
      </w:r>
      <w:ins w:id="512" w:author="d j h" w:date="2015-05-09T14:47:00Z">
        <w:r>
          <w:rPr>
            <w:noProof/>
            <w:webHidden/>
          </w:rPr>
          <w:t>39</w:t>
        </w:r>
        <w:r>
          <w:rPr>
            <w:noProof/>
            <w:webHidden/>
          </w:rPr>
          <w:fldChar w:fldCharType="end"/>
        </w:r>
        <w:r w:rsidRPr="008239F1">
          <w:rPr>
            <w:rStyle w:val="Hyperlink"/>
            <w:noProof/>
          </w:rPr>
          <w:fldChar w:fldCharType="end"/>
        </w:r>
      </w:ins>
    </w:p>
    <w:p w14:paraId="02B7E733" w14:textId="77777777" w:rsidR="007701D5" w:rsidRDefault="007701D5">
      <w:pPr>
        <w:pStyle w:val="TableofFigures"/>
        <w:tabs>
          <w:tab w:val="right" w:leader="dot" w:pos="9347"/>
        </w:tabs>
        <w:rPr>
          <w:ins w:id="513" w:author="d j h" w:date="2015-05-09T14:47:00Z"/>
          <w:rFonts w:asciiTheme="minorHAnsi" w:eastAsiaTheme="minorEastAsia" w:hAnsiTheme="minorHAnsi" w:cstheme="minorBidi"/>
          <w:noProof/>
          <w:sz w:val="22"/>
          <w:szCs w:val="22"/>
          <w:lang w:val="en-ZA" w:eastAsia="en-ZA"/>
        </w:rPr>
      </w:pPr>
      <w:ins w:id="514"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"_Toc418946231"</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4.1  Little Karoo study area</w:t>
        </w:r>
        <w:r>
          <w:rPr>
            <w:noProof/>
            <w:webHidden/>
          </w:rPr>
          <w:tab/>
        </w:r>
        <w:r>
          <w:rPr>
            <w:noProof/>
            <w:webHidden/>
          </w:rPr>
          <w:fldChar w:fldCharType="begin"/>
        </w:r>
        <w:r>
          <w:rPr>
            <w:noProof/>
            <w:webHidden/>
          </w:rPr>
          <w:instrText xml:space="preserve"> PAGEREF _Toc418946231 \h </w:instrText>
        </w:r>
      </w:ins>
      <w:r>
        <w:rPr>
          <w:noProof/>
          <w:webHidden/>
        </w:rPr>
      </w:r>
      <w:r>
        <w:rPr>
          <w:noProof/>
          <w:webHidden/>
        </w:rPr>
        <w:fldChar w:fldCharType="separate"/>
      </w:r>
      <w:ins w:id="515" w:author="d j h" w:date="2015-05-09T14:47:00Z">
        <w:r>
          <w:rPr>
            <w:noProof/>
            <w:webHidden/>
          </w:rPr>
          <w:t>47</w:t>
        </w:r>
        <w:r>
          <w:rPr>
            <w:noProof/>
            <w:webHidden/>
          </w:rPr>
          <w:fldChar w:fldCharType="end"/>
        </w:r>
        <w:r w:rsidRPr="008239F1">
          <w:rPr>
            <w:rStyle w:val="Hyperlink"/>
            <w:noProof/>
          </w:rPr>
          <w:fldChar w:fldCharType="end"/>
        </w:r>
      </w:ins>
    </w:p>
    <w:p w14:paraId="642D4AB8" w14:textId="77777777" w:rsidR="007701D5" w:rsidRDefault="007701D5">
      <w:pPr>
        <w:pStyle w:val="TableofFigures"/>
        <w:tabs>
          <w:tab w:val="right" w:leader="dot" w:pos="9347"/>
        </w:tabs>
        <w:rPr>
          <w:ins w:id="516" w:author="d j h" w:date="2015-05-09T14:47:00Z"/>
          <w:rFonts w:asciiTheme="minorHAnsi" w:eastAsiaTheme="minorEastAsia" w:hAnsiTheme="minorHAnsi" w:cstheme="minorBidi"/>
          <w:noProof/>
          <w:sz w:val="22"/>
          <w:szCs w:val="22"/>
          <w:lang w:val="en-ZA" w:eastAsia="en-ZA"/>
        </w:rPr>
      </w:pPr>
      <w:ins w:id="517"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"_Toc418946232"</w:instrText>
        </w:r>
        <w:r w:rsidRPr="008239F1">
          <w:rPr>
            <w:rStyle w:val="Hyperlink"/>
            <w:noProof/>
          </w:rPr>
          <w:instrText xml:space="preserve"> </w:instrText>
        </w:r>
        <w:r w:rsidRPr="008239F1">
          <w:rPr>
            <w:rStyle w:val="Hyperlink"/>
            <w:noProof/>
          </w:rPr>
          <w:fldChar w:fldCharType="separate"/>
        </w:r>
        <w:r w:rsidRPr="008239F1">
          <w:rPr>
            <w:rStyle w:val="Hyperlink"/>
            <w:noProof/>
          </w:rPr>
          <w:t xml:space="preserve">Figure 4.2  Study area </w:t>
        </w:r>
        <w:r w:rsidRPr="008239F1">
          <w:rPr>
            <w:rStyle w:val="Hyperlink"/>
            <w:i/>
            <w:noProof/>
          </w:rPr>
          <w:t>P. afra</w:t>
        </w:r>
        <w:r w:rsidRPr="008239F1">
          <w:rPr>
            <w:rStyle w:val="Hyperlink"/>
            <w:noProof/>
          </w:rPr>
          <w:t xml:space="preserve"> habitats and field ground truth sites</w:t>
        </w:r>
        <w:r>
          <w:rPr>
            <w:noProof/>
            <w:webHidden/>
          </w:rPr>
          <w:tab/>
        </w:r>
        <w:r>
          <w:rPr>
            <w:noProof/>
            <w:webHidden/>
          </w:rPr>
          <w:fldChar w:fldCharType="begin"/>
        </w:r>
        <w:r>
          <w:rPr>
            <w:noProof/>
            <w:webHidden/>
          </w:rPr>
          <w:instrText xml:space="preserve"> PAGEREF _Toc418946232 \h </w:instrText>
        </w:r>
      </w:ins>
      <w:r>
        <w:rPr>
          <w:noProof/>
          <w:webHidden/>
        </w:rPr>
      </w:r>
      <w:r>
        <w:rPr>
          <w:noProof/>
          <w:webHidden/>
        </w:rPr>
        <w:fldChar w:fldCharType="separate"/>
      </w:r>
      <w:ins w:id="518" w:author="d j h" w:date="2015-05-09T14:47:00Z">
        <w:r>
          <w:rPr>
            <w:noProof/>
            <w:webHidden/>
          </w:rPr>
          <w:t>48</w:t>
        </w:r>
        <w:r>
          <w:rPr>
            <w:noProof/>
            <w:webHidden/>
          </w:rPr>
          <w:fldChar w:fldCharType="end"/>
        </w:r>
        <w:r w:rsidRPr="008239F1">
          <w:rPr>
            <w:rStyle w:val="Hyperlink"/>
            <w:noProof/>
          </w:rPr>
          <w:fldChar w:fldCharType="end"/>
        </w:r>
      </w:ins>
    </w:p>
    <w:p w14:paraId="389861B8" w14:textId="77777777" w:rsidR="007701D5" w:rsidRDefault="007701D5">
      <w:pPr>
        <w:pStyle w:val="TableofFigures"/>
        <w:tabs>
          <w:tab w:val="right" w:leader="dot" w:pos="9347"/>
        </w:tabs>
        <w:rPr>
          <w:ins w:id="519" w:author="d j h" w:date="2015-05-09T14:47:00Z"/>
          <w:rFonts w:asciiTheme="minorHAnsi" w:eastAsiaTheme="minorEastAsia" w:hAnsiTheme="minorHAnsi" w:cstheme="minorBidi"/>
          <w:noProof/>
          <w:sz w:val="22"/>
          <w:szCs w:val="22"/>
          <w:lang w:val="en-ZA" w:eastAsia="en-ZA"/>
        </w:rPr>
      </w:pPr>
      <w:ins w:id="520"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"_Toc418946233"</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4.3  Matjiesvlei2 ground truth site</w:t>
        </w:r>
        <w:r>
          <w:rPr>
            <w:noProof/>
            <w:webHidden/>
          </w:rPr>
          <w:tab/>
        </w:r>
        <w:r>
          <w:rPr>
            <w:noProof/>
            <w:webHidden/>
          </w:rPr>
          <w:fldChar w:fldCharType="begin"/>
        </w:r>
        <w:r>
          <w:rPr>
            <w:noProof/>
            <w:webHidden/>
          </w:rPr>
          <w:instrText xml:space="preserve"> PAGEREF _Toc418946233 \h </w:instrText>
        </w:r>
      </w:ins>
      <w:r>
        <w:rPr>
          <w:noProof/>
          <w:webHidden/>
        </w:rPr>
      </w:r>
      <w:r>
        <w:rPr>
          <w:noProof/>
          <w:webHidden/>
        </w:rPr>
        <w:fldChar w:fldCharType="separate"/>
      </w:r>
      <w:ins w:id="521" w:author="d j h" w:date="2015-05-09T14:47:00Z">
        <w:r>
          <w:rPr>
            <w:noProof/>
            <w:webHidden/>
          </w:rPr>
          <w:t>49</w:t>
        </w:r>
        <w:r>
          <w:rPr>
            <w:noProof/>
            <w:webHidden/>
          </w:rPr>
          <w:fldChar w:fldCharType="end"/>
        </w:r>
        <w:r w:rsidRPr="008239F1">
          <w:rPr>
            <w:rStyle w:val="Hyperlink"/>
            <w:noProof/>
          </w:rPr>
          <w:fldChar w:fldCharType="end"/>
        </w:r>
      </w:ins>
    </w:p>
    <w:p w14:paraId="48E99766" w14:textId="77777777" w:rsidR="007701D5" w:rsidRDefault="007701D5">
      <w:pPr>
        <w:pStyle w:val="TableofFigures"/>
        <w:tabs>
          <w:tab w:val="right" w:leader="dot" w:pos="9347"/>
        </w:tabs>
        <w:rPr>
          <w:ins w:id="522" w:author="d j h" w:date="2015-05-09T14:47:00Z"/>
          <w:rFonts w:asciiTheme="minorHAnsi" w:eastAsiaTheme="minorEastAsia" w:hAnsiTheme="minorHAnsi" w:cstheme="minorBidi"/>
          <w:noProof/>
          <w:sz w:val="22"/>
          <w:szCs w:val="22"/>
          <w:lang w:val="en-ZA" w:eastAsia="en-ZA"/>
        </w:rPr>
      </w:pPr>
      <w:ins w:id="523"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"_Toc418946234"</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4.4  Hand labelled ground truth</w:t>
        </w:r>
        <w:r>
          <w:rPr>
            <w:noProof/>
            <w:webHidden/>
          </w:rPr>
          <w:tab/>
        </w:r>
        <w:r>
          <w:rPr>
            <w:noProof/>
            <w:webHidden/>
          </w:rPr>
          <w:fldChar w:fldCharType="begin"/>
        </w:r>
        <w:r>
          <w:rPr>
            <w:noProof/>
            <w:webHidden/>
          </w:rPr>
          <w:instrText xml:space="preserve"> PAGEREF _Toc418946234 \h </w:instrText>
        </w:r>
      </w:ins>
      <w:r>
        <w:rPr>
          <w:noProof/>
          <w:webHidden/>
        </w:rPr>
      </w:r>
      <w:r>
        <w:rPr>
          <w:noProof/>
          <w:webHidden/>
        </w:rPr>
        <w:fldChar w:fldCharType="separate"/>
      </w:r>
      <w:ins w:id="524" w:author="d j h" w:date="2015-05-09T14:47:00Z">
        <w:r>
          <w:rPr>
            <w:noProof/>
            <w:webHidden/>
          </w:rPr>
          <w:t>51</w:t>
        </w:r>
        <w:r>
          <w:rPr>
            <w:noProof/>
            <w:webHidden/>
          </w:rPr>
          <w:fldChar w:fldCharType="end"/>
        </w:r>
        <w:r w:rsidRPr="008239F1">
          <w:rPr>
            <w:rStyle w:val="Hyperlink"/>
            <w:noProof/>
          </w:rPr>
          <w:fldChar w:fldCharType="end"/>
        </w:r>
      </w:ins>
    </w:p>
    <w:p w14:paraId="44620FCD" w14:textId="77777777" w:rsidR="007701D5" w:rsidRDefault="007701D5">
      <w:pPr>
        <w:pStyle w:val="TableofFigures"/>
        <w:tabs>
          <w:tab w:val="right" w:leader="dot" w:pos="9347"/>
        </w:tabs>
        <w:rPr>
          <w:ins w:id="525" w:author="d j h" w:date="2015-05-09T14:47:00Z"/>
          <w:rFonts w:asciiTheme="minorHAnsi" w:eastAsiaTheme="minorEastAsia" w:hAnsiTheme="minorHAnsi" w:cstheme="minorBidi"/>
          <w:noProof/>
          <w:sz w:val="22"/>
          <w:szCs w:val="22"/>
          <w:lang w:val="en-ZA" w:eastAsia="en-ZA"/>
        </w:rPr>
      </w:pPr>
      <w:ins w:id="526"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"_Toc418946235"</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4.5  Clustering of correlated features</w:t>
        </w:r>
        <w:r>
          <w:rPr>
            <w:noProof/>
            <w:webHidden/>
          </w:rPr>
          <w:tab/>
        </w:r>
        <w:r>
          <w:rPr>
            <w:noProof/>
            <w:webHidden/>
          </w:rPr>
          <w:fldChar w:fldCharType="begin"/>
        </w:r>
        <w:r>
          <w:rPr>
            <w:noProof/>
            <w:webHidden/>
          </w:rPr>
          <w:instrText xml:space="preserve"> PAGEREF _Toc418946235 \h </w:instrText>
        </w:r>
      </w:ins>
      <w:r>
        <w:rPr>
          <w:noProof/>
          <w:webHidden/>
        </w:rPr>
      </w:r>
      <w:r>
        <w:rPr>
          <w:noProof/>
          <w:webHidden/>
        </w:rPr>
        <w:fldChar w:fldCharType="separate"/>
      </w:r>
      <w:ins w:id="527" w:author="d j h" w:date="2015-05-09T14:47:00Z">
        <w:r>
          <w:rPr>
            <w:noProof/>
            <w:webHidden/>
          </w:rPr>
          <w:t>60</w:t>
        </w:r>
        <w:r>
          <w:rPr>
            <w:noProof/>
            <w:webHidden/>
          </w:rPr>
          <w:fldChar w:fldCharType="end"/>
        </w:r>
        <w:r w:rsidRPr="008239F1">
          <w:rPr>
            <w:rStyle w:val="Hyperlink"/>
            <w:noProof/>
          </w:rPr>
          <w:fldChar w:fldCharType="end"/>
        </w:r>
      </w:ins>
    </w:p>
    <w:p w14:paraId="01050CF5" w14:textId="77777777" w:rsidR="007701D5" w:rsidRDefault="007701D5">
      <w:pPr>
        <w:pStyle w:val="TableofFigures"/>
        <w:tabs>
          <w:tab w:val="right" w:leader="dot" w:pos="9347"/>
        </w:tabs>
        <w:rPr>
          <w:ins w:id="528" w:author="d j h" w:date="2015-05-09T14:47:00Z"/>
          <w:rFonts w:asciiTheme="minorHAnsi" w:eastAsiaTheme="minorEastAsia" w:hAnsiTheme="minorHAnsi" w:cstheme="minorBidi"/>
          <w:noProof/>
          <w:sz w:val="22"/>
          <w:szCs w:val="22"/>
          <w:lang w:val="en-ZA" w:eastAsia="en-ZA"/>
        </w:rPr>
      </w:pPr>
      <w:ins w:id="529"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"_Toc418946236"</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4.6  Groenfontein classification (Habitat: valley thicket with Spekboom)</w:t>
        </w:r>
        <w:r>
          <w:rPr>
            <w:noProof/>
            <w:webHidden/>
          </w:rPr>
          <w:tab/>
        </w:r>
        <w:r>
          <w:rPr>
            <w:noProof/>
            <w:webHidden/>
          </w:rPr>
          <w:fldChar w:fldCharType="begin"/>
        </w:r>
        <w:r>
          <w:rPr>
            <w:noProof/>
            <w:webHidden/>
          </w:rPr>
          <w:instrText xml:space="preserve"> PAGEREF _Toc418946236 \h </w:instrText>
        </w:r>
      </w:ins>
      <w:r>
        <w:rPr>
          <w:noProof/>
          <w:webHidden/>
        </w:rPr>
      </w:r>
      <w:r>
        <w:rPr>
          <w:noProof/>
          <w:webHidden/>
        </w:rPr>
        <w:fldChar w:fldCharType="separate"/>
      </w:r>
      <w:ins w:id="530" w:author="d j h" w:date="2015-05-09T14:47:00Z">
        <w:r>
          <w:rPr>
            <w:noProof/>
            <w:webHidden/>
          </w:rPr>
          <w:t>67</w:t>
        </w:r>
        <w:r>
          <w:rPr>
            <w:noProof/>
            <w:webHidden/>
          </w:rPr>
          <w:fldChar w:fldCharType="end"/>
        </w:r>
        <w:r w:rsidRPr="008239F1">
          <w:rPr>
            <w:rStyle w:val="Hyperlink"/>
            <w:noProof/>
          </w:rPr>
          <w:fldChar w:fldCharType="end"/>
        </w:r>
      </w:ins>
    </w:p>
    <w:p w14:paraId="39CED28B" w14:textId="77777777" w:rsidR="007701D5" w:rsidRDefault="007701D5">
      <w:pPr>
        <w:pStyle w:val="TableofFigures"/>
        <w:tabs>
          <w:tab w:val="right" w:leader="dot" w:pos="9347"/>
        </w:tabs>
        <w:rPr>
          <w:ins w:id="531" w:author="d j h" w:date="2015-05-09T14:47:00Z"/>
          <w:rFonts w:asciiTheme="minorHAnsi" w:eastAsiaTheme="minorEastAsia" w:hAnsiTheme="minorHAnsi" w:cstheme="minorBidi"/>
          <w:noProof/>
          <w:sz w:val="22"/>
          <w:szCs w:val="22"/>
          <w:lang w:val="en-ZA" w:eastAsia="en-ZA"/>
        </w:rPr>
      </w:pPr>
      <w:ins w:id="532"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"_Toc418946237"</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4.7  Matjiesvlei classification (Habitat: arid thicket with Spekboom)</w:t>
        </w:r>
        <w:r>
          <w:rPr>
            <w:noProof/>
            <w:webHidden/>
          </w:rPr>
          <w:tab/>
        </w:r>
        <w:r>
          <w:rPr>
            <w:noProof/>
            <w:webHidden/>
          </w:rPr>
          <w:fldChar w:fldCharType="begin"/>
        </w:r>
        <w:r>
          <w:rPr>
            <w:noProof/>
            <w:webHidden/>
          </w:rPr>
          <w:instrText xml:space="preserve"> PAGEREF _Toc418946237 \h </w:instrText>
        </w:r>
      </w:ins>
      <w:r>
        <w:rPr>
          <w:noProof/>
          <w:webHidden/>
        </w:rPr>
      </w:r>
      <w:r>
        <w:rPr>
          <w:noProof/>
          <w:webHidden/>
        </w:rPr>
        <w:fldChar w:fldCharType="separate"/>
      </w:r>
      <w:ins w:id="533" w:author="d j h" w:date="2015-05-09T14:47:00Z">
        <w:r>
          <w:rPr>
            <w:noProof/>
            <w:webHidden/>
          </w:rPr>
          <w:t>68</w:t>
        </w:r>
        <w:r>
          <w:rPr>
            <w:noProof/>
            <w:webHidden/>
          </w:rPr>
          <w:fldChar w:fldCharType="end"/>
        </w:r>
        <w:r w:rsidRPr="008239F1">
          <w:rPr>
            <w:rStyle w:val="Hyperlink"/>
            <w:noProof/>
          </w:rPr>
          <w:fldChar w:fldCharType="end"/>
        </w:r>
      </w:ins>
    </w:p>
    <w:p w14:paraId="4E6FF989" w14:textId="77777777" w:rsidR="007701D5" w:rsidRDefault="007701D5">
      <w:pPr>
        <w:pStyle w:val="TableofFigures"/>
        <w:tabs>
          <w:tab w:val="right" w:leader="dot" w:pos="9347"/>
        </w:tabs>
        <w:rPr>
          <w:ins w:id="534" w:author="d j h" w:date="2015-05-09T14:47:00Z"/>
          <w:rFonts w:asciiTheme="minorHAnsi" w:eastAsiaTheme="minorEastAsia" w:hAnsiTheme="minorHAnsi" w:cstheme="minorBidi"/>
          <w:noProof/>
          <w:sz w:val="22"/>
          <w:szCs w:val="22"/>
          <w:lang w:val="en-ZA" w:eastAsia="en-ZA"/>
        </w:rPr>
      </w:pPr>
      <w:ins w:id="535"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"_Toc418946238"</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4.8  Rooiberg classification (Habitat: arid thicket with Spekboom and Fynbos mosaic)</w:t>
        </w:r>
        <w:r>
          <w:rPr>
            <w:noProof/>
            <w:webHidden/>
          </w:rPr>
          <w:tab/>
        </w:r>
        <w:r>
          <w:rPr>
            <w:noProof/>
            <w:webHidden/>
          </w:rPr>
          <w:fldChar w:fldCharType="begin"/>
        </w:r>
        <w:r>
          <w:rPr>
            <w:noProof/>
            <w:webHidden/>
          </w:rPr>
          <w:instrText xml:space="preserve"> PAGEREF _Toc418946238 \h </w:instrText>
        </w:r>
      </w:ins>
      <w:r>
        <w:rPr>
          <w:noProof/>
          <w:webHidden/>
        </w:rPr>
      </w:r>
      <w:r>
        <w:rPr>
          <w:noProof/>
          <w:webHidden/>
        </w:rPr>
        <w:fldChar w:fldCharType="separate"/>
      </w:r>
      <w:ins w:id="536" w:author="d j h" w:date="2015-05-09T14:47:00Z">
        <w:r>
          <w:rPr>
            <w:noProof/>
            <w:webHidden/>
          </w:rPr>
          <w:t>68</w:t>
        </w:r>
        <w:r>
          <w:rPr>
            <w:noProof/>
            <w:webHidden/>
          </w:rPr>
          <w:fldChar w:fldCharType="end"/>
        </w:r>
        <w:r w:rsidRPr="008239F1">
          <w:rPr>
            <w:rStyle w:val="Hyperlink"/>
            <w:noProof/>
          </w:rPr>
          <w:fldChar w:fldCharType="end"/>
        </w:r>
      </w:ins>
    </w:p>
    <w:p w14:paraId="38C4D64F" w14:textId="77777777" w:rsidR="007701D5" w:rsidRDefault="007701D5">
      <w:pPr>
        <w:pStyle w:val="TableofFigures"/>
        <w:tabs>
          <w:tab w:val="right" w:leader="dot" w:pos="9347"/>
        </w:tabs>
        <w:rPr>
          <w:ins w:id="537" w:author="d j h" w:date="2015-05-09T14:47:00Z"/>
          <w:rFonts w:asciiTheme="minorHAnsi" w:eastAsiaTheme="minorEastAsia" w:hAnsiTheme="minorHAnsi" w:cstheme="minorBidi"/>
          <w:noProof/>
          <w:sz w:val="22"/>
          <w:szCs w:val="22"/>
          <w:lang w:val="en-ZA" w:eastAsia="en-ZA"/>
        </w:rPr>
      </w:pPr>
      <w:ins w:id="538" w:author="d j h" w:date="2015-05-09T14:47:00Z">
        <w:r w:rsidRPr="008239F1">
          <w:rPr>
            <w:rStyle w:val="Hyperlink"/>
            <w:noProof/>
          </w:rPr>
          <w:fldChar w:fldCharType="begin"/>
        </w:r>
        <w:r w:rsidRPr="008239F1">
          <w:rPr>
            <w:rStyle w:val="Hyperlink"/>
            <w:noProof/>
          </w:rPr>
          <w:instrText xml:space="preserve"> </w:instrText>
        </w:r>
        <w:r>
          <w:rPr>
            <w:noProof/>
          </w:rPr>
          <w:instrText>HYPERLINK \l "_Toc418946239"</w:instrText>
        </w:r>
        <w:r w:rsidRPr="008239F1">
          <w:rPr>
            <w:rStyle w:val="Hyperlink"/>
            <w:noProof/>
          </w:rPr>
          <w:instrText xml:space="preserve"> </w:instrText>
        </w:r>
        <w:r w:rsidRPr="008239F1">
          <w:rPr>
            <w:rStyle w:val="Hyperlink"/>
            <w:noProof/>
          </w:rPr>
          <w:fldChar w:fldCharType="separate"/>
        </w:r>
        <w:r w:rsidRPr="008239F1">
          <w:rPr>
            <w:rStyle w:val="Hyperlink"/>
            <w:noProof/>
          </w:rPr>
          <w:t>Figure 4.9  Grootkop classification (Habitat: arid thicket with Spekboom and Succulent Karoo mosaic)</w:t>
        </w:r>
        <w:r>
          <w:rPr>
            <w:noProof/>
            <w:webHidden/>
          </w:rPr>
          <w:tab/>
        </w:r>
        <w:r>
          <w:rPr>
            <w:noProof/>
            <w:webHidden/>
          </w:rPr>
          <w:fldChar w:fldCharType="begin"/>
        </w:r>
        <w:r>
          <w:rPr>
            <w:noProof/>
            <w:webHidden/>
          </w:rPr>
          <w:instrText xml:space="preserve"> PAGEREF _Toc418946239 \h </w:instrText>
        </w:r>
      </w:ins>
      <w:r>
        <w:rPr>
          <w:noProof/>
          <w:webHidden/>
        </w:rPr>
      </w:r>
      <w:r>
        <w:rPr>
          <w:noProof/>
          <w:webHidden/>
        </w:rPr>
        <w:fldChar w:fldCharType="separate"/>
      </w:r>
      <w:ins w:id="539" w:author="d j h" w:date="2015-05-09T14:47:00Z">
        <w:r>
          <w:rPr>
            <w:noProof/>
            <w:webHidden/>
          </w:rPr>
          <w:t>69</w:t>
        </w:r>
        <w:r>
          <w:rPr>
            <w:noProof/>
            <w:webHidden/>
          </w:rPr>
          <w:fldChar w:fldCharType="end"/>
        </w:r>
        <w:r w:rsidRPr="008239F1">
          <w:rPr>
            <w:rStyle w:val="Hyperlink"/>
            <w:noProof/>
          </w:rPr>
          <w:fldChar w:fldCharType="end"/>
        </w:r>
      </w:ins>
    </w:p>
    <w:p w14:paraId="4D398A25" w14:textId="77777777" w:rsidR="00E92C8E" w:rsidDel="007701D5" w:rsidRDefault="00E92C8E">
      <w:pPr>
        <w:pStyle w:val="TableofFigures"/>
        <w:tabs>
          <w:tab w:val="right" w:leader="dot" w:pos="9347"/>
        </w:tabs>
        <w:rPr>
          <w:del w:id="540" w:author="d j h" w:date="2015-05-09T14:47:00Z"/>
          <w:rFonts w:asciiTheme="minorHAnsi" w:eastAsiaTheme="minorEastAsia" w:hAnsiTheme="minorHAnsi" w:cstheme="minorBidi"/>
          <w:noProof/>
          <w:sz w:val="22"/>
          <w:szCs w:val="22"/>
          <w:lang w:val="en-ZA" w:eastAsia="en-ZA"/>
        </w:rPr>
      </w:pPr>
      <w:del w:id="541" w:author="d j h" w:date="2015-05-09T14:47:00Z">
        <w:r w:rsidRPr="007701D5" w:rsidDel="007701D5">
          <w:rPr>
            <w:rPrChange w:id="542" w:author="d j h" w:date="2015-05-09T14:47:00Z">
              <w:rPr>
                <w:rStyle w:val="Hyperlink"/>
                <w:noProof/>
              </w:rPr>
            </w:rPrChange>
          </w:rPr>
          <w:delText>Figure 1.1  Intact and degraded subtropical thicket</w:delText>
        </w:r>
        <w:r w:rsidDel="007701D5">
          <w:rPr>
            <w:noProof/>
            <w:webHidden/>
          </w:rPr>
          <w:tab/>
          <w:delText>1</w:delText>
        </w:r>
      </w:del>
    </w:p>
    <w:p w14:paraId="33757F0A" w14:textId="77777777" w:rsidR="00E92C8E" w:rsidDel="007701D5" w:rsidRDefault="00E92C8E">
      <w:pPr>
        <w:pStyle w:val="TableofFigures"/>
        <w:tabs>
          <w:tab w:val="right" w:leader="dot" w:pos="9347"/>
        </w:tabs>
        <w:rPr>
          <w:del w:id="543" w:author="d j h" w:date="2015-05-09T14:47:00Z"/>
          <w:rFonts w:asciiTheme="minorHAnsi" w:eastAsiaTheme="minorEastAsia" w:hAnsiTheme="minorHAnsi" w:cstheme="minorBidi"/>
          <w:noProof/>
          <w:sz w:val="22"/>
          <w:szCs w:val="22"/>
          <w:lang w:val="en-ZA" w:eastAsia="en-ZA"/>
        </w:rPr>
      </w:pPr>
      <w:del w:id="544" w:author="d j h" w:date="2015-05-09T14:47:00Z">
        <w:r w:rsidRPr="007701D5" w:rsidDel="007701D5">
          <w:rPr>
            <w:rPrChange w:id="545" w:author="d j h" w:date="2015-05-09T14:47:00Z">
              <w:rPr>
                <w:rStyle w:val="Hyperlink"/>
                <w:noProof/>
              </w:rPr>
            </w:rPrChange>
          </w:rPr>
          <w:delText xml:space="preserve">Figure 1.2  CIR Image of </w:delText>
        </w:r>
        <w:r w:rsidRPr="007701D5" w:rsidDel="007701D5">
          <w:rPr>
            <w:rPrChange w:id="546" w:author="d j h" w:date="2015-05-09T14:47:00Z">
              <w:rPr>
                <w:rStyle w:val="Hyperlink"/>
                <w:i/>
                <w:noProof/>
              </w:rPr>
            </w:rPrChange>
          </w:rPr>
          <w:delText>P. afra</w:delText>
        </w:r>
        <w:r w:rsidRPr="007701D5" w:rsidDel="007701D5">
          <w:rPr>
            <w:rPrChange w:id="547" w:author="d j h" w:date="2015-05-09T14:47:00Z">
              <w:rPr>
                <w:rStyle w:val="Hyperlink"/>
                <w:noProof/>
              </w:rPr>
            </w:rPrChange>
          </w:rPr>
          <w:delText xml:space="preserve"> Thicket</w:delText>
        </w:r>
        <w:r w:rsidDel="007701D5">
          <w:rPr>
            <w:noProof/>
            <w:webHidden/>
          </w:rPr>
          <w:tab/>
          <w:delText>5</w:delText>
        </w:r>
      </w:del>
    </w:p>
    <w:p w14:paraId="3D97750E" w14:textId="77777777" w:rsidR="00E92C8E" w:rsidDel="007701D5" w:rsidRDefault="00E92C8E">
      <w:pPr>
        <w:pStyle w:val="TableofFigures"/>
        <w:tabs>
          <w:tab w:val="right" w:leader="dot" w:pos="9347"/>
        </w:tabs>
        <w:rPr>
          <w:del w:id="548" w:author="d j h" w:date="2015-05-09T14:47:00Z"/>
          <w:rFonts w:asciiTheme="minorHAnsi" w:eastAsiaTheme="minorEastAsia" w:hAnsiTheme="minorHAnsi" w:cstheme="minorBidi"/>
          <w:noProof/>
          <w:sz w:val="22"/>
          <w:szCs w:val="22"/>
          <w:lang w:val="en-ZA" w:eastAsia="en-ZA"/>
        </w:rPr>
      </w:pPr>
      <w:del w:id="549" w:author="d j h" w:date="2015-05-09T14:47:00Z">
        <w:r w:rsidRPr="007701D5" w:rsidDel="007701D5">
          <w:rPr>
            <w:rPrChange w:id="550" w:author="d j h" w:date="2015-05-09T14:47:00Z">
              <w:rPr>
                <w:rStyle w:val="Hyperlink"/>
                <w:noProof/>
              </w:rPr>
            </w:rPrChange>
          </w:rPr>
          <w:delText>Figure 1.3  Little Karoo study area</w:delText>
        </w:r>
        <w:r w:rsidDel="007701D5">
          <w:rPr>
            <w:noProof/>
            <w:webHidden/>
          </w:rPr>
          <w:tab/>
          <w:delText>8</w:delText>
        </w:r>
      </w:del>
    </w:p>
    <w:p w14:paraId="76726C6E" w14:textId="77777777" w:rsidR="00E92C8E" w:rsidDel="007701D5" w:rsidRDefault="00E92C8E">
      <w:pPr>
        <w:pStyle w:val="TableofFigures"/>
        <w:tabs>
          <w:tab w:val="right" w:leader="dot" w:pos="9347"/>
        </w:tabs>
        <w:rPr>
          <w:del w:id="551" w:author="d j h" w:date="2015-05-09T14:47:00Z"/>
          <w:rFonts w:asciiTheme="minorHAnsi" w:eastAsiaTheme="minorEastAsia" w:hAnsiTheme="minorHAnsi" w:cstheme="minorBidi"/>
          <w:noProof/>
          <w:sz w:val="22"/>
          <w:szCs w:val="22"/>
          <w:lang w:val="en-ZA" w:eastAsia="en-ZA"/>
        </w:rPr>
      </w:pPr>
      <w:del w:id="552" w:author="d j h" w:date="2015-05-09T14:47:00Z">
        <w:r w:rsidRPr="007701D5" w:rsidDel="007701D5">
          <w:rPr>
            <w:rPrChange w:id="553" w:author="d j h" w:date="2015-05-09T14:47:00Z">
              <w:rPr>
                <w:rStyle w:val="Hyperlink"/>
                <w:noProof/>
              </w:rPr>
            </w:rPrChange>
          </w:rPr>
          <w:delText>Figure 1.4  Research design</w:delText>
        </w:r>
        <w:r w:rsidDel="007701D5">
          <w:rPr>
            <w:noProof/>
            <w:webHidden/>
          </w:rPr>
          <w:tab/>
          <w:delText>10</w:delText>
        </w:r>
      </w:del>
    </w:p>
    <w:p w14:paraId="1EB6A9B4" w14:textId="77777777" w:rsidR="00E92C8E" w:rsidDel="007701D5" w:rsidRDefault="00E92C8E">
      <w:pPr>
        <w:pStyle w:val="TableofFigures"/>
        <w:tabs>
          <w:tab w:val="right" w:leader="dot" w:pos="9347"/>
        </w:tabs>
        <w:rPr>
          <w:del w:id="554" w:author="d j h" w:date="2015-05-09T14:47:00Z"/>
          <w:rFonts w:asciiTheme="minorHAnsi" w:eastAsiaTheme="minorEastAsia" w:hAnsiTheme="minorHAnsi" w:cstheme="minorBidi"/>
          <w:noProof/>
          <w:sz w:val="22"/>
          <w:szCs w:val="22"/>
          <w:lang w:val="en-ZA" w:eastAsia="en-ZA"/>
        </w:rPr>
      </w:pPr>
      <w:del w:id="555" w:author="d j h" w:date="2015-05-09T14:47:00Z">
        <w:r w:rsidRPr="007701D5" w:rsidDel="007701D5">
          <w:rPr>
            <w:rPrChange w:id="556" w:author="d j h" w:date="2015-05-09T14:47:00Z">
              <w:rPr>
                <w:rStyle w:val="Hyperlink"/>
                <w:noProof/>
              </w:rPr>
            </w:rPrChange>
          </w:rPr>
          <w:delText>Figure 2.1  Camera calibrated mosaic on MODIS reference image background</w:delText>
        </w:r>
        <w:r w:rsidDel="007701D5">
          <w:rPr>
            <w:noProof/>
            <w:webHidden/>
          </w:rPr>
          <w:tab/>
          <w:delText>20</w:delText>
        </w:r>
      </w:del>
    </w:p>
    <w:p w14:paraId="60992E0A" w14:textId="77777777" w:rsidR="00E92C8E" w:rsidDel="007701D5" w:rsidRDefault="00E92C8E">
      <w:pPr>
        <w:pStyle w:val="TableofFigures"/>
        <w:tabs>
          <w:tab w:val="right" w:leader="dot" w:pos="9347"/>
        </w:tabs>
        <w:rPr>
          <w:del w:id="557" w:author="d j h" w:date="2015-05-09T14:47:00Z"/>
          <w:rFonts w:asciiTheme="minorHAnsi" w:eastAsiaTheme="minorEastAsia" w:hAnsiTheme="minorHAnsi" w:cstheme="minorBidi"/>
          <w:noProof/>
          <w:sz w:val="22"/>
          <w:szCs w:val="22"/>
          <w:lang w:val="en-ZA" w:eastAsia="en-ZA"/>
        </w:rPr>
      </w:pPr>
      <w:del w:id="558" w:author="d j h" w:date="2015-05-09T14:47:00Z">
        <w:r w:rsidRPr="007701D5" w:rsidDel="007701D5">
          <w:rPr>
            <w:rPrChange w:id="559" w:author="d j h" w:date="2015-05-09T14:47:00Z">
              <w:rPr>
                <w:rStyle w:val="Hyperlink"/>
                <w:noProof/>
              </w:rPr>
            </w:rPrChange>
          </w:rPr>
          <w:delText xml:space="preserve">Figure 2.2  Radiometric correction of hot spot image. (a) Uncalibrated image showing hot spot. (b) RGB </w:delText>
        </w:r>
        <w:r w:rsidRPr="007701D5" w:rsidDel="007701D5">
          <w:rPr>
            <w:rPrChange w:id="560" w:author="d j h" w:date="2015-05-09T14:47:00Z">
              <w:rPr>
                <w:rStyle w:val="Hyperlink"/>
                <w:b/>
                <w:noProof/>
              </w:rPr>
            </w:rPrChange>
          </w:rPr>
          <w:delText>M</w:delText>
        </w:r>
        <w:r w:rsidRPr="007701D5" w:rsidDel="007701D5">
          <w:rPr>
            <w:rPrChange w:id="561" w:author="d j h" w:date="2015-05-09T14:47:00Z">
              <w:rPr>
                <w:rStyle w:val="Hyperlink"/>
                <w:noProof/>
              </w:rPr>
            </w:rPrChange>
          </w:rPr>
          <w:delText xml:space="preserve"> raster. (c) Calibrated image.</w:delText>
        </w:r>
        <w:r w:rsidDel="007701D5">
          <w:rPr>
            <w:noProof/>
            <w:webHidden/>
          </w:rPr>
          <w:tab/>
          <w:delText>21</w:delText>
        </w:r>
      </w:del>
    </w:p>
    <w:p w14:paraId="6F8812B1" w14:textId="77777777" w:rsidR="00E92C8E" w:rsidDel="007701D5" w:rsidRDefault="00E92C8E">
      <w:pPr>
        <w:pStyle w:val="TableofFigures"/>
        <w:tabs>
          <w:tab w:val="right" w:leader="dot" w:pos="9347"/>
        </w:tabs>
        <w:rPr>
          <w:del w:id="562" w:author="d j h" w:date="2015-05-09T14:47:00Z"/>
          <w:rFonts w:asciiTheme="minorHAnsi" w:eastAsiaTheme="minorEastAsia" w:hAnsiTheme="minorHAnsi" w:cstheme="minorBidi"/>
          <w:noProof/>
          <w:sz w:val="22"/>
          <w:szCs w:val="22"/>
          <w:lang w:val="en-ZA" w:eastAsia="en-ZA"/>
        </w:rPr>
      </w:pPr>
      <w:del w:id="563" w:author="d j h" w:date="2015-05-09T14:47:00Z">
        <w:r w:rsidRPr="007701D5" w:rsidDel="007701D5">
          <w:rPr>
            <w:rPrChange w:id="564" w:author="d j h" w:date="2015-05-09T14:47:00Z">
              <w:rPr>
                <w:rStyle w:val="Hyperlink"/>
                <w:noProof/>
              </w:rPr>
            </w:rPrChange>
          </w:rPr>
          <w:delText>Figure 2.3  Radiometrically calibrated mosaic on MODIS reference image background</w:delText>
        </w:r>
        <w:r w:rsidDel="007701D5">
          <w:rPr>
            <w:noProof/>
            <w:webHidden/>
          </w:rPr>
          <w:tab/>
          <w:delText>22</w:delText>
        </w:r>
      </w:del>
    </w:p>
    <w:p w14:paraId="52420111" w14:textId="77777777" w:rsidR="00E92C8E" w:rsidDel="007701D5" w:rsidRDefault="00E92C8E">
      <w:pPr>
        <w:pStyle w:val="TableofFigures"/>
        <w:tabs>
          <w:tab w:val="right" w:leader="dot" w:pos="9347"/>
        </w:tabs>
        <w:rPr>
          <w:del w:id="565" w:author="d j h" w:date="2015-05-09T14:47:00Z"/>
          <w:rFonts w:asciiTheme="minorHAnsi" w:eastAsiaTheme="minorEastAsia" w:hAnsiTheme="minorHAnsi" w:cstheme="minorBidi"/>
          <w:noProof/>
          <w:sz w:val="22"/>
          <w:szCs w:val="22"/>
          <w:lang w:val="en-ZA" w:eastAsia="en-ZA"/>
        </w:rPr>
      </w:pPr>
      <w:del w:id="566" w:author="d j h" w:date="2015-05-09T14:47:00Z">
        <w:r w:rsidRPr="007701D5" w:rsidDel="007701D5">
          <w:rPr>
            <w:rPrChange w:id="567" w:author="d j h" w:date="2015-05-09T14:47:00Z">
              <w:rPr>
                <w:rStyle w:val="Hyperlink"/>
                <w:noProof/>
              </w:rPr>
            </w:rPrChange>
          </w:rPr>
          <w:delText>Figure 2.4  SPOT scene and mosaic extents</w:delText>
        </w:r>
        <w:r w:rsidDel="007701D5">
          <w:rPr>
            <w:noProof/>
            <w:webHidden/>
          </w:rPr>
          <w:tab/>
          <w:delText>23</w:delText>
        </w:r>
      </w:del>
    </w:p>
    <w:p w14:paraId="492FD140" w14:textId="77777777" w:rsidR="00E92C8E" w:rsidDel="007701D5" w:rsidRDefault="00E92C8E">
      <w:pPr>
        <w:pStyle w:val="TableofFigures"/>
        <w:tabs>
          <w:tab w:val="right" w:leader="dot" w:pos="9347"/>
        </w:tabs>
        <w:rPr>
          <w:del w:id="568" w:author="d j h" w:date="2015-05-09T14:47:00Z"/>
          <w:rFonts w:asciiTheme="minorHAnsi" w:eastAsiaTheme="minorEastAsia" w:hAnsiTheme="minorHAnsi" w:cstheme="minorBidi"/>
          <w:noProof/>
          <w:sz w:val="22"/>
          <w:szCs w:val="22"/>
          <w:lang w:val="en-ZA" w:eastAsia="en-ZA"/>
        </w:rPr>
      </w:pPr>
      <w:del w:id="569" w:author="d j h" w:date="2015-05-09T14:47:00Z">
        <w:r w:rsidRPr="007701D5" w:rsidDel="007701D5">
          <w:rPr>
            <w:rPrChange w:id="570" w:author="d j h" w:date="2015-05-09T14:47:00Z">
              <w:rPr>
                <w:rStyle w:val="Hyperlink"/>
                <w:noProof/>
              </w:rPr>
            </w:rPrChange>
          </w:rPr>
          <w:delText>Figure 2.5  Cross calibration validation. (a) Masked Intergraph DMC mosaic. (b) SPOT scene. (c) Absolute error image.</w:delText>
        </w:r>
        <w:r w:rsidDel="007701D5">
          <w:rPr>
            <w:noProof/>
            <w:webHidden/>
          </w:rPr>
          <w:tab/>
          <w:delText>25</w:delText>
        </w:r>
      </w:del>
    </w:p>
    <w:p w14:paraId="4A7B698E" w14:textId="77777777" w:rsidR="00E92C8E" w:rsidDel="007701D5" w:rsidRDefault="00E92C8E">
      <w:pPr>
        <w:pStyle w:val="TableofFigures"/>
        <w:tabs>
          <w:tab w:val="right" w:leader="dot" w:pos="9347"/>
        </w:tabs>
        <w:rPr>
          <w:del w:id="571" w:author="d j h" w:date="2015-05-09T14:47:00Z"/>
          <w:rFonts w:asciiTheme="minorHAnsi" w:eastAsiaTheme="minorEastAsia" w:hAnsiTheme="minorHAnsi" w:cstheme="minorBidi"/>
          <w:noProof/>
          <w:sz w:val="22"/>
          <w:szCs w:val="22"/>
          <w:lang w:val="en-ZA" w:eastAsia="en-ZA"/>
        </w:rPr>
      </w:pPr>
      <w:del w:id="572" w:author="d j h" w:date="2015-05-09T14:47:00Z">
        <w:r w:rsidRPr="007701D5" w:rsidDel="007701D5">
          <w:rPr>
            <w:rPrChange w:id="573" w:author="d j h" w:date="2015-05-09T14:47:00Z">
              <w:rPr>
                <w:rStyle w:val="Hyperlink"/>
                <w:noProof/>
              </w:rPr>
            </w:rPrChange>
          </w:rPr>
          <w:delText>Figure 3.2  Clustering of correlated features</w:delText>
        </w:r>
        <w:r w:rsidDel="007701D5">
          <w:rPr>
            <w:noProof/>
            <w:webHidden/>
          </w:rPr>
          <w:tab/>
          <w:delText>38</w:delText>
        </w:r>
      </w:del>
    </w:p>
    <w:p w14:paraId="7B8D363D" w14:textId="77777777" w:rsidR="00E92C8E" w:rsidDel="007701D5" w:rsidRDefault="00E92C8E">
      <w:pPr>
        <w:pStyle w:val="TableofFigures"/>
        <w:tabs>
          <w:tab w:val="right" w:leader="dot" w:pos="9347"/>
        </w:tabs>
        <w:rPr>
          <w:del w:id="574" w:author="d j h" w:date="2015-05-09T14:47:00Z"/>
          <w:rFonts w:asciiTheme="minorHAnsi" w:eastAsiaTheme="minorEastAsia" w:hAnsiTheme="minorHAnsi" w:cstheme="minorBidi"/>
          <w:noProof/>
          <w:sz w:val="22"/>
          <w:szCs w:val="22"/>
          <w:lang w:val="en-ZA" w:eastAsia="en-ZA"/>
        </w:rPr>
      </w:pPr>
      <w:del w:id="575" w:author="d j h" w:date="2015-05-09T14:47:00Z">
        <w:r w:rsidRPr="007701D5" w:rsidDel="007701D5">
          <w:rPr>
            <w:rPrChange w:id="576" w:author="d j h" w:date="2015-05-09T14:47:00Z">
              <w:rPr>
                <w:rStyle w:val="Hyperlink"/>
                <w:noProof/>
              </w:rPr>
            </w:rPrChange>
          </w:rPr>
          <w:lastRenderedPageBreak/>
          <w:delText>Figure 4.1  Little Karoo study area</w:delText>
        </w:r>
        <w:r w:rsidDel="007701D5">
          <w:rPr>
            <w:noProof/>
            <w:webHidden/>
          </w:rPr>
          <w:tab/>
          <w:delText>46</w:delText>
        </w:r>
      </w:del>
    </w:p>
    <w:p w14:paraId="7366B133" w14:textId="77777777" w:rsidR="00E92C8E" w:rsidDel="007701D5" w:rsidRDefault="00E92C8E">
      <w:pPr>
        <w:pStyle w:val="TableofFigures"/>
        <w:tabs>
          <w:tab w:val="right" w:leader="dot" w:pos="9347"/>
        </w:tabs>
        <w:rPr>
          <w:del w:id="577" w:author="d j h" w:date="2015-05-09T14:47:00Z"/>
          <w:rFonts w:asciiTheme="minorHAnsi" w:eastAsiaTheme="minorEastAsia" w:hAnsiTheme="minorHAnsi" w:cstheme="minorBidi"/>
          <w:noProof/>
          <w:sz w:val="22"/>
          <w:szCs w:val="22"/>
          <w:lang w:val="en-ZA" w:eastAsia="en-ZA"/>
        </w:rPr>
      </w:pPr>
      <w:del w:id="578" w:author="d j h" w:date="2015-05-09T14:47:00Z">
        <w:r w:rsidRPr="007701D5" w:rsidDel="007701D5">
          <w:rPr>
            <w:rPrChange w:id="579" w:author="d j h" w:date="2015-05-09T14:47:00Z">
              <w:rPr>
                <w:rStyle w:val="Hyperlink"/>
                <w:noProof/>
              </w:rPr>
            </w:rPrChange>
          </w:rPr>
          <w:delText xml:space="preserve">Figure 4.2  Study area </w:delText>
        </w:r>
        <w:r w:rsidRPr="007701D5" w:rsidDel="007701D5">
          <w:rPr>
            <w:rPrChange w:id="580" w:author="d j h" w:date="2015-05-09T14:47:00Z">
              <w:rPr>
                <w:rStyle w:val="Hyperlink"/>
                <w:i/>
                <w:noProof/>
              </w:rPr>
            </w:rPrChange>
          </w:rPr>
          <w:delText>P. afra</w:delText>
        </w:r>
        <w:r w:rsidRPr="007701D5" w:rsidDel="007701D5">
          <w:rPr>
            <w:rPrChange w:id="581" w:author="d j h" w:date="2015-05-09T14:47:00Z">
              <w:rPr>
                <w:rStyle w:val="Hyperlink"/>
                <w:noProof/>
              </w:rPr>
            </w:rPrChange>
          </w:rPr>
          <w:delText xml:space="preserve"> habitats and field ground truth sites</w:delText>
        </w:r>
        <w:r w:rsidDel="007701D5">
          <w:rPr>
            <w:noProof/>
            <w:webHidden/>
          </w:rPr>
          <w:tab/>
          <w:delText>47</w:delText>
        </w:r>
      </w:del>
    </w:p>
    <w:p w14:paraId="45A8F939" w14:textId="77777777" w:rsidR="00E92C8E" w:rsidDel="007701D5" w:rsidRDefault="00E92C8E">
      <w:pPr>
        <w:pStyle w:val="TableofFigures"/>
        <w:tabs>
          <w:tab w:val="right" w:leader="dot" w:pos="9347"/>
        </w:tabs>
        <w:rPr>
          <w:del w:id="582" w:author="d j h" w:date="2015-05-09T14:47:00Z"/>
          <w:rFonts w:asciiTheme="minorHAnsi" w:eastAsiaTheme="minorEastAsia" w:hAnsiTheme="minorHAnsi" w:cstheme="minorBidi"/>
          <w:noProof/>
          <w:sz w:val="22"/>
          <w:szCs w:val="22"/>
          <w:lang w:val="en-ZA" w:eastAsia="en-ZA"/>
        </w:rPr>
      </w:pPr>
      <w:del w:id="583" w:author="d j h" w:date="2015-05-09T14:47:00Z">
        <w:r w:rsidRPr="007701D5" w:rsidDel="007701D5">
          <w:rPr>
            <w:rPrChange w:id="584" w:author="d j h" w:date="2015-05-09T14:47:00Z">
              <w:rPr>
                <w:rStyle w:val="Hyperlink"/>
                <w:noProof/>
              </w:rPr>
            </w:rPrChange>
          </w:rPr>
          <w:delText>Figure 4.3  Matjiesvlei2 ground truth site</w:delText>
        </w:r>
        <w:r w:rsidDel="007701D5">
          <w:rPr>
            <w:noProof/>
            <w:webHidden/>
          </w:rPr>
          <w:tab/>
          <w:delText>48</w:delText>
        </w:r>
      </w:del>
    </w:p>
    <w:p w14:paraId="7E6DD7BF" w14:textId="77777777" w:rsidR="00E92C8E" w:rsidDel="007701D5" w:rsidRDefault="00E92C8E">
      <w:pPr>
        <w:pStyle w:val="TableofFigures"/>
        <w:tabs>
          <w:tab w:val="right" w:leader="dot" w:pos="9347"/>
        </w:tabs>
        <w:rPr>
          <w:del w:id="585" w:author="d j h" w:date="2015-05-09T14:47:00Z"/>
          <w:rFonts w:asciiTheme="minorHAnsi" w:eastAsiaTheme="minorEastAsia" w:hAnsiTheme="minorHAnsi" w:cstheme="minorBidi"/>
          <w:noProof/>
          <w:sz w:val="22"/>
          <w:szCs w:val="22"/>
          <w:lang w:val="en-ZA" w:eastAsia="en-ZA"/>
        </w:rPr>
      </w:pPr>
      <w:del w:id="586" w:author="d j h" w:date="2015-05-09T14:47:00Z">
        <w:r w:rsidRPr="007701D5" w:rsidDel="007701D5">
          <w:rPr>
            <w:rPrChange w:id="587" w:author="d j h" w:date="2015-05-09T14:47:00Z">
              <w:rPr>
                <w:rStyle w:val="Hyperlink"/>
                <w:noProof/>
              </w:rPr>
            </w:rPrChange>
          </w:rPr>
          <w:delText>Figure 4.4  Hand labelled ground truth</w:delText>
        </w:r>
        <w:r w:rsidDel="007701D5">
          <w:rPr>
            <w:noProof/>
            <w:webHidden/>
          </w:rPr>
          <w:tab/>
          <w:delText>50</w:delText>
        </w:r>
      </w:del>
    </w:p>
    <w:p w14:paraId="56FAA4A2" w14:textId="77777777" w:rsidR="00E92C8E" w:rsidDel="007701D5" w:rsidRDefault="00E92C8E">
      <w:pPr>
        <w:pStyle w:val="TableofFigures"/>
        <w:tabs>
          <w:tab w:val="right" w:leader="dot" w:pos="9347"/>
        </w:tabs>
        <w:rPr>
          <w:del w:id="588" w:author="d j h" w:date="2015-05-09T14:47:00Z"/>
          <w:rFonts w:asciiTheme="minorHAnsi" w:eastAsiaTheme="minorEastAsia" w:hAnsiTheme="minorHAnsi" w:cstheme="minorBidi"/>
          <w:noProof/>
          <w:sz w:val="22"/>
          <w:szCs w:val="22"/>
          <w:lang w:val="en-ZA" w:eastAsia="en-ZA"/>
        </w:rPr>
      </w:pPr>
      <w:del w:id="589" w:author="d j h" w:date="2015-05-09T14:47:00Z">
        <w:r w:rsidRPr="007701D5" w:rsidDel="007701D5">
          <w:rPr>
            <w:rPrChange w:id="590" w:author="d j h" w:date="2015-05-09T14:47:00Z">
              <w:rPr>
                <w:rStyle w:val="Hyperlink"/>
                <w:noProof/>
              </w:rPr>
            </w:rPrChange>
          </w:rPr>
          <w:delText>Figure 4.5  Clustering of correlated features</w:delText>
        </w:r>
        <w:r w:rsidDel="007701D5">
          <w:rPr>
            <w:noProof/>
            <w:webHidden/>
          </w:rPr>
          <w:tab/>
          <w:delText>59</w:delText>
        </w:r>
      </w:del>
    </w:p>
    <w:p w14:paraId="688ACA91" w14:textId="77777777" w:rsidR="00E92C8E" w:rsidDel="007701D5" w:rsidRDefault="00E92C8E">
      <w:pPr>
        <w:pStyle w:val="TableofFigures"/>
        <w:tabs>
          <w:tab w:val="right" w:leader="dot" w:pos="9347"/>
        </w:tabs>
        <w:rPr>
          <w:del w:id="591" w:author="d j h" w:date="2015-05-09T14:47:00Z"/>
          <w:rFonts w:asciiTheme="minorHAnsi" w:eastAsiaTheme="minorEastAsia" w:hAnsiTheme="minorHAnsi" w:cstheme="minorBidi"/>
          <w:noProof/>
          <w:sz w:val="22"/>
          <w:szCs w:val="22"/>
          <w:lang w:val="en-ZA" w:eastAsia="en-ZA"/>
        </w:rPr>
      </w:pPr>
      <w:del w:id="592" w:author="d j h" w:date="2015-05-09T14:47:00Z">
        <w:r w:rsidRPr="007701D5" w:rsidDel="007701D5">
          <w:rPr>
            <w:rPrChange w:id="593" w:author="d j h" w:date="2015-05-09T14:47:00Z">
              <w:rPr>
                <w:rStyle w:val="Hyperlink"/>
                <w:noProof/>
              </w:rPr>
            </w:rPrChange>
          </w:rPr>
          <w:delText>Figure 4.6  Groenfontein classification (Habitat: valley thicket with Spekboom)</w:delText>
        </w:r>
        <w:r w:rsidDel="007701D5">
          <w:rPr>
            <w:noProof/>
            <w:webHidden/>
          </w:rPr>
          <w:tab/>
          <w:delText>66</w:delText>
        </w:r>
      </w:del>
    </w:p>
    <w:p w14:paraId="2F8A1636" w14:textId="77777777" w:rsidR="00E92C8E" w:rsidDel="007701D5" w:rsidRDefault="00E92C8E">
      <w:pPr>
        <w:pStyle w:val="TableofFigures"/>
        <w:tabs>
          <w:tab w:val="right" w:leader="dot" w:pos="9347"/>
        </w:tabs>
        <w:rPr>
          <w:del w:id="594" w:author="d j h" w:date="2015-05-09T14:47:00Z"/>
          <w:rFonts w:asciiTheme="minorHAnsi" w:eastAsiaTheme="minorEastAsia" w:hAnsiTheme="minorHAnsi" w:cstheme="minorBidi"/>
          <w:noProof/>
          <w:sz w:val="22"/>
          <w:szCs w:val="22"/>
          <w:lang w:val="en-ZA" w:eastAsia="en-ZA"/>
        </w:rPr>
      </w:pPr>
      <w:del w:id="595" w:author="d j h" w:date="2015-05-09T14:47:00Z">
        <w:r w:rsidRPr="007701D5" w:rsidDel="007701D5">
          <w:rPr>
            <w:rPrChange w:id="596" w:author="d j h" w:date="2015-05-09T14:47:00Z">
              <w:rPr>
                <w:rStyle w:val="Hyperlink"/>
                <w:noProof/>
              </w:rPr>
            </w:rPrChange>
          </w:rPr>
          <w:delText>Figure 4.7  Matjiesvlei classification (Habitat: arid thicket with Spekboom)</w:delText>
        </w:r>
        <w:r w:rsidDel="007701D5">
          <w:rPr>
            <w:noProof/>
            <w:webHidden/>
          </w:rPr>
          <w:tab/>
          <w:delText>67</w:delText>
        </w:r>
      </w:del>
    </w:p>
    <w:p w14:paraId="5F82E0EB" w14:textId="77777777" w:rsidR="00E92C8E" w:rsidDel="007701D5" w:rsidRDefault="00E92C8E">
      <w:pPr>
        <w:pStyle w:val="TableofFigures"/>
        <w:tabs>
          <w:tab w:val="right" w:leader="dot" w:pos="9347"/>
        </w:tabs>
        <w:rPr>
          <w:del w:id="597" w:author="d j h" w:date="2015-05-09T14:47:00Z"/>
          <w:rFonts w:asciiTheme="minorHAnsi" w:eastAsiaTheme="minorEastAsia" w:hAnsiTheme="minorHAnsi" w:cstheme="minorBidi"/>
          <w:noProof/>
          <w:sz w:val="22"/>
          <w:szCs w:val="22"/>
          <w:lang w:val="en-ZA" w:eastAsia="en-ZA"/>
        </w:rPr>
      </w:pPr>
      <w:del w:id="598" w:author="d j h" w:date="2015-05-09T14:47:00Z">
        <w:r w:rsidRPr="007701D5" w:rsidDel="007701D5">
          <w:rPr>
            <w:rPrChange w:id="599" w:author="d j h" w:date="2015-05-09T14:47:00Z">
              <w:rPr>
                <w:rStyle w:val="Hyperlink"/>
                <w:noProof/>
              </w:rPr>
            </w:rPrChange>
          </w:rPr>
          <w:delText>Figure 4.8  Rooiberg classification (Habitat: arid thicket with Spekboom and Fynbos mosaic)</w:delText>
        </w:r>
        <w:r w:rsidDel="007701D5">
          <w:rPr>
            <w:noProof/>
            <w:webHidden/>
          </w:rPr>
          <w:tab/>
          <w:delText>67</w:delText>
        </w:r>
      </w:del>
    </w:p>
    <w:p w14:paraId="3AFB8644" w14:textId="77777777" w:rsidR="00E92C8E" w:rsidDel="007701D5" w:rsidRDefault="00E92C8E">
      <w:pPr>
        <w:pStyle w:val="TableofFigures"/>
        <w:tabs>
          <w:tab w:val="right" w:leader="dot" w:pos="9347"/>
        </w:tabs>
        <w:rPr>
          <w:del w:id="600" w:author="d j h" w:date="2015-05-09T14:47:00Z"/>
          <w:rFonts w:asciiTheme="minorHAnsi" w:eastAsiaTheme="minorEastAsia" w:hAnsiTheme="minorHAnsi" w:cstheme="minorBidi"/>
          <w:noProof/>
          <w:sz w:val="22"/>
          <w:szCs w:val="22"/>
          <w:lang w:val="en-ZA" w:eastAsia="en-ZA"/>
        </w:rPr>
      </w:pPr>
      <w:del w:id="601" w:author="d j h" w:date="2015-05-09T14:47:00Z">
        <w:r w:rsidRPr="007701D5" w:rsidDel="007701D5">
          <w:rPr>
            <w:rPrChange w:id="602" w:author="d j h" w:date="2015-05-09T14:47:00Z">
              <w:rPr>
                <w:rStyle w:val="Hyperlink"/>
                <w:noProof/>
              </w:rPr>
            </w:rPrChange>
          </w:rPr>
          <w:delText>Figure 4.9  Grootkop classification (Habitat: arid thicket with Spekboom and Succulent Karoo mosaic)</w:delText>
        </w:r>
        <w:r w:rsidDel="007701D5">
          <w:rPr>
            <w:noProof/>
            <w:webHidden/>
          </w:rPr>
          <w:tab/>
          <w:delText>68</w:delText>
        </w:r>
      </w:del>
    </w:p>
    <w:p w14:paraId="43F4B29F" w14:textId="77777777" w:rsidR="00795351" w:rsidRDefault="003D74BD" w:rsidP="00795351">
      <w:pPr>
        <w:pStyle w:val="TableofFigures"/>
        <w:tabs>
          <w:tab w:val="right" w:leader="dot" w:pos="9347"/>
        </w:tabs>
        <w:jc w:val="center"/>
        <w:rPr>
          <w:b/>
          <w:caps/>
        </w:rPr>
      </w:pPr>
      <w:r>
        <w:rPr>
          <w:b/>
          <w:caps/>
        </w:rPr>
        <w:fldChar w:fldCharType="end"/>
      </w:r>
    </w:p>
    <w:p w14:paraId="1D755A87" w14:textId="77777777" w:rsidR="00E26A85" w:rsidRPr="00282629" w:rsidRDefault="00795351" w:rsidP="00E26A85">
      <w:pPr>
        <w:pStyle w:val="PreHeadings"/>
      </w:pPr>
      <w:r>
        <w:rPr>
          <w:caps/>
        </w:rPr>
        <w:br w:type="page"/>
      </w:r>
    </w:p>
    <w:p w14:paraId="3A1EA936" w14:textId="77777777" w:rsidR="00795351" w:rsidRPr="00282629" w:rsidRDefault="00795351" w:rsidP="00282629">
      <w:pPr>
        <w:pStyle w:val="PreHeadings"/>
      </w:pPr>
      <w:bookmarkStart w:id="603" w:name="_Toc394607631"/>
      <w:bookmarkStart w:id="604" w:name="_Toc418946156"/>
      <w:r w:rsidRPr="00282629">
        <w:lastRenderedPageBreak/>
        <w:t>APPENDICES</w:t>
      </w:r>
      <w:bookmarkEnd w:id="603"/>
      <w:bookmarkEnd w:id="604"/>
    </w:p>
    <w:p w14:paraId="454E50FD" w14:textId="77777777" w:rsidR="00795351" w:rsidRDefault="00795351" w:rsidP="00795351">
      <w:pPr>
        <w:pStyle w:val="TableofFigures"/>
        <w:tabs>
          <w:tab w:val="right" w:leader="dot" w:pos="9347"/>
        </w:tabs>
        <w:rPr>
          <w:b/>
          <w:sz w:val="28"/>
          <w:szCs w:val="28"/>
        </w:rPr>
      </w:pPr>
    </w:p>
    <w:tbl>
      <w:tblPr>
        <w:tblW w:w="0" w:type="auto"/>
        <w:tblLook w:val="01E0" w:firstRow="1" w:lastRow="1" w:firstColumn="1" w:lastColumn="1" w:noHBand="0" w:noVBand="0"/>
      </w:tblPr>
      <w:tblGrid>
        <w:gridCol w:w="1809"/>
        <w:gridCol w:w="7088"/>
        <w:gridCol w:w="676"/>
      </w:tblGrid>
      <w:tr w:rsidR="003D74BD" w14:paraId="57548D5B" w14:textId="77777777" w:rsidTr="006E670E">
        <w:tc>
          <w:tcPr>
            <w:tcW w:w="1809" w:type="dxa"/>
            <w:shd w:val="clear" w:color="auto" w:fill="auto"/>
          </w:tcPr>
          <w:p w14:paraId="6885C19D" w14:textId="77777777" w:rsidR="003D74BD" w:rsidRDefault="003D74BD" w:rsidP="006E670E">
            <w:pPr>
              <w:pStyle w:val="1TeksCharChar"/>
              <w:spacing w:before="240" w:after="240" w:line="240" w:lineRule="auto"/>
              <w:jc w:val="left"/>
            </w:pPr>
            <w:r>
              <w:t xml:space="preserve">Appendix A: </w:t>
            </w:r>
          </w:p>
        </w:tc>
        <w:tc>
          <w:tcPr>
            <w:tcW w:w="7088" w:type="dxa"/>
            <w:shd w:val="clear" w:color="auto" w:fill="auto"/>
          </w:tcPr>
          <w:p w14:paraId="6E619DB7" w14:textId="77777777" w:rsidR="003D74BD" w:rsidRDefault="001E55D5" w:rsidP="006E670E">
            <w:pPr>
              <w:spacing w:before="240" w:after="240"/>
            </w:pPr>
            <w:r>
              <w:t>Description</w:t>
            </w:r>
          </w:p>
        </w:tc>
        <w:tc>
          <w:tcPr>
            <w:tcW w:w="676" w:type="dxa"/>
            <w:shd w:val="clear" w:color="auto" w:fill="auto"/>
          </w:tcPr>
          <w:p w14:paraId="31EC7516" w14:textId="77777777" w:rsidR="003D74BD" w:rsidRDefault="003D74BD" w:rsidP="006E670E">
            <w:pPr>
              <w:spacing w:before="240" w:after="240"/>
            </w:pPr>
          </w:p>
        </w:tc>
      </w:tr>
      <w:tr w:rsidR="003D74BD" w14:paraId="6B122C22" w14:textId="77777777" w:rsidTr="006E670E">
        <w:tc>
          <w:tcPr>
            <w:tcW w:w="1809" w:type="dxa"/>
            <w:shd w:val="clear" w:color="auto" w:fill="auto"/>
          </w:tcPr>
          <w:p w14:paraId="61BFB705" w14:textId="77777777" w:rsidR="003D74BD" w:rsidRDefault="003D74BD" w:rsidP="006E670E">
            <w:pPr>
              <w:spacing w:before="240" w:after="240"/>
            </w:pPr>
            <w:r>
              <w:t xml:space="preserve">Appendix B: </w:t>
            </w:r>
          </w:p>
        </w:tc>
        <w:tc>
          <w:tcPr>
            <w:tcW w:w="7088" w:type="dxa"/>
            <w:shd w:val="clear" w:color="auto" w:fill="auto"/>
          </w:tcPr>
          <w:p w14:paraId="12DD284A" w14:textId="77777777" w:rsidR="003D74BD" w:rsidRDefault="001E55D5" w:rsidP="006E670E">
            <w:pPr>
              <w:spacing w:before="240" w:after="240"/>
            </w:pPr>
            <w:r>
              <w:t>Description</w:t>
            </w:r>
          </w:p>
        </w:tc>
        <w:tc>
          <w:tcPr>
            <w:tcW w:w="676" w:type="dxa"/>
            <w:shd w:val="clear" w:color="auto" w:fill="auto"/>
          </w:tcPr>
          <w:p w14:paraId="495F60D2" w14:textId="77777777" w:rsidR="003D74BD" w:rsidRDefault="003D74BD" w:rsidP="006E670E">
            <w:pPr>
              <w:spacing w:before="240" w:after="240"/>
            </w:pPr>
          </w:p>
        </w:tc>
      </w:tr>
    </w:tbl>
    <w:p w14:paraId="3333F802" w14:textId="77777777" w:rsidR="003D74BD" w:rsidRPr="003D74BD" w:rsidRDefault="003D74BD" w:rsidP="003D74BD"/>
    <w:p w14:paraId="6BBE2EAE" w14:textId="77777777" w:rsidR="003D74BD" w:rsidRDefault="003D74BD" w:rsidP="003D74BD">
      <w:pPr>
        <w:pStyle w:val="1TeksCharChar"/>
        <w:jc w:val="left"/>
      </w:pPr>
    </w:p>
    <w:p w14:paraId="7A11ADC3" w14:textId="77777777" w:rsidR="00E26A85" w:rsidRDefault="00E26A85" w:rsidP="003D74BD">
      <w:pPr>
        <w:pStyle w:val="1TeksCharChar"/>
        <w:jc w:val="left"/>
      </w:pPr>
    </w:p>
    <w:p w14:paraId="1344090E" w14:textId="77777777" w:rsidR="00E26A85" w:rsidRDefault="00E26A85" w:rsidP="00E26A85">
      <w:pPr>
        <w:pStyle w:val="PreHeadings"/>
        <w:rPr>
          <w:caps/>
        </w:rPr>
      </w:pPr>
      <w:r>
        <w:br w:type="page"/>
      </w:r>
      <w:bookmarkStart w:id="605" w:name="_Toc394607632"/>
      <w:bookmarkStart w:id="606" w:name="_Toc418946157"/>
      <w:r>
        <w:lastRenderedPageBreak/>
        <w:t>ACRONYMS AND ABBREVIATIONS</w:t>
      </w:r>
      <w:bookmarkEnd w:id="605"/>
      <w:bookmarkEnd w:id="606"/>
      <w:r>
        <w:rPr>
          <w:caps/>
        </w:rPr>
        <w:t xml:space="preserve"> </w:t>
      </w:r>
    </w:p>
    <w:p w14:paraId="341C1143" w14:textId="77777777" w:rsidR="00E26A85" w:rsidRPr="00282629" w:rsidRDefault="00E26A85" w:rsidP="00E26A85">
      <w:pPr>
        <w:pStyle w:val="1TeksCharChar"/>
      </w:pPr>
    </w:p>
    <w:tbl>
      <w:tblPr>
        <w:tblW w:w="0" w:type="auto"/>
        <w:tblLook w:val="01E0" w:firstRow="1" w:lastRow="1" w:firstColumn="1" w:lastColumn="1" w:noHBand="0" w:noVBand="0"/>
      </w:tblPr>
      <w:tblGrid>
        <w:gridCol w:w="2191"/>
        <w:gridCol w:w="7166"/>
      </w:tblGrid>
      <w:tr w:rsidR="0000325F" w14:paraId="74F0D299" w14:textId="77777777" w:rsidTr="00532329">
        <w:tc>
          <w:tcPr>
            <w:tcW w:w="2191" w:type="dxa"/>
            <w:shd w:val="clear" w:color="auto" w:fill="auto"/>
          </w:tcPr>
          <w:p w14:paraId="33CF1381" w14:textId="77777777" w:rsidR="0000325F" w:rsidRPr="00150707" w:rsidRDefault="0000325F" w:rsidP="0000325F">
            <w:pPr>
              <w:spacing w:line="360" w:lineRule="auto"/>
            </w:pPr>
            <w:r w:rsidRPr="00150707">
              <w:t>BE</w:t>
            </w:r>
          </w:p>
        </w:tc>
        <w:tc>
          <w:tcPr>
            <w:tcW w:w="7166" w:type="dxa"/>
            <w:shd w:val="clear" w:color="auto" w:fill="auto"/>
          </w:tcPr>
          <w:p w14:paraId="2A2BFF60" w14:textId="08575D51" w:rsidR="0000325F" w:rsidRPr="00150707" w:rsidRDefault="0000325F" w:rsidP="0000325F">
            <w:pPr>
              <w:spacing w:line="360" w:lineRule="auto"/>
            </w:pPr>
            <w:r w:rsidRPr="00150707">
              <w:t xml:space="preserve">Backward </w:t>
            </w:r>
            <w:r w:rsidR="00D113DD">
              <w:t>e</w:t>
            </w:r>
            <w:r w:rsidRPr="00150707">
              <w:t>limination</w:t>
            </w:r>
          </w:p>
        </w:tc>
      </w:tr>
      <w:tr w:rsidR="00FC07E8" w14:paraId="04559E91" w14:textId="77777777" w:rsidTr="00532329">
        <w:tc>
          <w:tcPr>
            <w:tcW w:w="2191" w:type="dxa"/>
            <w:shd w:val="clear" w:color="auto" w:fill="auto"/>
          </w:tcPr>
          <w:p w14:paraId="55CC37C9" w14:textId="77777777" w:rsidR="00FC07E8" w:rsidRPr="00150707" w:rsidRDefault="00FC07E8" w:rsidP="0000325F">
            <w:pPr>
              <w:spacing w:line="360" w:lineRule="auto"/>
            </w:pPr>
            <w:r>
              <w:t>BRDF</w:t>
            </w:r>
          </w:p>
        </w:tc>
        <w:tc>
          <w:tcPr>
            <w:tcW w:w="7166" w:type="dxa"/>
            <w:shd w:val="clear" w:color="auto" w:fill="auto"/>
          </w:tcPr>
          <w:p w14:paraId="1684EBC5" w14:textId="3FB874BD" w:rsidR="00FC07E8" w:rsidRPr="00150707" w:rsidRDefault="00FC07E8" w:rsidP="0000325F">
            <w:pPr>
              <w:spacing w:line="360" w:lineRule="auto"/>
            </w:pPr>
            <w:r>
              <w:t xml:space="preserve">Bi-directional </w:t>
            </w:r>
            <w:r w:rsidR="00D113DD">
              <w:t>r</w:t>
            </w:r>
            <w:r>
              <w:t xml:space="preserve">eflectance </w:t>
            </w:r>
            <w:r w:rsidR="00D113DD">
              <w:t>d</w:t>
            </w:r>
            <w:r>
              <w:t xml:space="preserve">istribution </w:t>
            </w:r>
            <w:r w:rsidR="00D113DD">
              <w:t>f</w:t>
            </w:r>
            <w:r>
              <w:t>unction</w:t>
            </w:r>
          </w:p>
        </w:tc>
      </w:tr>
      <w:tr w:rsidR="0000325F" w14:paraId="3EA20D75" w14:textId="77777777" w:rsidTr="00532329">
        <w:tc>
          <w:tcPr>
            <w:tcW w:w="2191" w:type="dxa"/>
            <w:shd w:val="clear" w:color="auto" w:fill="auto"/>
          </w:tcPr>
          <w:p w14:paraId="63B0C46A" w14:textId="77777777" w:rsidR="0000325F" w:rsidRPr="00150707" w:rsidRDefault="0000325F" w:rsidP="0000325F">
            <w:pPr>
              <w:spacing w:line="360" w:lineRule="auto"/>
            </w:pPr>
            <w:r w:rsidRPr="00150707">
              <w:t>DGPS</w:t>
            </w:r>
          </w:p>
        </w:tc>
        <w:tc>
          <w:tcPr>
            <w:tcW w:w="7166" w:type="dxa"/>
            <w:shd w:val="clear" w:color="auto" w:fill="auto"/>
          </w:tcPr>
          <w:p w14:paraId="0F6C0900" w14:textId="77777777" w:rsidR="0000325F" w:rsidRPr="00150707" w:rsidRDefault="0000325F" w:rsidP="0000325F">
            <w:pPr>
              <w:spacing w:line="360" w:lineRule="auto"/>
            </w:pPr>
            <w:r w:rsidRPr="00150707">
              <w:t>Differential GPS</w:t>
            </w:r>
          </w:p>
        </w:tc>
      </w:tr>
      <w:tr w:rsidR="0000325F" w14:paraId="397C1EC2" w14:textId="77777777" w:rsidTr="00532329">
        <w:tc>
          <w:tcPr>
            <w:tcW w:w="2191" w:type="dxa"/>
            <w:shd w:val="clear" w:color="auto" w:fill="auto"/>
          </w:tcPr>
          <w:p w14:paraId="69EB0DC7" w14:textId="77777777" w:rsidR="0000325F" w:rsidRPr="00150707" w:rsidRDefault="0000325F" w:rsidP="0000325F">
            <w:pPr>
              <w:spacing w:line="360" w:lineRule="auto"/>
            </w:pPr>
            <w:r w:rsidRPr="00150707">
              <w:t>FS</w:t>
            </w:r>
          </w:p>
        </w:tc>
        <w:tc>
          <w:tcPr>
            <w:tcW w:w="7166" w:type="dxa"/>
            <w:shd w:val="clear" w:color="auto" w:fill="auto"/>
          </w:tcPr>
          <w:p w14:paraId="797C880C" w14:textId="0E513CEB" w:rsidR="0000325F" w:rsidRPr="00150707" w:rsidRDefault="0000325F" w:rsidP="0000325F">
            <w:pPr>
              <w:spacing w:line="360" w:lineRule="auto"/>
            </w:pPr>
            <w:r w:rsidRPr="00150707">
              <w:t xml:space="preserve">Forward </w:t>
            </w:r>
            <w:r w:rsidR="00D113DD">
              <w:t>s</w:t>
            </w:r>
            <w:r w:rsidRPr="00150707">
              <w:t>election</w:t>
            </w:r>
          </w:p>
        </w:tc>
      </w:tr>
      <w:tr w:rsidR="0000325F" w:rsidRPr="0002729A" w14:paraId="519B976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B4CF9E" w14:textId="77777777" w:rsidR="0000325F" w:rsidRPr="00150707" w:rsidRDefault="0000325F" w:rsidP="0000325F">
            <w:pPr>
              <w:spacing w:line="360" w:lineRule="auto"/>
            </w:pPr>
            <w:r w:rsidRPr="00150707">
              <w:t>GIS</w:t>
            </w:r>
          </w:p>
        </w:tc>
        <w:tc>
          <w:tcPr>
            <w:tcW w:w="7166" w:type="dxa"/>
            <w:tcBorders>
              <w:top w:val="nil"/>
              <w:left w:val="nil"/>
              <w:bottom w:val="nil"/>
              <w:right w:val="nil"/>
            </w:tcBorders>
            <w:shd w:val="clear" w:color="auto" w:fill="auto"/>
          </w:tcPr>
          <w:p w14:paraId="588DC3C1" w14:textId="4B53FE8A" w:rsidR="0000325F" w:rsidRPr="00150707" w:rsidRDefault="0000325F" w:rsidP="0000325F">
            <w:pPr>
              <w:spacing w:line="360" w:lineRule="auto"/>
            </w:pPr>
            <w:r w:rsidRPr="00150707">
              <w:t xml:space="preserve">Geographical </w:t>
            </w:r>
            <w:r w:rsidR="00D113DD">
              <w:t>i</w:t>
            </w:r>
            <w:r w:rsidRPr="00150707">
              <w:t xml:space="preserve">nformation </w:t>
            </w:r>
            <w:r w:rsidR="00D113DD">
              <w:t>s</w:t>
            </w:r>
            <w:r w:rsidRPr="00150707">
              <w:t>ystem</w:t>
            </w:r>
          </w:p>
        </w:tc>
      </w:tr>
      <w:tr w:rsidR="0000325F" w:rsidRPr="0002729A" w14:paraId="59E2BD5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90C57E2" w14:textId="77777777" w:rsidR="0000325F" w:rsidRPr="00150707" w:rsidRDefault="0000325F" w:rsidP="0000325F">
            <w:pPr>
              <w:spacing w:line="360" w:lineRule="auto"/>
            </w:pPr>
            <w:r w:rsidRPr="00150707">
              <w:t>GLCM</w:t>
            </w:r>
          </w:p>
        </w:tc>
        <w:tc>
          <w:tcPr>
            <w:tcW w:w="7166" w:type="dxa"/>
            <w:tcBorders>
              <w:top w:val="nil"/>
              <w:left w:val="nil"/>
              <w:bottom w:val="nil"/>
              <w:right w:val="nil"/>
            </w:tcBorders>
            <w:shd w:val="clear" w:color="auto" w:fill="auto"/>
          </w:tcPr>
          <w:p w14:paraId="4994508B" w14:textId="4F565B1F" w:rsidR="0000325F" w:rsidRPr="00150707" w:rsidRDefault="0000325F" w:rsidP="0000325F">
            <w:pPr>
              <w:spacing w:line="360" w:lineRule="auto"/>
            </w:pPr>
            <w:r w:rsidRPr="00150707">
              <w:t xml:space="preserve">Grey </w:t>
            </w:r>
            <w:r w:rsidR="00D113DD">
              <w:t>l</w:t>
            </w:r>
            <w:r w:rsidRPr="00150707">
              <w:t xml:space="preserve">evel </w:t>
            </w:r>
            <w:r w:rsidR="00D113DD">
              <w:t>c</w:t>
            </w:r>
            <w:r w:rsidRPr="00150707">
              <w:t xml:space="preserve">o-occurrence </w:t>
            </w:r>
            <w:r w:rsidR="00D113DD">
              <w:t>m</w:t>
            </w:r>
            <w:r w:rsidRPr="00150707">
              <w:t>atrix</w:t>
            </w:r>
          </w:p>
        </w:tc>
      </w:tr>
      <w:tr w:rsidR="0000325F" w:rsidRPr="0002729A" w14:paraId="7A5010A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A875C98" w14:textId="77777777" w:rsidR="0000325F" w:rsidRPr="00150707" w:rsidRDefault="0000325F" w:rsidP="0000325F">
            <w:pPr>
              <w:spacing w:line="360" w:lineRule="auto"/>
            </w:pPr>
            <w:r w:rsidRPr="00150707">
              <w:t>GPS</w:t>
            </w:r>
          </w:p>
        </w:tc>
        <w:tc>
          <w:tcPr>
            <w:tcW w:w="7166" w:type="dxa"/>
            <w:tcBorders>
              <w:top w:val="nil"/>
              <w:left w:val="nil"/>
              <w:bottom w:val="nil"/>
              <w:right w:val="nil"/>
            </w:tcBorders>
            <w:shd w:val="clear" w:color="auto" w:fill="auto"/>
          </w:tcPr>
          <w:p w14:paraId="65F81BD1" w14:textId="0EECC0F1" w:rsidR="0000325F" w:rsidRPr="00150707" w:rsidRDefault="0000325F" w:rsidP="0000325F">
            <w:pPr>
              <w:spacing w:line="360" w:lineRule="auto"/>
            </w:pPr>
            <w:r w:rsidRPr="00150707">
              <w:t xml:space="preserve">Global </w:t>
            </w:r>
            <w:r w:rsidR="00D113DD">
              <w:t>p</w:t>
            </w:r>
            <w:r w:rsidRPr="00150707">
              <w:t xml:space="preserve">ositioning </w:t>
            </w:r>
            <w:r w:rsidR="00D113DD">
              <w:t>s</w:t>
            </w:r>
            <w:r w:rsidRPr="00150707">
              <w:t>ystem</w:t>
            </w:r>
          </w:p>
        </w:tc>
      </w:tr>
      <w:tr w:rsidR="008B10E4" w:rsidRPr="0002729A" w14:paraId="58437C7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C9B5D1C" w14:textId="77777777" w:rsidR="008B10E4" w:rsidRPr="00150707" w:rsidRDefault="008B10E4" w:rsidP="0000325F">
            <w:pPr>
              <w:spacing w:line="360" w:lineRule="auto"/>
            </w:pPr>
            <w:r>
              <w:t>KNN</w:t>
            </w:r>
          </w:p>
        </w:tc>
        <w:tc>
          <w:tcPr>
            <w:tcW w:w="7166" w:type="dxa"/>
            <w:tcBorders>
              <w:top w:val="nil"/>
              <w:left w:val="nil"/>
              <w:bottom w:val="nil"/>
              <w:right w:val="nil"/>
            </w:tcBorders>
            <w:shd w:val="clear" w:color="auto" w:fill="auto"/>
          </w:tcPr>
          <w:p w14:paraId="1F4FECFE" w14:textId="738CF5CB" w:rsidR="008B10E4" w:rsidRPr="00150707" w:rsidRDefault="008B10E4" w:rsidP="008B10E4">
            <w:pPr>
              <w:spacing w:line="360" w:lineRule="auto"/>
            </w:pPr>
            <w:r>
              <w:t>K-</w:t>
            </w:r>
            <w:r w:rsidR="00D113DD">
              <w:t>n</w:t>
            </w:r>
            <w:r>
              <w:t>earest-</w:t>
            </w:r>
            <w:r w:rsidR="00D113DD">
              <w:t>n</w:t>
            </w:r>
            <w:r>
              <w:t>eighbour</w:t>
            </w:r>
          </w:p>
        </w:tc>
      </w:tr>
      <w:tr w:rsidR="0000325F" w:rsidRPr="0002729A" w14:paraId="056EF16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300A401D" w14:textId="77777777" w:rsidR="0000325F" w:rsidRPr="00150707" w:rsidRDefault="0000325F" w:rsidP="0000325F">
            <w:pPr>
              <w:spacing w:line="360" w:lineRule="auto"/>
            </w:pPr>
            <w:r w:rsidRPr="00150707">
              <w:t>LBP</w:t>
            </w:r>
          </w:p>
        </w:tc>
        <w:tc>
          <w:tcPr>
            <w:tcW w:w="7166" w:type="dxa"/>
            <w:tcBorders>
              <w:top w:val="nil"/>
              <w:left w:val="nil"/>
              <w:bottom w:val="nil"/>
              <w:right w:val="nil"/>
            </w:tcBorders>
            <w:shd w:val="clear" w:color="auto" w:fill="auto"/>
          </w:tcPr>
          <w:p w14:paraId="144A6770" w14:textId="2D3DC035" w:rsidR="0000325F" w:rsidRPr="00150707" w:rsidRDefault="0000325F" w:rsidP="0000325F">
            <w:pPr>
              <w:spacing w:line="360" w:lineRule="auto"/>
            </w:pPr>
            <w:r w:rsidRPr="00150707">
              <w:t xml:space="preserve">Local </w:t>
            </w:r>
            <w:r w:rsidR="00D113DD">
              <w:t>b</w:t>
            </w:r>
            <w:r w:rsidRPr="00150707">
              <w:t xml:space="preserve">inary </w:t>
            </w:r>
            <w:r w:rsidR="00D113DD">
              <w:t>p</w:t>
            </w:r>
            <w:r w:rsidRPr="00150707">
              <w:t>attern</w:t>
            </w:r>
          </w:p>
        </w:tc>
      </w:tr>
      <w:tr w:rsidR="0000325F" w:rsidRPr="0002729A" w14:paraId="59657B3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C30D637" w14:textId="77777777" w:rsidR="0000325F" w:rsidRPr="00150707" w:rsidRDefault="0000325F" w:rsidP="0000325F">
            <w:pPr>
              <w:spacing w:line="360" w:lineRule="auto"/>
            </w:pPr>
            <w:r w:rsidRPr="00150707">
              <w:t>LUT</w:t>
            </w:r>
          </w:p>
        </w:tc>
        <w:tc>
          <w:tcPr>
            <w:tcW w:w="7166" w:type="dxa"/>
            <w:tcBorders>
              <w:top w:val="nil"/>
              <w:left w:val="nil"/>
              <w:bottom w:val="nil"/>
              <w:right w:val="nil"/>
            </w:tcBorders>
            <w:shd w:val="clear" w:color="auto" w:fill="auto"/>
          </w:tcPr>
          <w:p w14:paraId="4896B9DF" w14:textId="25DDC3CC" w:rsidR="0000325F" w:rsidRPr="00150707" w:rsidRDefault="0000325F" w:rsidP="0000325F">
            <w:pPr>
              <w:spacing w:line="360" w:lineRule="auto"/>
            </w:pPr>
            <w:r w:rsidRPr="00150707">
              <w:t xml:space="preserve">Look </w:t>
            </w:r>
            <w:r w:rsidR="00D113DD">
              <w:t>u</w:t>
            </w:r>
            <w:r w:rsidRPr="00150707">
              <w:t xml:space="preserve">p </w:t>
            </w:r>
            <w:r w:rsidR="00D113DD">
              <w:t>t</w:t>
            </w:r>
            <w:r w:rsidRPr="00150707">
              <w:t>able</w:t>
            </w:r>
          </w:p>
        </w:tc>
      </w:tr>
      <w:tr w:rsidR="0000325F" w:rsidRPr="0002729A" w14:paraId="3E66908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5342F8B" w14:textId="77777777" w:rsidR="0000325F" w:rsidRPr="00150707" w:rsidRDefault="0000325F" w:rsidP="0000325F">
            <w:pPr>
              <w:spacing w:line="360" w:lineRule="auto"/>
            </w:pPr>
            <w:r w:rsidRPr="00150707">
              <w:t>NDVI</w:t>
            </w:r>
          </w:p>
        </w:tc>
        <w:tc>
          <w:tcPr>
            <w:tcW w:w="7166" w:type="dxa"/>
            <w:tcBorders>
              <w:top w:val="nil"/>
              <w:left w:val="nil"/>
              <w:bottom w:val="nil"/>
              <w:right w:val="nil"/>
            </w:tcBorders>
            <w:shd w:val="clear" w:color="auto" w:fill="auto"/>
          </w:tcPr>
          <w:p w14:paraId="5E109D11" w14:textId="26E5A2B3" w:rsidR="0000325F" w:rsidRPr="00150707" w:rsidRDefault="0000325F" w:rsidP="0000325F">
            <w:pPr>
              <w:spacing w:line="360" w:lineRule="auto"/>
            </w:pPr>
            <w:r w:rsidRPr="00150707">
              <w:t xml:space="preserve">Normalized </w:t>
            </w:r>
            <w:r w:rsidR="00D113DD">
              <w:t>d</w:t>
            </w:r>
            <w:r w:rsidRPr="00150707">
              <w:t xml:space="preserve">ifference </w:t>
            </w:r>
            <w:r w:rsidR="00D113DD">
              <w:t>v</w:t>
            </w:r>
            <w:r w:rsidRPr="00150707">
              <w:t xml:space="preserve">egetation </w:t>
            </w:r>
            <w:r w:rsidR="00D113DD">
              <w:t>i</w:t>
            </w:r>
            <w:r w:rsidRPr="00150707">
              <w:t>ndex</w:t>
            </w:r>
          </w:p>
        </w:tc>
      </w:tr>
      <w:tr w:rsidR="0000325F" w:rsidRPr="0002729A" w14:paraId="0774915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C2A450" w14:textId="77777777" w:rsidR="0000325F" w:rsidRPr="00150707" w:rsidRDefault="0000325F" w:rsidP="0000325F">
            <w:pPr>
              <w:spacing w:line="360" w:lineRule="auto"/>
            </w:pPr>
            <w:r w:rsidRPr="00150707">
              <w:t>NGI</w:t>
            </w:r>
          </w:p>
        </w:tc>
        <w:tc>
          <w:tcPr>
            <w:tcW w:w="7166" w:type="dxa"/>
            <w:tcBorders>
              <w:top w:val="nil"/>
              <w:left w:val="nil"/>
              <w:bottom w:val="nil"/>
              <w:right w:val="nil"/>
            </w:tcBorders>
            <w:shd w:val="clear" w:color="auto" w:fill="auto"/>
          </w:tcPr>
          <w:p w14:paraId="69269024" w14:textId="77777777" w:rsidR="0000325F" w:rsidRPr="00150707" w:rsidRDefault="00155727" w:rsidP="0000325F">
            <w:pPr>
              <w:spacing w:line="360" w:lineRule="auto"/>
            </w:pPr>
            <w:r>
              <w:t xml:space="preserve">Chief Directorate: </w:t>
            </w:r>
            <w:r w:rsidR="0000325F" w:rsidRPr="00150707">
              <w:t>National Geo</w:t>
            </w:r>
            <w:r>
              <w:t>-</w:t>
            </w:r>
            <w:r w:rsidR="0000325F" w:rsidRPr="00150707">
              <w:t>spatial Information</w:t>
            </w:r>
          </w:p>
        </w:tc>
      </w:tr>
      <w:tr w:rsidR="0000325F" w:rsidRPr="0002729A" w14:paraId="4456A4A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DF79AE8" w14:textId="77777777" w:rsidR="0000325F" w:rsidRPr="00150707" w:rsidRDefault="0000325F" w:rsidP="0000325F">
            <w:pPr>
              <w:spacing w:line="360" w:lineRule="auto"/>
            </w:pPr>
            <w:r w:rsidRPr="00150707">
              <w:t>NIR</w:t>
            </w:r>
          </w:p>
        </w:tc>
        <w:tc>
          <w:tcPr>
            <w:tcW w:w="7166" w:type="dxa"/>
            <w:tcBorders>
              <w:top w:val="nil"/>
              <w:left w:val="nil"/>
              <w:bottom w:val="nil"/>
              <w:right w:val="nil"/>
            </w:tcBorders>
            <w:shd w:val="clear" w:color="auto" w:fill="auto"/>
          </w:tcPr>
          <w:p w14:paraId="3EFE7EE3" w14:textId="5C6B41C7" w:rsidR="0000325F" w:rsidRPr="00150707" w:rsidRDefault="0000325F" w:rsidP="0000325F">
            <w:pPr>
              <w:spacing w:line="360" w:lineRule="auto"/>
            </w:pPr>
            <w:r w:rsidRPr="00150707">
              <w:t>Near-</w:t>
            </w:r>
            <w:r w:rsidR="00D113DD">
              <w:t>i</w:t>
            </w:r>
            <w:r w:rsidRPr="00150707">
              <w:t>nfra</w:t>
            </w:r>
            <w:r>
              <w:t>r</w:t>
            </w:r>
            <w:r w:rsidRPr="00150707">
              <w:t>ed</w:t>
            </w:r>
          </w:p>
        </w:tc>
      </w:tr>
      <w:tr w:rsidR="00630E07" w:rsidRPr="0002729A" w14:paraId="108CE2FB"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D078CAC" w14:textId="07EC6FFC" w:rsidR="00630E07" w:rsidRDefault="00630E07" w:rsidP="0000325F">
            <w:pPr>
              <w:spacing w:line="360" w:lineRule="auto"/>
            </w:pPr>
            <w:r>
              <w:t>PCA</w:t>
            </w:r>
          </w:p>
        </w:tc>
        <w:tc>
          <w:tcPr>
            <w:tcW w:w="7166" w:type="dxa"/>
            <w:tcBorders>
              <w:top w:val="nil"/>
              <w:left w:val="nil"/>
              <w:bottom w:val="nil"/>
              <w:right w:val="nil"/>
            </w:tcBorders>
            <w:shd w:val="clear" w:color="auto" w:fill="auto"/>
          </w:tcPr>
          <w:p w14:paraId="15AC5D88" w14:textId="4E590E45" w:rsidR="00630E07" w:rsidRDefault="00630E07" w:rsidP="0000325F">
            <w:pPr>
              <w:spacing w:line="360" w:lineRule="auto"/>
            </w:pPr>
            <w:r>
              <w:t xml:space="preserve">Principal </w:t>
            </w:r>
            <w:r w:rsidR="00D113DD">
              <w:t>c</w:t>
            </w:r>
            <w:r>
              <w:t xml:space="preserve">omponents </w:t>
            </w:r>
            <w:r w:rsidR="00D113DD">
              <w:t>a</w:t>
            </w:r>
            <w:r>
              <w:t>nalysis</w:t>
            </w:r>
          </w:p>
        </w:tc>
      </w:tr>
      <w:tr w:rsidR="00CE7E62" w:rsidRPr="0002729A" w14:paraId="0102F22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AF8755C" w14:textId="77777777" w:rsidR="00CE7E62" w:rsidRPr="00150707" w:rsidRDefault="00CE7E62" w:rsidP="0000325F">
            <w:pPr>
              <w:spacing w:line="360" w:lineRule="auto"/>
            </w:pPr>
            <w:r>
              <w:t>PSF</w:t>
            </w:r>
          </w:p>
        </w:tc>
        <w:tc>
          <w:tcPr>
            <w:tcW w:w="7166" w:type="dxa"/>
            <w:tcBorders>
              <w:top w:val="nil"/>
              <w:left w:val="nil"/>
              <w:bottom w:val="nil"/>
              <w:right w:val="nil"/>
            </w:tcBorders>
            <w:shd w:val="clear" w:color="auto" w:fill="auto"/>
          </w:tcPr>
          <w:p w14:paraId="38BB3592" w14:textId="611B1472" w:rsidR="00CE7E62" w:rsidRPr="00150707" w:rsidRDefault="00CE7E62" w:rsidP="0000325F">
            <w:pPr>
              <w:spacing w:line="360" w:lineRule="auto"/>
            </w:pPr>
            <w:r>
              <w:t xml:space="preserve">Point </w:t>
            </w:r>
            <w:r w:rsidR="00D113DD">
              <w:t>s</w:t>
            </w:r>
            <w:r>
              <w:t xml:space="preserve">pread </w:t>
            </w:r>
            <w:r w:rsidR="00D113DD">
              <w:t>f</w:t>
            </w:r>
            <w:r>
              <w:t>unction</w:t>
            </w:r>
          </w:p>
        </w:tc>
      </w:tr>
      <w:tr w:rsidR="00ED7FF7" w:rsidRPr="0002729A" w14:paraId="29B6401A"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100938" w14:textId="77777777" w:rsidR="00ED7FF7" w:rsidRPr="00150707" w:rsidRDefault="00ED7FF7" w:rsidP="0000325F">
            <w:pPr>
              <w:spacing w:line="360" w:lineRule="auto"/>
            </w:pPr>
            <w:r>
              <w:t>RBF</w:t>
            </w:r>
          </w:p>
        </w:tc>
        <w:tc>
          <w:tcPr>
            <w:tcW w:w="7166" w:type="dxa"/>
            <w:tcBorders>
              <w:top w:val="nil"/>
              <w:left w:val="nil"/>
              <w:bottom w:val="nil"/>
              <w:right w:val="nil"/>
            </w:tcBorders>
            <w:shd w:val="clear" w:color="auto" w:fill="auto"/>
          </w:tcPr>
          <w:p w14:paraId="273EA7C0" w14:textId="59D43DFF" w:rsidR="00ED7FF7" w:rsidRPr="00150707" w:rsidRDefault="00ED7FF7" w:rsidP="0000325F">
            <w:pPr>
              <w:spacing w:line="360" w:lineRule="auto"/>
            </w:pPr>
            <w:r>
              <w:t xml:space="preserve">Radial </w:t>
            </w:r>
            <w:r w:rsidR="00D113DD">
              <w:t>b</w:t>
            </w:r>
            <w:r>
              <w:t xml:space="preserve">asis </w:t>
            </w:r>
            <w:r w:rsidR="00D113DD">
              <w:t>f</w:t>
            </w:r>
            <w:r>
              <w:t>unction</w:t>
            </w:r>
          </w:p>
        </w:tc>
      </w:tr>
      <w:tr w:rsidR="0000325F" w:rsidRPr="0002729A" w14:paraId="51BBCC2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FC5E6A2" w14:textId="77777777" w:rsidR="0000325F" w:rsidRPr="00150707" w:rsidRDefault="0000325F" w:rsidP="0000325F">
            <w:pPr>
              <w:spacing w:line="360" w:lineRule="auto"/>
            </w:pPr>
            <w:r w:rsidRPr="00150707">
              <w:t>RM</w:t>
            </w:r>
          </w:p>
        </w:tc>
        <w:tc>
          <w:tcPr>
            <w:tcW w:w="7166" w:type="dxa"/>
            <w:tcBorders>
              <w:top w:val="nil"/>
              <w:left w:val="nil"/>
              <w:bottom w:val="nil"/>
              <w:right w:val="nil"/>
            </w:tcBorders>
            <w:shd w:val="clear" w:color="auto" w:fill="auto"/>
          </w:tcPr>
          <w:p w14:paraId="762DAFBD" w14:textId="3E5B58A5" w:rsidR="0000325F" w:rsidRPr="00150707" w:rsidRDefault="0000325F" w:rsidP="0000325F">
            <w:pPr>
              <w:spacing w:line="360" w:lineRule="auto"/>
            </w:pPr>
            <w:r w:rsidRPr="00150707">
              <w:t xml:space="preserve">Ray </w:t>
            </w:r>
            <w:r w:rsidR="00D113DD">
              <w:t>m</w:t>
            </w:r>
            <w:r w:rsidRPr="00150707">
              <w:t>atching</w:t>
            </w:r>
          </w:p>
        </w:tc>
      </w:tr>
      <w:tr w:rsidR="0000325F" w:rsidRPr="0002729A" w14:paraId="2054EB5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C942D51" w14:textId="77777777" w:rsidR="0000325F" w:rsidRPr="00150707" w:rsidRDefault="0000325F" w:rsidP="0000325F">
            <w:pPr>
              <w:spacing w:line="360" w:lineRule="auto"/>
            </w:pPr>
            <w:r w:rsidRPr="00150707">
              <w:t>RRN</w:t>
            </w:r>
          </w:p>
        </w:tc>
        <w:tc>
          <w:tcPr>
            <w:tcW w:w="7166" w:type="dxa"/>
            <w:tcBorders>
              <w:top w:val="nil"/>
              <w:left w:val="nil"/>
              <w:bottom w:val="nil"/>
              <w:right w:val="nil"/>
            </w:tcBorders>
            <w:shd w:val="clear" w:color="auto" w:fill="auto"/>
          </w:tcPr>
          <w:p w14:paraId="4B9B4FE5" w14:textId="295B0935" w:rsidR="0000325F" w:rsidRPr="00150707" w:rsidRDefault="0000325F" w:rsidP="0000325F">
            <w:pPr>
              <w:spacing w:line="360" w:lineRule="auto"/>
            </w:pPr>
            <w:r w:rsidRPr="00150707">
              <w:t xml:space="preserve">Relative </w:t>
            </w:r>
            <w:r w:rsidR="00D113DD">
              <w:t>r</w:t>
            </w:r>
            <w:r w:rsidRPr="00150707">
              <w:t xml:space="preserve">adiometric </w:t>
            </w:r>
            <w:r w:rsidR="00D113DD">
              <w:t>n</w:t>
            </w:r>
            <w:r w:rsidRPr="00150707">
              <w:t>ormalisation</w:t>
            </w:r>
          </w:p>
        </w:tc>
      </w:tr>
      <w:tr w:rsidR="0000325F" w:rsidRPr="0002729A" w14:paraId="70F395E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4D6538E" w14:textId="77777777" w:rsidR="0000325F" w:rsidRPr="00150707" w:rsidRDefault="0000325F" w:rsidP="0000325F">
            <w:pPr>
              <w:spacing w:line="360" w:lineRule="auto"/>
            </w:pPr>
            <w:r w:rsidRPr="00150707">
              <w:t>RTM</w:t>
            </w:r>
          </w:p>
        </w:tc>
        <w:tc>
          <w:tcPr>
            <w:tcW w:w="7166" w:type="dxa"/>
            <w:tcBorders>
              <w:top w:val="nil"/>
              <w:left w:val="nil"/>
              <w:bottom w:val="nil"/>
              <w:right w:val="nil"/>
            </w:tcBorders>
            <w:shd w:val="clear" w:color="auto" w:fill="auto"/>
          </w:tcPr>
          <w:p w14:paraId="5D5069B1" w14:textId="217C0275" w:rsidR="0000325F" w:rsidRPr="00150707" w:rsidRDefault="0000325F" w:rsidP="0000325F">
            <w:pPr>
              <w:spacing w:line="360" w:lineRule="auto"/>
            </w:pPr>
            <w:r w:rsidRPr="00150707">
              <w:t xml:space="preserve">Radiometric </w:t>
            </w:r>
            <w:r w:rsidR="00D113DD">
              <w:t>t</w:t>
            </w:r>
            <w:r w:rsidRPr="00150707">
              <w:t xml:space="preserve">ransfer </w:t>
            </w:r>
            <w:r w:rsidR="00D113DD">
              <w:t>m</w:t>
            </w:r>
            <w:r w:rsidRPr="00150707">
              <w:t>odel</w:t>
            </w:r>
          </w:p>
        </w:tc>
      </w:tr>
      <w:tr w:rsidR="0000325F" w:rsidRPr="0002729A" w14:paraId="1A6AE27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BCB6AC8" w14:textId="77777777" w:rsidR="0000325F" w:rsidRPr="00150707" w:rsidRDefault="0000325F" w:rsidP="0000325F">
            <w:pPr>
              <w:spacing w:line="360" w:lineRule="auto"/>
            </w:pPr>
            <w:r w:rsidRPr="00150707">
              <w:t>RVI</w:t>
            </w:r>
          </w:p>
        </w:tc>
        <w:tc>
          <w:tcPr>
            <w:tcW w:w="7166" w:type="dxa"/>
            <w:tcBorders>
              <w:top w:val="nil"/>
              <w:left w:val="nil"/>
              <w:bottom w:val="nil"/>
              <w:right w:val="nil"/>
            </w:tcBorders>
            <w:shd w:val="clear" w:color="auto" w:fill="auto"/>
          </w:tcPr>
          <w:p w14:paraId="55CC51CC" w14:textId="68A91D62" w:rsidR="0000325F" w:rsidRPr="00150707" w:rsidRDefault="0000325F" w:rsidP="0000325F">
            <w:pPr>
              <w:spacing w:line="360" w:lineRule="auto"/>
            </w:pPr>
            <w:r w:rsidRPr="00150707">
              <w:t xml:space="preserve">Ratio </w:t>
            </w:r>
            <w:r w:rsidR="00D113DD">
              <w:t>v</w:t>
            </w:r>
            <w:r w:rsidRPr="00150707">
              <w:t xml:space="preserve">egetation </w:t>
            </w:r>
            <w:r w:rsidR="00D113DD">
              <w:t>i</w:t>
            </w:r>
            <w:r w:rsidRPr="00150707">
              <w:t>ndex</w:t>
            </w:r>
          </w:p>
        </w:tc>
      </w:tr>
      <w:tr w:rsidR="0000325F" w:rsidRPr="0002729A" w14:paraId="2AE61A1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17EC387" w14:textId="77777777" w:rsidR="0000325F" w:rsidRPr="00150707" w:rsidRDefault="0000325F" w:rsidP="0000325F">
            <w:pPr>
              <w:spacing w:line="360" w:lineRule="auto"/>
            </w:pPr>
            <w:r w:rsidRPr="00150707">
              <w:t>SBFS</w:t>
            </w:r>
          </w:p>
        </w:tc>
        <w:tc>
          <w:tcPr>
            <w:tcW w:w="7166" w:type="dxa"/>
            <w:tcBorders>
              <w:top w:val="nil"/>
              <w:left w:val="nil"/>
              <w:bottom w:val="nil"/>
              <w:right w:val="nil"/>
            </w:tcBorders>
            <w:shd w:val="clear" w:color="auto" w:fill="auto"/>
          </w:tcPr>
          <w:p w14:paraId="471FD2C8" w14:textId="22DE743D" w:rsidR="0000325F" w:rsidRPr="00150707" w:rsidRDefault="0000325F" w:rsidP="0000325F">
            <w:pPr>
              <w:spacing w:line="360" w:lineRule="auto"/>
            </w:pPr>
            <w:r w:rsidRPr="00150707">
              <w:t xml:space="preserve">Sequential </w:t>
            </w:r>
            <w:r w:rsidR="00D113DD">
              <w:t>b</w:t>
            </w:r>
            <w:r w:rsidRPr="00150707">
              <w:t xml:space="preserve">ackward </w:t>
            </w:r>
            <w:r w:rsidR="00D113DD">
              <w:t>f</w:t>
            </w:r>
            <w:r w:rsidRPr="00150707">
              <w:t xml:space="preserve">loating </w:t>
            </w:r>
            <w:r w:rsidR="00D113DD">
              <w:t>s</w:t>
            </w:r>
            <w:r w:rsidRPr="00150707">
              <w:t>earch</w:t>
            </w:r>
          </w:p>
        </w:tc>
      </w:tr>
      <w:tr w:rsidR="0000325F" w:rsidRPr="0002729A" w14:paraId="7A11FB9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88409F2" w14:textId="77777777" w:rsidR="0000325F" w:rsidRPr="00150707" w:rsidRDefault="0000325F" w:rsidP="0000325F">
            <w:pPr>
              <w:spacing w:line="360" w:lineRule="auto"/>
            </w:pPr>
            <w:r w:rsidRPr="00150707">
              <w:t>SFFS</w:t>
            </w:r>
          </w:p>
        </w:tc>
        <w:tc>
          <w:tcPr>
            <w:tcW w:w="7166" w:type="dxa"/>
            <w:tcBorders>
              <w:top w:val="nil"/>
              <w:left w:val="nil"/>
              <w:bottom w:val="nil"/>
              <w:right w:val="nil"/>
            </w:tcBorders>
            <w:shd w:val="clear" w:color="auto" w:fill="auto"/>
          </w:tcPr>
          <w:p w14:paraId="5C7E7316" w14:textId="620E1621" w:rsidR="0000325F" w:rsidRPr="00150707" w:rsidRDefault="0000325F" w:rsidP="0000325F">
            <w:pPr>
              <w:spacing w:line="360" w:lineRule="auto"/>
            </w:pPr>
            <w:r w:rsidRPr="00150707">
              <w:t xml:space="preserve">Sequential </w:t>
            </w:r>
            <w:r w:rsidR="00D113DD">
              <w:t>f</w:t>
            </w:r>
            <w:r w:rsidRPr="00150707">
              <w:t xml:space="preserve">orward </w:t>
            </w:r>
            <w:r w:rsidR="00D113DD">
              <w:t>f</w:t>
            </w:r>
            <w:r w:rsidRPr="00150707">
              <w:t xml:space="preserve">loating </w:t>
            </w:r>
            <w:r w:rsidR="00D113DD">
              <w:t>s</w:t>
            </w:r>
            <w:r w:rsidRPr="00150707">
              <w:t>earch</w:t>
            </w:r>
          </w:p>
        </w:tc>
      </w:tr>
      <w:tr w:rsidR="00250D3E" w:rsidRPr="0002729A" w14:paraId="4F53B60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D234196" w14:textId="597BBDE7" w:rsidR="00250D3E" w:rsidRPr="00150707" w:rsidRDefault="00250D3E" w:rsidP="0000325F">
            <w:pPr>
              <w:spacing w:line="360" w:lineRule="auto"/>
            </w:pPr>
            <w:r>
              <w:t>SNR</w:t>
            </w:r>
          </w:p>
        </w:tc>
        <w:tc>
          <w:tcPr>
            <w:tcW w:w="7166" w:type="dxa"/>
            <w:tcBorders>
              <w:top w:val="nil"/>
              <w:left w:val="nil"/>
              <w:bottom w:val="nil"/>
              <w:right w:val="nil"/>
            </w:tcBorders>
            <w:shd w:val="clear" w:color="auto" w:fill="auto"/>
          </w:tcPr>
          <w:p w14:paraId="5C98070F" w14:textId="6A461B54" w:rsidR="00250D3E" w:rsidRPr="00150707" w:rsidRDefault="00250D3E" w:rsidP="0000325F">
            <w:pPr>
              <w:spacing w:line="360" w:lineRule="auto"/>
            </w:pPr>
            <w:r>
              <w:t xml:space="preserve">Signal to </w:t>
            </w:r>
            <w:r w:rsidR="00D113DD">
              <w:t>n</w:t>
            </w:r>
            <w:r>
              <w:t xml:space="preserve">oise </w:t>
            </w:r>
            <w:r w:rsidR="00D113DD">
              <w:t>r</w:t>
            </w:r>
            <w:r>
              <w:t>atio</w:t>
            </w:r>
          </w:p>
        </w:tc>
      </w:tr>
      <w:tr w:rsidR="0000325F" w:rsidRPr="0002729A" w14:paraId="72D8DB9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EEDBF93" w14:textId="77777777" w:rsidR="0000325F" w:rsidRPr="00150707" w:rsidRDefault="0000325F" w:rsidP="0000325F">
            <w:pPr>
              <w:spacing w:line="360" w:lineRule="auto"/>
            </w:pPr>
            <w:r w:rsidRPr="00150707">
              <w:t>SVM</w:t>
            </w:r>
          </w:p>
        </w:tc>
        <w:tc>
          <w:tcPr>
            <w:tcW w:w="7166" w:type="dxa"/>
            <w:tcBorders>
              <w:top w:val="nil"/>
              <w:left w:val="nil"/>
              <w:bottom w:val="nil"/>
              <w:right w:val="nil"/>
            </w:tcBorders>
            <w:shd w:val="clear" w:color="auto" w:fill="auto"/>
          </w:tcPr>
          <w:p w14:paraId="21DB3DA6" w14:textId="5AE58054" w:rsidR="0000325F" w:rsidRPr="00150707" w:rsidRDefault="0000325F" w:rsidP="0000325F">
            <w:pPr>
              <w:spacing w:line="360" w:lineRule="auto"/>
            </w:pPr>
            <w:r w:rsidRPr="00150707">
              <w:t xml:space="preserve">Support </w:t>
            </w:r>
            <w:r w:rsidR="00D113DD">
              <w:t>v</w:t>
            </w:r>
            <w:r w:rsidRPr="00150707">
              <w:t xml:space="preserve">ector </w:t>
            </w:r>
            <w:r w:rsidR="00D113DD">
              <w:t>m</w:t>
            </w:r>
            <w:r w:rsidRPr="00150707">
              <w:t>achine</w:t>
            </w:r>
          </w:p>
        </w:tc>
      </w:tr>
      <w:tr w:rsidR="001D05DD" w:rsidRPr="0002729A" w14:paraId="2C44CEB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46C812E" w14:textId="77777777" w:rsidR="001D05DD" w:rsidRPr="00150707" w:rsidRDefault="001D05DD" w:rsidP="001D05DD">
            <w:pPr>
              <w:spacing w:line="360" w:lineRule="auto"/>
            </w:pPr>
            <w:r>
              <w:t>TOA</w:t>
            </w:r>
          </w:p>
        </w:tc>
        <w:tc>
          <w:tcPr>
            <w:tcW w:w="7166" w:type="dxa"/>
            <w:tcBorders>
              <w:top w:val="nil"/>
              <w:left w:val="nil"/>
              <w:bottom w:val="nil"/>
              <w:right w:val="nil"/>
            </w:tcBorders>
            <w:shd w:val="clear" w:color="auto" w:fill="auto"/>
          </w:tcPr>
          <w:p w14:paraId="51A46F0B" w14:textId="4F5E7E61" w:rsidR="001D05DD" w:rsidRPr="00150707" w:rsidRDefault="001D05DD" w:rsidP="0000325F">
            <w:pPr>
              <w:spacing w:line="360" w:lineRule="auto"/>
            </w:pPr>
            <w:r>
              <w:t xml:space="preserve">Top </w:t>
            </w:r>
            <w:r w:rsidR="00D113DD">
              <w:t>o</w:t>
            </w:r>
            <w:r>
              <w:t xml:space="preserve">f </w:t>
            </w:r>
            <w:r w:rsidR="00D113DD">
              <w:t>a</w:t>
            </w:r>
            <w:r>
              <w:t>tmosphere</w:t>
            </w:r>
          </w:p>
        </w:tc>
      </w:tr>
      <w:tr w:rsidR="0000325F" w:rsidRPr="0002729A" w14:paraId="11394EA1"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6BB1486" w14:textId="77777777" w:rsidR="0000325F" w:rsidRPr="00150707" w:rsidRDefault="0000325F" w:rsidP="0000325F">
            <w:pPr>
              <w:spacing w:line="360" w:lineRule="auto"/>
            </w:pPr>
            <w:r w:rsidRPr="00150707">
              <w:t>VC</w:t>
            </w:r>
          </w:p>
        </w:tc>
        <w:tc>
          <w:tcPr>
            <w:tcW w:w="7166" w:type="dxa"/>
            <w:tcBorders>
              <w:top w:val="nil"/>
              <w:left w:val="nil"/>
              <w:bottom w:val="nil"/>
              <w:right w:val="nil"/>
            </w:tcBorders>
            <w:shd w:val="clear" w:color="auto" w:fill="auto"/>
          </w:tcPr>
          <w:p w14:paraId="320F54E9" w14:textId="77777777" w:rsidR="0000325F" w:rsidRPr="00150707" w:rsidRDefault="0000325F" w:rsidP="0000325F">
            <w:pPr>
              <w:spacing w:line="360" w:lineRule="auto"/>
            </w:pPr>
            <w:proofErr w:type="spellStart"/>
            <w:r w:rsidRPr="00150707">
              <w:t>Vapnik-Chervonenkis</w:t>
            </w:r>
            <w:proofErr w:type="spellEnd"/>
          </w:p>
        </w:tc>
      </w:tr>
      <w:tr w:rsidR="0000325F" w:rsidRPr="0002729A" w14:paraId="099236A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E8A441D" w14:textId="77777777" w:rsidR="0000325F" w:rsidRPr="00150707" w:rsidRDefault="0000325F" w:rsidP="0000325F">
            <w:pPr>
              <w:spacing w:line="360" w:lineRule="auto"/>
            </w:pPr>
            <w:r w:rsidRPr="00150707">
              <w:t>VHR</w:t>
            </w:r>
          </w:p>
        </w:tc>
        <w:tc>
          <w:tcPr>
            <w:tcW w:w="7166" w:type="dxa"/>
            <w:tcBorders>
              <w:top w:val="nil"/>
              <w:left w:val="nil"/>
              <w:bottom w:val="nil"/>
              <w:right w:val="nil"/>
            </w:tcBorders>
            <w:shd w:val="clear" w:color="auto" w:fill="auto"/>
          </w:tcPr>
          <w:p w14:paraId="7963ED44" w14:textId="5C34C7F9" w:rsidR="0000325F" w:rsidRDefault="0000325F" w:rsidP="0000325F">
            <w:pPr>
              <w:spacing w:line="360" w:lineRule="auto"/>
            </w:pPr>
            <w:r w:rsidRPr="00150707">
              <w:t xml:space="preserve">Very </w:t>
            </w:r>
            <w:r w:rsidR="00D113DD">
              <w:t>h</w:t>
            </w:r>
            <w:r w:rsidRPr="00150707">
              <w:t xml:space="preserve">igh </w:t>
            </w:r>
            <w:r w:rsidR="00D113DD">
              <w:t>r</w:t>
            </w:r>
            <w:r w:rsidRPr="00150707">
              <w:t>esolution</w:t>
            </w:r>
          </w:p>
        </w:tc>
      </w:tr>
      <w:tr w:rsidR="0000325F" w:rsidRPr="0002729A" w14:paraId="26EE3CC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9475C57"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51AE4DDF" w14:textId="77777777" w:rsidR="0000325F" w:rsidRPr="00150707" w:rsidRDefault="0000325F" w:rsidP="0000325F">
            <w:pPr>
              <w:spacing w:line="360" w:lineRule="auto"/>
            </w:pPr>
          </w:p>
        </w:tc>
      </w:tr>
      <w:tr w:rsidR="0000325F" w:rsidRPr="0002729A" w14:paraId="3DA85E05"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C9F67AE"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2A594492" w14:textId="77777777" w:rsidR="0000325F" w:rsidRPr="00150707" w:rsidRDefault="0000325F" w:rsidP="0000325F">
            <w:pPr>
              <w:spacing w:line="360" w:lineRule="auto"/>
            </w:pPr>
          </w:p>
        </w:tc>
      </w:tr>
      <w:tr w:rsidR="0000325F" w:rsidRPr="0002729A" w14:paraId="2A77B060"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2BBC81"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4BEBA722" w14:textId="77777777" w:rsidR="0000325F" w:rsidRPr="00150707" w:rsidRDefault="0000325F" w:rsidP="0000325F">
            <w:pPr>
              <w:spacing w:line="360" w:lineRule="auto"/>
            </w:pPr>
          </w:p>
        </w:tc>
      </w:tr>
      <w:tr w:rsidR="0000325F" w:rsidRPr="0002729A" w14:paraId="4504C97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CB6115D"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7FC5095A" w14:textId="77777777" w:rsidR="0000325F" w:rsidRPr="00150707" w:rsidRDefault="0000325F" w:rsidP="0000325F">
            <w:pPr>
              <w:spacing w:line="360" w:lineRule="auto"/>
            </w:pPr>
          </w:p>
        </w:tc>
      </w:tr>
    </w:tbl>
    <w:p w14:paraId="63B1B92A" w14:textId="77777777" w:rsidR="00E26A85" w:rsidRDefault="00E26A85" w:rsidP="003D74BD">
      <w:pPr>
        <w:pStyle w:val="1TeksCharChar"/>
        <w:jc w:val="left"/>
        <w:sectPr w:rsidR="00E26A85" w:rsidSect="0026736A">
          <w:headerReference w:type="even" r:id="rId8"/>
          <w:headerReference w:type="default" r:id="rId9"/>
          <w:footnotePr>
            <w:numRestart w:val="eachPage"/>
          </w:footnotePr>
          <w:pgSz w:w="11909" w:h="16834" w:code="9"/>
          <w:pgMar w:top="1134" w:right="1134" w:bottom="1134" w:left="1418" w:header="720" w:footer="720" w:gutter="0"/>
          <w:pgNumType w:fmt="lowerRoman" w:start="1"/>
          <w:cols w:space="720"/>
          <w:titlePg/>
          <w:docGrid w:linePitch="360"/>
        </w:sectPr>
      </w:pPr>
    </w:p>
    <w:p w14:paraId="34195F6B" w14:textId="77777777" w:rsidR="00A30C0A" w:rsidRPr="00764091" w:rsidRDefault="00711617" w:rsidP="00A30C0A">
      <w:pPr>
        <w:pStyle w:val="Heading1"/>
        <w:ind w:left="0" w:firstLine="0"/>
      </w:pPr>
      <w:bookmarkStart w:id="607" w:name="_Toc394607633"/>
      <w:bookmarkStart w:id="608" w:name="_Toc418946158"/>
      <w:r>
        <w:lastRenderedPageBreak/>
        <w:t>INTRODUCTION</w:t>
      </w:r>
      <w:bookmarkEnd w:id="607"/>
      <w:bookmarkEnd w:id="608"/>
    </w:p>
    <w:p w14:paraId="4C6E5992" w14:textId="3E6D8F26" w:rsidR="00F1536C" w:rsidRDefault="00F1536C" w:rsidP="00F1536C">
      <w:pPr>
        <w:pStyle w:val="1TeksCharChar"/>
      </w:pPr>
      <w:bookmarkStart w:id="609" w:name="OLE_LINK64"/>
      <w:bookmarkStart w:id="610" w:name="OLE_LINK67"/>
      <w:proofErr w:type="spellStart"/>
      <w:r>
        <w:rPr>
          <w:i/>
        </w:rPr>
        <w:t>Portulacaria</w:t>
      </w:r>
      <w:proofErr w:type="spellEnd"/>
      <w:r>
        <w:rPr>
          <w:i/>
        </w:rPr>
        <w:t xml:space="preserve"> </w:t>
      </w:r>
      <w:proofErr w:type="spellStart"/>
      <w:r>
        <w:rPr>
          <w:i/>
        </w:rPr>
        <w:t>afra</w:t>
      </w:r>
      <w:proofErr w:type="spellEnd"/>
      <w:r>
        <w:t xml:space="preserve"> (</w:t>
      </w:r>
      <w:proofErr w:type="spellStart"/>
      <w:r>
        <w:t>Spekboom</w:t>
      </w:r>
      <w:proofErr w:type="spellEnd"/>
      <w:r>
        <w:t xml:space="preserve">) is an evergreen succulent tree growing to 2.5m, with small fleshy leaves.  It occurs in the Subtropical Thicket biome and is the dominant species in the arid and valley thicket habitat types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“The Subtropical Thicket habitat types are most easily recognized by the occurrence of woody trees, </w:t>
      </w:r>
      <w:proofErr w:type="spellStart"/>
      <w:r>
        <w:t>spinescent</w:t>
      </w:r>
      <w:proofErr w:type="spellEnd"/>
      <w: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41)",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 xml:space="preserve">P. </w:t>
      </w:r>
      <w:proofErr w:type="spellStart"/>
      <w:r>
        <w:rPr>
          <w:i/>
        </w:rPr>
        <w:t>afra</w:t>
      </w:r>
      <w:proofErr w:type="spellEnd"/>
      <w:r>
        <w:t xml:space="preserve"> is tolerant of browsing by indigenous herbivores, it is highly susceptible to over browsing by goats </w:t>
      </w:r>
      <w:r>
        <w:fldChar w:fldCharType="begin" w:fldLock="1"/>
      </w:r>
      <w:r w:rsidR="005708E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&amp; Powell 2009; Sigwela et al. 2009; Mills et al. 2007; Mills et al. 2005)", "plainTextFormattedCitation" : "(Marais, Cowling &amp; Powell 2009; Sigwela et al. 2009; Mills et al. 2007; Mills et al. 2005)",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grazing transforms thicket into sparsely scattered thicket clumps, isolated trees and a covering of herbs </w:t>
      </w:r>
      <w:r>
        <w:fldChar w:fldCharType="begin" w:fldLock="1"/>
      </w:r>
      <w:r w:rsidR="005708E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r w:rsidR="000E23A1">
        <w:fldChar w:fldCharType="begin"/>
      </w:r>
      <w:r w:rsidR="000E23A1">
        <w:instrText xml:space="preserve"> REF _Ref388038455 \h </w:instrText>
      </w:r>
      <w:r w:rsidR="000E23A1">
        <w:fldChar w:fldCharType="separate"/>
      </w:r>
      <w:r w:rsidR="007701D5">
        <w:t xml:space="preserve">Figure </w:t>
      </w:r>
      <w:r w:rsidR="007701D5">
        <w:rPr>
          <w:noProof/>
        </w:rPr>
        <w:t>1</w:t>
      </w:r>
      <w:r w:rsidR="007701D5">
        <w:t>.</w:t>
      </w:r>
      <w:r w:rsidR="007701D5">
        <w:rPr>
          <w:noProof/>
        </w:rPr>
        <w:t>1</w:t>
      </w:r>
      <w:r w:rsidR="000E23A1">
        <w:fldChar w:fldCharType="end"/>
      </w:r>
      <w:r>
        <w:t xml:space="preserve"> shows an example of degraded and intact </w:t>
      </w:r>
      <w:r>
        <w:rPr>
          <w:i/>
        </w:rPr>
        <w:t xml:space="preserve">P. </w:t>
      </w:r>
      <w:proofErr w:type="spellStart"/>
      <w:r>
        <w:rPr>
          <w:i/>
        </w:rPr>
        <w:t>afra</w:t>
      </w:r>
      <w:proofErr w:type="spellEnd"/>
      <w:r>
        <w:t xml:space="preserve"> thicket across a fence-line in the south-eastern Cape.  Once thicket has been severely degraded, removing grazing pressure does not result in natural recovery </w:t>
      </w:r>
      <w:r>
        <w:fldChar w:fldCharType="begin" w:fldLock="1"/>
      </w:r>
      <w:r w:rsidR="005708E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"(Mills et al. 2007; Vlok, Cowling &amp; Wolf 2005)", "plainTextFormattedCitation" : "(Mills et al. 2007; Vlok, Cowling &amp; Wolf 2005)", "previouslyFormattedCitation" : "(Mills et al. 2007; Vlok, Cowling &amp; Wolf 2005)" }, "properties" : { "noteIndex" : 0 }, "schema" : "https://github.com/citation-style-language/schema/raw/master/csl-citation.json" }</w:instrText>
      </w:r>
      <w:r>
        <w:fldChar w:fldCharType="separate"/>
      </w:r>
      <w:r w:rsidRPr="00F1536C">
        <w:rPr>
          <w:noProof/>
          <w:lang w:val="en-ZA" w:eastAsia="en-ZA"/>
        </w:rPr>
        <w:t>(Mills et al. 2007; Vlok, Cowling &amp; Wolf 2005)</w:t>
      </w:r>
      <w:r>
        <w:rPr>
          <w:lang w:val="en-ZA" w:eastAsia="en-ZA"/>
        </w:rPr>
        <w:fldChar w:fldCharType="end"/>
      </w:r>
      <w:r>
        <w:t xml:space="preserve">.  </w:t>
      </w:r>
    </w:p>
    <w:p w14:paraId="406F1DBD" w14:textId="77777777" w:rsidR="00F1536C" w:rsidRDefault="007A1991" w:rsidP="00F1536C">
      <w:pPr>
        <w:pStyle w:val="1FigureTablesource"/>
        <w:jc w:val="left"/>
      </w:pPr>
      <w:r>
        <w:rPr>
          <w:noProof/>
          <w:lang w:val="en-ZA" w:eastAsia="en-ZA"/>
        </w:rPr>
        <w:drawing>
          <wp:inline distT="0" distB="0" distL="0" distR="0" wp14:anchorId="1275FC42" wp14:editId="535B1B82">
            <wp:extent cx="5934075"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solidFill>
                      <a:srgbClr val="FFFFFF"/>
                    </a:solidFill>
                    <a:ln>
                      <a:noFill/>
                    </a:ln>
                  </pic:spPr>
                </pic:pic>
              </a:graphicData>
            </a:graphic>
          </wp:inline>
        </w:drawing>
      </w:r>
      <w:r w:rsidR="00F1536C">
        <w:t xml:space="preserve"> </w:t>
      </w:r>
    </w:p>
    <w:p w14:paraId="01D4C47D" w14:textId="77777777" w:rsidR="00F1536C" w:rsidRDefault="007A1991" w:rsidP="00C91C0D">
      <w:pPr>
        <w:pStyle w:val="Caption"/>
      </w:pPr>
      <w:bookmarkStart w:id="611" w:name="_Ref388038455"/>
      <w:bookmarkStart w:id="612" w:name="_Toc394582246"/>
      <w:bookmarkStart w:id="613" w:name="_Toc418946221"/>
      <w:r>
        <w:rPr>
          <w:noProof/>
          <w:lang w:val="en-ZA" w:eastAsia="en-ZA"/>
        </w:rPr>
        <mc:AlternateContent>
          <mc:Choice Requires="wps">
            <w:drawing>
              <wp:anchor distT="0" distB="0" distL="114935" distR="114935" simplePos="0" relativeHeight="251651072" behindDoc="0" locked="0" layoutInCell="1" allowOverlap="1" wp14:anchorId="693B3885" wp14:editId="1FF42E8B">
                <wp:simplePos x="0" y="0"/>
                <wp:positionH relativeFrom="column">
                  <wp:posOffset>3759835</wp:posOffset>
                </wp:positionH>
                <wp:positionV relativeFrom="paragraph">
                  <wp:posOffset>8255</wp:posOffset>
                </wp:positionV>
                <wp:extent cx="2171065" cy="246380"/>
                <wp:effectExtent l="2540" t="3810" r="7620" b="6985"/>
                <wp:wrapNone/>
                <wp:docPr id="10" name="Text Box 2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065" cy="246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2E8B6" w14:textId="56333E63" w:rsidR="004D7CF6" w:rsidRDefault="004D7CF6" w:rsidP="00F1536C">
                            <w:pPr>
                              <w:pStyle w:val="1FigureTablesource"/>
                            </w:pPr>
                            <w:r>
                              <w:t xml:space="preserve">Source: </w:t>
                            </w:r>
                            <w:r>
                              <w:fldChar w:fldCharType="begin" w:fldLock="1"/>
                            </w:r>
                            <w:r>
                              <w:instrText>ADDIN CSL_CITATION { "citationItems" : [ { "id" : "ITEM-1", "itemData" : { "URL" : "http://www.r3g.co.za/spekboom.htm",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"formattedCitation" : "(Restoration Research Group 2012)", "plainTextFormattedCitation" : "(Restoration Research Group 2012)",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4D7CF6" w:rsidRDefault="004D7CF6" w:rsidP="00F1536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B3885" id="_x0000_t202" coordsize="21600,21600" o:spt="202" path="m,l,21600r21600,l21600,xe">
                <v:stroke joinstyle="miter"/>
                <v:path gradientshapeok="t" o:connecttype="rect"/>
              </v:shapetype>
              <v:shape id="Text Box 2447" o:spid="_x0000_s1026" type="#_x0000_t202" style="position:absolute;margin-left:296.05pt;margin-top:.65pt;width:170.95pt;height:19.4pt;z-index:251651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" stroked="f">
                <v:fill opacity="0"/>
                <v:textbox inset="0,0,0,0">
                  <w:txbxContent>
                    <w:p w14:paraId="1302E8B6" w14:textId="56333E63" w:rsidR="004D7CF6" w:rsidRDefault="004D7CF6" w:rsidP="00F1536C">
                      <w:pPr>
                        <w:pStyle w:val="1FigureTablesource"/>
                      </w:pPr>
                      <w:r>
                        <w:t xml:space="preserve">Source: </w:t>
                      </w:r>
                      <w:r>
                        <w:fldChar w:fldCharType="begin" w:fldLock="1"/>
                      </w:r>
                      <w:r>
                        <w:instrText>ADDIN CSL_CITATION { "citationItems" : [ { "id" : "ITEM-1", "itemData" : { "URL" : "http://www.r3g.co.za/spekboom.htm",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"formattedCitation" : "(Restoration Research Group 2012)", "plainTextFormattedCitation" : "(Restoration Research Group 2012)",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4D7CF6" w:rsidRDefault="004D7CF6" w:rsidP="00F1536C"/>
                  </w:txbxContent>
                </v:textbox>
              </v:shape>
            </w:pict>
          </mc:Fallback>
        </mc:AlternateContent>
      </w:r>
      <w:r w:rsidR="00C91C0D">
        <w:t xml:space="preserve">Figure </w:t>
      </w:r>
      <w:r w:rsidR="00566368">
        <w:fldChar w:fldCharType="begin"/>
      </w:r>
      <w:r w:rsidR="00566368">
        <w:instrText xml:space="preserve"> STYLEREF 1 \s </w:instrText>
      </w:r>
      <w:r w:rsidR="00566368">
        <w:fldChar w:fldCharType="separate"/>
      </w:r>
      <w:r w:rsidR="007701D5">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1</w:t>
      </w:r>
      <w:r w:rsidR="00566368">
        <w:fldChar w:fldCharType="end"/>
      </w:r>
      <w:bookmarkEnd w:id="611"/>
      <w:r w:rsidR="00F1536C">
        <w:t xml:space="preserve"> </w:t>
      </w:r>
      <w:r w:rsidR="00046A13">
        <w:t xml:space="preserve"> </w:t>
      </w:r>
      <w:r w:rsidR="00F1536C">
        <w:t xml:space="preserve">Intact and degraded subtropical </w:t>
      </w:r>
      <w:commentRangeStart w:id="614"/>
      <w:r w:rsidR="00F1536C">
        <w:t>thicket</w:t>
      </w:r>
      <w:bookmarkEnd w:id="612"/>
      <w:commentRangeEnd w:id="614"/>
      <w:r w:rsidR="00D113DD">
        <w:rPr>
          <w:rStyle w:val="CommentReference"/>
          <w:bCs w:val="0"/>
        </w:rPr>
        <w:commentReference w:id="614"/>
      </w:r>
      <w:bookmarkEnd w:id="613"/>
    </w:p>
    <w:p w14:paraId="5A82A74E" w14:textId="77777777" w:rsidR="00F1536C" w:rsidRDefault="00F1536C" w:rsidP="00F1536C">
      <w:pPr>
        <w:pStyle w:val="1TeksCharChar"/>
      </w:pPr>
    </w:p>
    <w:p w14:paraId="0C5C6966" w14:textId="491ACBB1" w:rsidR="00D113DD" w:rsidRDefault="00F1536C" w:rsidP="00F1536C">
      <w:pPr>
        <w:pStyle w:val="1TeksCharChar"/>
      </w:pPr>
      <w:r>
        <w:t xml:space="preserve">There is considerable interest in actively restoring degraded thicket habitat for several reasons.  </w:t>
      </w:r>
      <w:r>
        <w:rPr>
          <w:i/>
        </w:rPr>
        <w:t xml:space="preserve">P. </w:t>
      </w:r>
      <w:proofErr w:type="spellStart"/>
      <w:r>
        <w:rPr>
          <w:i/>
        </w:rPr>
        <w:t>afra</w:t>
      </w:r>
      <w:proofErr w:type="spellEnd"/>
      <w:r>
        <w:t xml:space="preserve"> is unusually effective at storing carbon compared to other arid region vegetation.  </w:t>
      </w:r>
      <w:r w:rsidR="008C647C">
        <w:t>Measurements at a number of sites indicate that</w:t>
      </w:r>
      <w:r>
        <w:t xml:space="preserve"> average rates of carbon storage </w:t>
      </w:r>
      <w:r w:rsidR="008C647C">
        <w:t xml:space="preserve">lie between 1.2 and 4.2 </w:t>
      </w:r>
      <w:r>
        <w:t>t C ha</w:t>
      </w:r>
      <w:r>
        <w:rPr>
          <w:vertAlign w:val="superscript"/>
        </w:rPr>
        <w:t xml:space="preserve">-1 </w:t>
      </w:r>
      <w:r>
        <w:t>yr</w:t>
      </w:r>
      <w:r>
        <w:rPr>
          <w:vertAlign w:val="superscript"/>
        </w:rPr>
        <w:t>-1</w:t>
      </w:r>
      <w:r>
        <w:t xml:space="preserve"> </w:t>
      </w:r>
      <w:r>
        <w:fldChar w:fldCharType="begin" w:fldLock="1"/>
      </w:r>
      <w:r w:rsidR="005708E9">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der Vyver et al. 2013; Mills &amp; Cowling 2006)", "plainTextFormattedCitation" : "(Van der Vyver et al. 2013; Mills &amp; Cowling 2006)", "previouslyFormattedCitation" : "(Van der Vyver et al. 2013; Mills &amp; Cowling 2006)" }, "properties" : { "noteIndex" : 0 }, "schema" : "https://github.com/citation-style-language/schema/raw/master/csl-citation.json" }</w:instrText>
      </w:r>
      <w:r>
        <w:fldChar w:fldCharType="separate"/>
      </w:r>
      <w:r w:rsidR="008C647C" w:rsidRPr="008C647C">
        <w:rPr>
          <w:noProof/>
          <w:lang w:val="en-ZA" w:eastAsia="en-ZA"/>
        </w:rPr>
        <w:t>(Van der Vyver et al. 2013; Mills &amp; Cowling 2006)</w:t>
      </w:r>
      <w:r>
        <w:rPr>
          <w:lang w:val="en-ZA" w:eastAsia="en-ZA"/>
        </w:rPr>
        <w:fldChar w:fldCharType="end"/>
      </w:r>
      <w:r w:rsidR="008C647C">
        <w:rPr>
          <w:lang w:val="en-ZA" w:eastAsia="en-ZA"/>
        </w:rPr>
        <w:t xml:space="preserve">.  Further measurements in </w:t>
      </w:r>
      <w:r w:rsidR="008C647C">
        <w:rPr>
          <w:lang w:val="en-ZA" w:eastAsia="en-ZA"/>
        </w:rPr>
        <w:fldChar w:fldCharType="begin" w:fldLock="1"/>
      </w:r>
      <w:r w:rsidR="005708E9">
        <w:rPr>
          <w:lang w:val="en-ZA" w:eastAsia="en-ZA"/>
        </w:rPr>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"manualFormatting" : "Van der Vyver et al. (2013)", "plainTextFormattedCitation" : "(Van der Vyver et al. 2013)", "previouslyFormattedCitation" : "(Van der Vyver et al. 2013)" }, "properties" : { "noteIndex" : 0 }, "schema" : "https://github.com/citation-style-language/schema/raw/master/csl-citation.json" }</w:instrText>
      </w:r>
      <w:r w:rsidR="008C647C">
        <w:rPr>
          <w:lang w:val="en-ZA" w:eastAsia="en-ZA"/>
        </w:rPr>
        <w:fldChar w:fldCharType="separate"/>
      </w:r>
      <w:r w:rsidR="008C647C" w:rsidRPr="008C647C">
        <w:rPr>
          <w:noProof/>
          <w:lang w:val="en-ZA" w:eastAsia="en-ZA"/>
        </w:rPr>
        <w:t xml:space="preserve">Van der Vyver et al. </w:t>
      </w:r>
      <w:r w:rsidR="00884145">
        <w:rPr>
          <w:noProof/>
          <w:lang w:val="en-ZA" w:eastAsia="en-ZA"/>
        </w:rPr>
        <w:t>(</w:t>
      </w:r>
      <w:r w:rsidR="008C647C" w:rsidRPr="008C647C">
        <w:rPr>
          <w:noProof/>
          <w:lang w:val="en-ZA" w:eastAsia="en-ZA"/>
        </w:rPr>
        <w:t>2013)</w:t>
      </w:r>
      <w:r w:rsidR="008C647C">
        <w:rPr>
          <w:lang w:val="en-ZA" w:eastAsia="en-ZA"/>
        </w:rPr>
        <w:fldChar w:fldCharType="end"/>
      </w:r>
      <w:r w:rsidR="008C647C">
        <w:rPr>
          <w:lang w:val="en-ZA" w:eastAsia="en-ZA"/>
        </w:rPr>
        <w:t xml:space="preserve"> support these figures</w:t>
      </w:r>
      <w:r>
        <w:t>.  Comparison of degraded and intact sites has shown that restoration could sequester the order of 100 t C ha</w:t>
      </w:r>
      <w:r>
        <w:rPr>
          <w:vertAlign w:val="superscript"/>
        </w:rPr>
        <w:t>-1</w:t>
      </w:r>
      <w:r>
        <w:t xml:space="preserve"> </w:t>
      </w:r>
      <w:r>
        <w:fldChar w:fldCharType="begin" w:fldLock="1"/>
      </w:r>
      <w:r w:rsidR="005708E9">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"id" : "ITEM-3",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"ITEM-3",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"(Van der Vyver et al. 2013; Mills et al. 2005; Marais, Cowling &amp; Powell 2009)", "plainTextFormattedCitation" : "(Van der Vyver et al. 2013; Mills et al. 2005; Marais, Cowling &amp; Powell 2009)", "previouslyFormattedCitation" : "(Van der Vyver et al. 2013; Mills et al. 2005; Marais, Cowling &amp; Powell 2009)" }, "properties" : { "noteIndex" : 0 }, "schema" : "https://github.com/citation-style-language/schema/raw/master/csl-citation.json" }</w:instrText>
      </w:r>
      <w:r>
        <w:fldChar w:fldCharType="separate"/>
      </w:r>
      <w:r w:rsidR="005724DE" w:rsidRPr="005724DE">
        <w:rPr>
          <w:noProof/>
          <w:lang w:val="en-ZA" w:eastAsia="en-ZA"/>
        </w:rPr>
        <w:t>(Van der Vyver et al. 2013; Mills et al. 2005; Marais, Cowling &amp; Powell 2009)</w:t>
      </w:r>
      <w:r>
        <w:rPr>
          <w:lang w:val="en-ZA" w:eastAsia="en-ZA"/>
        </w:rPr>
        <w:fldChar w:fldCharType="end"/>
      </w:r>
      <w:r>
        <w:t xml:space="preserve">.  These numbers compete with the carbon storage capacity of mesic forests </w:t>
      </w:r>
      <w:r>
        <w:fldChar w:fldCharType="begin" w:fldLock="1"/>
      </w:r>
      <w:r w:rsidR="005708E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Carbon captured through restoration of </w:t>
      </w:r>
      <w:r>
        <w:rPr>
          <w:i/>
        </w:rPr>
        <w:t xml:space="preserve">P. </w:t>
      </w:r>
      <w:proofErr w:type="spellStart"/>
      <w:r>
        <w:rPr>
          <w:i/>
        </w:rPr>
        <w:t>afra</w:t>
      </w:r>
      <w:proofErr w:type="spellEnd"/>
      <w:r>
        <w:t xml:space="preserve"> can be traded as credits on the international carbon market.  Using this as a source of funding for landscape-scale restoration is economically viable </w:t>
      </w:r>
      <w:r>
        <w:fldChar w:fldCharType="begin" w:fldLock="1"/>
      </w:r>
      <w:r w:rsidR="005708E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"ITEM-2",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"(Mills et al. 2007; Marais, Cowling &amp; Powell 2009)", "plainTextFormattedCitation" : "(Mills et al. 2007; Marais, Cowling &amp; Powell 2009)", "previouslyFormattedCitation" : "(Mills et al. 2007; Marais, Cowling &amp; Powell 2009)" }, "properties" : { "noteIndex" : 0 }, "schema" : "https://github.com/citation-style-language/schema/raw/master/csl-citation.json" }</w:instrText>
      </w:r>
      <w:r>
        <w:fldChar w:fldCharType="separate"/>
      </w:r>
      <w:r w:rsidRPr="00F1536C">
        <w:rPr>
          <w:noProof/>
          <w:lang w:val="en-ZA" w:eastAsia="en-ZA"/>
        </w:rPr>
        <w:t>(Mills et al. 2007; Marais, Cowling &amp; Powell 2009)</w:t>
      </w:r>
      <w:r>
        <w:rPr>
          <w:lang w:val="en-ZA" w:eastAsia="en-ZA"/>
        </w:rPr>
        <w:fldChar w:fldCharType="end"/>
      </w:r>
      <w:r>
        <w:t xml:space="preserve">.  </w:t>
      </w:r>
      <w:r>
        <w:rPr>
          <w:i/>
        </w:rPr>
        <w:t xml:space="preserve">P. </w:t>
      </w:r>
      <w:proofErr w:type="spellStart"/>
      <w:r>
        <w:rPr>
          <w:i/>
        </w:rPr>
        <w:t>afra</w:t>
      </w:r>
      <w:proofErr w:type="spellEnd"/>
      <w:r>
        <w:t xml:space="preserve"> has the uncommon ability to switch between C3 and CAM photosynthetic systems depending on season </w:t>
      </w:r>
      <w:r>
        <w:fldChar w:fldCharType="begin" w:fldLock="1"/>
      </w:r>
      <w:r w:rsidR="005708E9">
        <w:instrText>ADDIN CSL_CITATION { "citationItems" : [ { "id" : "ITEM-1", "itemData" : { "author" : [ { "dropping-particle" : "", "family" : "Guralnick", "given" : "Lonnie J", "non-dropping-particle" : "", "parse-names" : false, "suffix" : "" }, { "dropping-particle" : "", "family" : "Ting", "given" : "Irwin P", "non-dropping-particle" : "", "parse-names" : false, "suffix" : "" } ], "container-title" : "Oecologia", "id" : "ITEM-1", "issued" : { "date-parts" : [ [ "1986" ] ] }, "page" : "85-91", "title" : "Seasonal response to drought and rewatering in Portulacaria afra (L.) Jacq.", "type" : "article-journal", "volume" : "70" }, "uris" : [ "http://www.mendeley.com/documents/?uuid=3a51ac25-b9ac-4402-9b8e-5b6ff922b91f" ] } ], "mendeley" : { "formattedCitation" : "(Guralnick &amp; Ting 1986)", "plainTextFormattedCitation" : "(Guralnick &amp; Ting 1986)", "previouslyFormattedCitation" : "(Guralnick &amp; Ting 1986)" }, "properties" : { "noteIndex" : 0 }, "schema" : "https://github.com/citation-style-language/schema/raw/master/csl-citation.json" }</w:instrText>
      </w:r>
      <w:r>
        <w:fldChar w:fldCharType="separate"/>
      </w:r>
      <w:r w:rsidRPr="00F1536C">
        <w:rPr>
          <w:noProof/>
          <w:lang w:val="en-ZA" w:eastAsia="en-ZA"/>
        </w:rPr>
        <w:t>(Guralnick &amp; Ting 1986)</w:t>
      </w:r>
      <w:r>
        <w:rPr>
          <w:lang w:val="en-ZA" w:eastAsia="en-ZA"/>
        </w:rPr>
        <w:fldChar w:fldCharType="end"/>
      </w:r>
      <w:r>
        <w:t xml:space="preserve">.  This means it is productive year-round which likely contributes to its substantial sequestration abilities </w:t>
      </w:r>
      <w:r>
        <w:fldChar w:fldCharType="begin" w:fldLock="1"/>
      </w:r>
      <w:r w:rsidR="005708E9">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"(Mills &amp; Cowling 2010)", "plainTextFormattedCitation" : "(Mills &amp; Cowling 2010)",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w:t>
      </w:r>
      <w:r>
        <w:rPr>
          <w:i/>
        </w:rPr>
        <w:t xml:space="preserve">P. </w:t>
      </w:r>
      <w:proofErr w:type="spellStart"/>
      <w:r>
        <w:rPr>
          <w:i/>
        </w:rPr>
        <w:t>afra</w:t>
      </w:r>
      <w:proofErr w:type="spellEnd"/>
      <w:r>
        <w:t xml:space="preserve"> propagates </w:t>
      </w:r>
      <w:proofErr w:type="spellStart"/>
      <w:r>
        <w:t>vegetatively</w:t>
      </w:r>
      <w:proofErr w:type="spellEnd"/>
      <w:r>
        <w:t xml:space="preserve"> and can thus be grown from cuttings </w:t>
      </w:r>
      <w:r>
        <w:fldChar w:fldCharType="begin" w:fldLock="1"/>
      </w:r>
      <w:r w:rsidR="005708E9">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"mendeley" : { "formattedCitation" : "(Stuart-Hill 1992)", "plainTextFormattedCitation" : "(Stuart-Hill 1992)", "previouslyFormattedCitation" : "(Stuart-Hill 1992)" }, "properties" : { "noteIndex" : 0 }, "schema" : "https://github.com/citation-style-language/schema/raw/master/csl-citation.json" }</w:instrText>
      </w:r>
      <w:r>
        <w:fldChar w:fldCharType="separate"/>
      </w:r>
      <w:r w:rsidRPr="00F1536C">
        <w:rPr>
          <w:noProof/>
          <w:lang w:val="en-ZA" w:eastAsia="en-ZA"/>
        </w:rPr>
        <w:t>(Stuart-Hill 1992)</w:t>
      </w:r>
      <w:r>
        <w:rPr>
          <w:lang w:val="en-ZA" w:eastAsia="en-ZA"/>
        </w:rPr>
        <w:fldChar w:fldCharType="end"/>
      </w:r>
      <w:r>
        <w:t xml:space="preserve"> which means that costs of restoration can be reduced by avoiding nursery expenses </w:t>
      </w:r>
      <w:r>
        <w:fldChar w:fldCharType="begin" w:fldLock="1"/>
      </w:r>
      <w:r w:rsidR="005708E9">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"(Mills &amp; Cowling 2010)", "plainTextFormattedCitation" : "(Mills &amp; Cowling 2010)",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w:t>
      </w:r>
    </w:p>
    <w:p w14:paraId="2F07F1EA" w14:textId="77777777" w:rsidR="00016FE7" w:rsidRDefault="00016FE7" w:rsidP="00F1536C">
      <w:pPr>
        <w:pStyle w:val="1TeksCharChar"/>
      </w:pPr>
    </w:p>
    <w:p w14:paraId="61594882" w14:textId="7357CC03" w:rsidR="00F1536C" w:rsidRDefault="00F1536C" w:rsidP="00F1536C">
      <w:pPr>
        <w:pStyle w:val="1TeksCharChar"/>
      </w:pPr>
      <w:r>
        <w:t xml:space="preserve">Subtropical Thicket provides an important source of food for many herbivores, including domesticated livestock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&amp; Wolf 2005)", "plainTextFormattedCitation" : "(Thompson et al. 2009; Vlok, Cowling &amp; Wolf 2005)",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 xml:space="preserve">P. </w:t>
      </w:r>
      <w:proofErr w:type="spellStart"/>
      <w:r>
        <w:rPr>
          <w:i/>
        </w:rPr>
        <w:t>afra</w:t>
      </w:r>
      <w:proofErr w:type="spellEnd"/>
      <w:r>
        <w:t xml:space="preserve"> in degraded areas will help prevent soil erosion</w:t>
      </w:r>
      <w:r w:rsidR="00926D3B">
        <w:t>,</w:t>
      </w:r>
      <w:r>
        <w:t xml:space="preserve"> reduce flood severity</w:t>
      </w:r>
      <w:r w:rsidR="00926D3B">
        <w:t xml:space="preserve"> and improve water quality</w:t>
      </w:r>
      <w:r>
        <w:t xml:space="preserve"> </w:t>
      </w:r>
      <w:r>
        <w:fldChar w:fldCharType="begin" w:fldLock="1"/>
      </w:r>
      <w:r w:rsidR="005708E9">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&amp; Cowling 2006)", "plainTextFormattedCitation" : "(Van Luijk et al. 2013; Mills &amp; Cowling 2006)", "previouslyFormattedCitation" : "(Van Luijk et al. 2013; Mills &amp; Cowling 2006)" }, "properties" : { "noteIndex" : 0 }, "schema" : "https://github.com/citation-style-language/schema/raw/master/csl-citation.json" }</w:instrText>
      </w:r>
      <w:r>
        <w:fldChar w:fldCharType="separate"/>
      </w:r>
      <w:r w:rsidR="00926D3B"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046A13">
        <w:t xml:space="preserve"> </w:t>
      </w:r>
      <w:r>
        <w:t xml:space="preserve">Increased biodiversity could help improve income from tourism and provide sustained access to wood, fruit and medicines for local communities </w:t>
      </w:r>
      <w:r>
        <w:fldChar w:fldCharType="begin" w:fldLock="1"/>
      </w:r>
      <w:r w:rsidR="005708E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2007)", "plainTextFormattedCitation" : "(Mills et al. 2007)", "previouslyFormattedCitation" : "(Mills et al. 2007)" }, "properties" : { "noteIndex" : 0 }, "schema" : "https://github.com/citation-style-language/schema/raw/master/csl-citation.json" }</w:instrText>
      </w:r>
      <w:r>
        <w:fldChar w:fldCharType="separate"/>
      </w:r>
      <w:r w:rsidRPr="00F1536C">
        <w:rPr>
          <w:noProof/>
          <w:lang w:val="en-ZA" w:eastAsia="en-ZA"/>
        </w:rPr>
        <w:t>(Mills et al. 2007)</w:t>
      </w:r>
      <w:r>
        <w:rPr>
          <w:lang w:val="en-ZA" w:eastAsia="en-ZA"/>
        </w:rPr>
        <w:fldChar w:fldCharType="end"/>
      </w:r>
      <w:r>
        <w:t xml:space="preserve">. </w:t>
      </w:r>
    </w:p>
    <w:p w14:paraId="393F86A8" w14:textId="77777777" w:rsidR="00F1536C" w:rsidRDefault="00F1536C" w:rsidP="00F1536C">
      <w:pPr>
        <w:pStyle w:val="1TeksCharChar"/>
      </w:pPr>
    </w:p>
    <w:p w14:paraId="551DB64B" w14:textId="665DDE35" w:rsidR="00F1536C" w:rsidRDefault="00FC7C86" w:rsidP="00F1536C">
      <w:pPr>
        <w:pStyle w:val="1TeksCharChar"/>
      </w:pPr>
      <w:r>
        <w:t>T</w:t>
      </w:r>
      <w:r w:rsidR="00F1536C">
        <w:t xml:space="preserve">he dense canopy of </w:t>
      </w:r>
      <w:r w:rsidR="00F1536C">
        <w:rPr>
          <w:i/>
        </w:rPr>
        <w:t xml:space="preserve">P. </w:t>
      </w:r>
      <w:proofErr w:type="spellStart"/>
      <w:r w:rsidR="00F1536C">
        <w:rPr>
          <w:i/>
        </w:rPr>
        <w:t>afra</w:t>
      </w:r>
      <w:proofErr w:type="spellEnd"/>
      <w:r w:rsidR="00F1536C">
        <w:t xml:space="preserve"> facilitates an accumulation of soil organic matter which in turn </w:t>
      </w:r>
      <w:r>
        <w:t xml:space="preserve">significantly </w:t>
      </w:r>
      <w:r w:rsidR="00F1536C">
        <w:t xml:space="preserve">improves the water-holding capacity and fertility of the soil </w:t>
      </w:r>
      <w:r w:rsidR="00F1536C">
        <w:fldChar w:fldCharType="begin" w:fldLock="1"/>
      </w:r>
      <w:r w:rsidR="005708E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&amp; Yeaton 2013; Mills &amp; Cowling 2010; Lechmere-Oertel et al. 2008; Mills &amp; Fey 2004)", "plainTextFormattedCitation" : "(Adie &amp; Yeaton 2013; Mills &amp; Cowling 2010; Lechmere-Oertel et al. 2008; Mills &amp; Fey 2004)", "previouslyFormattedCitation" : "(Adie &amp; Yeaton 2013; Mills &amp; Cowling 2010; Lechmere-Oertel et al. 2008; Mills &amp; Fey 2004)" }, "properties" : { "noteIndex" : 0 }, "schema" : "https://github.com/citation-style-language/schema/raw/master/csl-citation.json" }</w:instrText>
      </w:r>
      <w:r w:rsidR="00F1536C">
        <w:fldChar w:fldCharType="separate"/>
      </w:r>
      <w:r w:rsidR="007D17EA" w:rsidRPr="007D17EA">
        <w:rPr>
          <w:noProof/>
          <w:lang w:val="en-ZA" w:eastAsia="en-ZA"/>
        </w:rPr>
        <w:t>(Adie &amp; Yeaton 2013; Mills &amp; Cowling 2010; Lechmere-Oertel et al. 2008; Mills &amp; Fey 2004)</w:t>
      </w:r>
      <w:r w:rsidR="00F1536C">
        <w:rPr>
          <w:lang w:val="en-ZA" w:eastAsia="en-ZA"/>
        </w:rPr>
        <w:fldChar w:fldCharType="end"/>
      </w:r>
      <w:r w:rsidR="00F1536C">
        <w:t xml:space="preserve">.  </w:t>
      </w:r>
      <w:r w:rsidR="00F607ED" w:rsidRPr="00F607ED">
        <w:rPr>
          <w:i/>
        </w:rPr>
        <w:t xml:space="preserve">P. </w:t>
      </w:r>
      <w:proofErr w:type="spellStart"/>
      <w:r w:rsidR="00F607ED" w:rsidRPr="00F607ED">
        <w:rPr>
          <w:i/>
        </w:rPr>
        <w:t>afra</w:t>
      </w:r>
      <w:proofErr w:type="spellEnd"/>
      <w:r w:rsidR="00F607ED">
        <w:t xml:space="preserve"> acts as a nurse plant.  The provision of shade, improved soil quality and moisture retention, creates a favourable environment for other plants to germinate </w:t>
      </w:r>
      <w:r w:rsidR="00F607ED">
        <w:fldChar w:fldCharType="begin" w:fldLock="1"/>
      </w:r>
      <w:r w:rsidR="005708E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&amp; Yeaton 2013; Mills &amp; Cowling 2010)", "plainTextFormattedCitation" : "(Adie &amp; Yeaton 2013; Mills &amp; Cowling 2010)", "previouslyFormattedCitation" : "(Adie &amp; Yeaton 2013; Mills &amp; Cowling 2010)" }, "properties" : { "noteIndex" : 0 }, "schema" : "https://github.com/citation-style-language/schema/raw/master/csl-citation.json" }</w:instrText>
      </w:r>
      <w:r w:rsidR="00F607ED">
        <w:fldChar w:fldCharType="separate"/>
      </w:r>
      <w:r w:rsidR="00F607ED" w:rsidRPr="007D17EA">
        <w:rPr>
          <w:noProof/>
          <w:lang w:val="en-ZA" w:eastAsia="en-ZA"/>
        </w:rPr>
        <w:t>(Adie &amp; Yeaton 2013; Mills &amp; Cowling 2010)</w:t>
      </w:r>
      <w:r w:rsidR="00F607ED">
        <w:rPr>
          <w:lang w:val="en-ZA" w:eastAsia="en-ZA"/>
        </w:rPr>
        <w:fldChar w:fldCharType="end"/>
      </w:r>
      <w:r w:rsidR="00F607ED">
        <w:t xml:space="preserve">.  </w:t>
      </w:r>
      <w:r w:rsidR="00F1536C">
        <w:t>It has been observed that over a period of 40</w:t>
      </w:r>
      <w:r w:rsidR="004F27D4">
        <w:t xml:space="preserve"> to 50</w:t>
      </w:r>
      <w:r w:rsidR="00F1536C">
        <w:t xml:space="preserve"> years, woody canopy and other species re-establish in </w:t>
      </w:r>
      <w:r w:rsidR="00F1536C">
        <w:rPr>
          <w:i/>
        </w:rPr>
        <w:t xml:space="preserve">P. </w:t>
      </w:r>
      <w:proofErr w:type="spellStart"/>
      <w:r w:rsidR="00F1536C">
        <w:rPr>
          <w:i/>
        </w:rPr>
        <w:t>afra</w:t>
      </w:r>
      <w:proofErr w:type="spellEnd"/>
      <w:r w:rsidR="00F1536C">
        <w:t xml:space="preserve"> restoration areas to a degree that restored thicket is compositionally </w:t>
      </w:r>
      <w:r w:rsidR="00926D3B">
        <w:t>comparable</w:t>
      </w:r>
      <w:r w:rsidR="00F1536C">
        <w:t xml:space="preserve"> to </w:t>
      </w:r>
      <w:r w:rsidR="00F1536C">
        <w:lastRenderedPageBreak/>
        <w:t xml:space="preserve">intact thicket </w:t>
      </w:r>
      <w:r w:rsidR="00F1536C">
        <w:fldChar w:fldCharType="begin" w:fldLock="1"/>
      </w:r>
      <w:r w:rsidR="005708E9">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instrText>
      </w:r>
      <w:r w:rsidR="00F1536C">
        <w:fldChar w:fldCharType="separate"/>
      </w:r>
      <w:r w:rsidR="00294208" w:rsidRPr="00294208">
        <w:rPr>
          <w:noProof/>
          <w:lang w:val="en-ZA" w:eastAsia="en-ZA"/>
        </w:rPr>
        <w:t>(Van der Vyver et al. 2013)</w:t>
      </w:r>
      <w:r w:rsidR="00F1536C">
        <w:rPr>
          <w:lang w:val="en-ZA" w:eastAsia="en-ZA"/>
        </w:rPr>
        <w:fldChar w:fldCharType="end"/>
      </w:r>
      <w:r w:rsidR="00F1536C">
        <w:t xml:space="preserve">.  An investigation into the feasibility of accelerating the restoration of woody canopy species through planting in </w:t>
      </w:r>
      <w:r w:rsidR="00F1536C">
        <w:rPr>
          <w:i/>
        </w:rPr>
        <w:t xml:space="preserve">P. </w:t>
      </w:r>
      <w:proofErr w:type="spellStart"/>
      <w:r w:rsidR="00F1536C">
        <w:rPr>
          <w:i/>
        </w:rPr>
        <w:t>afra</w:t>
      </w:r>
      <w:proofErr w:type="spellEnd"/>
      <w:r w:rsidR="00F1536C">
        <w:t xml:space="preserve"> restoration sites was conducted, but it was found that survival rates were poor and restoration costs prohibitive </w:t>
      </w:r>
      <w:r w:rsidR="00F1536C">
        <w:fldChar w:fldCharType="begin" w:fldLock="1"/>
      </w:r>
      <w:r w:rsidR="005708E9">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"(Vyver et al. 2012)", "plainTextFormattedCitation" : "(Vyver et al. 2012)", "previouslyFormattedCitation" : "(Vyver et al. 2012)" }, "properties" : { "noteIndex" : 0 }, "schema" : "https://github.com/citation-style-language/schema/raw/master/csl-citation.json" }</w:instrText>
      </w:r>
      <w:r w:rsidR="00F1536C">
        <w:fldChar w:fldCharType="separate"/>
      </w:r>
      <w:r w:rsidR="005708E9" w:rsidRPr="005708E9">
        <w:rPr>
          <w:noProof/>
          <w:lang w:val="en-ZA" w:eastAsia="en-ZA"/>
        </w:rPr>
        <w:t>(Vyver et al. 2012)</w:t>
      </w:r>
      <w:r w:rsidR="00F1536C">
        <w:rPr>
          <w:lang w:val="en-ZA" w:eastAsia="en-ZA"/>
        </w:rPr>
        <w:fldChar w:fldCharType="end"/>
      </w:r>
      <w:r w:rsidR="00F1536C">
        <w:t xml:space="preserve">.  It seems the most practical option for ecosystem restoration is to plant </w:t>
      </w:r>
      <w:r w:rsidR="00F1536C">
        <w:rPr>
          <w:i/>
        </w:rPr>
        <w:t xml:space="preserve">P. </w:t>
      </w:r>
      <w:proofErr w:type="spellStart"/>
      <w:r w:rsidR="00F1536C">
        <w:rPr>
          <w:i/>
        </w:rPr>
        <w:t>afra</w:t>
      </w:r>
      <w:proofErr w:type="spellEnd"/>
      <w:r w:rsidR="00F1536C">
        <w:t xml:space="preserve"> and allow other species to re-establish naturally through spontaneous recruitment </w:t>
      </w:r>
      <w:r w:rsidR="00F1536C">
        <w:fldChar w:fldCharType="begin" w:fldLock="1"/>
      </w:r>
      <w:r w:rsidR="005708E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2007)", "plainTextFormattedCitation" : "(Mills et al. 2007)", "previouslyFormattedCitation" : "(Mills et al. 2007)" }, "properties" : { "noteIndex" : 0 }, "schema" : "https://github.com/citation-style-language/schema/raw/master/csl-citation.json" }</w:instrText>
      </w:r>
      <w:r w:rsidR="00F1536C">
        <w:fldChar w:fldCharType="separate"/>
      </w:r>
      <w:r w:rsidR="00F1536C" w:rsidRPr="00F1536C">
        <w:rPr>
          <w:noProof/>
          <w:lang w:val="en-ZA" w:eastAsia="en-ZA"/>
        </w:rPr>
        <w:t>(Mills et al. 2007)</w:t>
      </w:r>
      <w:r w:rsidR="00F1536C">
        <w:rPr>
          <w:lang w:val="en-ZA" w:eastAsia="en-ZA"/>
        </w:rPr>
        <w:fldChar w:fldCharType="end"/>
      </w:r>
      <w:r w:rsidR="00F1536C">
        <w:t xml:space="preserve">.  </w:t>
      </w:r>
    </w:p>
    <w:p w14:paraId="6FE73E39" w14:textId="77777777" w:rsidR="00F1536C" w:rsidRDefault="00F1536C" w:rsidP="00F1536C">
      <w:pPr>
        <w:pStyle w:val="1TeksCharChar"/>
      </w:pPr>
    </w:p>
    <w:p w14:paraId="154B0EE4" w14:textId="6DD5FE23" w:rsidR="00F1536C" w:rsidRDefault="00F1536C" w:rsidP="00F1536C">
      <w:pPr>
        <w:pStyle w:val="1TeksCharChar"/>
      </w:pPr>
      <w:r>
        <w:t xml:space="preserve">Restoration research is being conducted as part of the Subtropical Thicket Restoration Project (STRP), which is an initiative of the Working for Woodlands Programme.  “To evaluate methods of </w:t>
      </w:r>
      <w:proofErr w:type="spellStart"/>
      <w:r>
        <w:t>spekboom</w:t>
      </w:r>
      <w:proofErr w:type="spellEnd"/>
      <w:r>
        <w:t xml:space="preserve"> restoration, a partnership has been forged among scientists, government and an implementing agency. The South African government’s Working for Woodlands Programme … has engaged a group of scientists to assist in evaluating effective ways of using </w:t>
      </w:r>
      <w:proofErr w:type="spellStart"/>
      <w:r>
        <w:t>spekboom</w:t>
      </w:r>
      <w:proofErr w:type="spellEnd"/>
      <w:r>
        <w:t xml:space="preserve"> cuttings for restoration under different conditions …. The programme is being managed by an implementing agency, the </w:t>
      </w:r>
      <w:proofErr w:type="spellStart"/>
      <w:r>
        <w:t>Gamtoos</w:t>
      </w:r>
      <w:proofErr w:type="spellEnd"/>
      <w:r>
        <w:t xml:space="preserve"> Irrigation Board (GIB), rated as one of the best agencies used by Working for Water.”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"manualFormatting" : "(Mills et al 2010: 9)",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 9)</w:t>
      </w:r>
      <w:r>
        <w:rPr>
          <w:lang w:val="en-ZA" w:eastAsia="en-ZA"/>
        </w:rPr>
        <w:fldChar w:fldCharType="end"/>
      </w:r>
      <w:r>
        <w:t xml:space="preserve">  </w:t>
      </w:r>
      <w:r>
        <w:rPr>
          <w:i/>
        </w:rPr>
        <w:t xml:space="preserve">P. </w:t>
      </w:r>
      <w:proofErr w:type="spellStart"/>
      <w:r>
        <w:rPr>
          <w:i/>
        </w:rPr>
        <w:t>afra</w:t>
      </w:r>
      <w:proofErr w:type="spellEnd"/>
      <w:r>
        <w:t xml:space="preserve"> restoration is also actively being conducted and monitored in the </w:t>
      </w:r>
      <w:proofErr w:type="spellStart"/>
      <w:r>
        <w:t>Baviaanskloof</w:t>
      </w:r>
      <w:proofErr w:type="spellEnd"/>
      <w:r>
        <w:t xml:space="preserve"> Nature Reserve, </w:t>
      </w:r>
      <w:bookmarkStart w:id="615" w:name="OLE_LINK1"/>
      <w:proofErr w:type="spellStart"/>
      <w:r>
        <w:t>Addo</w:t>
      </w:r>
      <w:proofErr w:type="spellEnd"/>
      <w:r>
        <w:t xml:space="preserve"> </w:t>
      </w:r>
      <w:bookmarkEnd w:id="615"/>
      <w:r>
        <w:t xml:space="preserve">Elephant National Park and the Fish River Reserve in the Eastern Cape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Approximately 1630 ha </w:t>
      </w:r>
      <w:r w:rsidR="00926D3B">
        <w:t>had</w:t>
      </w:r>
      <w:r>
        <w:t xml:space="preserve"> been restored in these areas</w:t>
      </w:r>
      <w:r w:rsidR="00926D3B">
        <w:t xml:space="preserve"> in 2012</w:t>
      </w:r>
      <w:r>
        <w:t xml:space="preserve"> </w:t>
      </w:r>
      <w:r>
        <w:fldChar w:fldCharType="begin" w:fldLock="1"/>
      </w:r>
      <w:r w:rsidR="005708E9">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"(Vyver et al. 2012)", "plainTextFormattedCitation" : "(Vyver et al. 2012)", "previouslyFormattedCitation" : "(Vyver et al. 2012)" }, "properties" : { "noteIndex" : 0 }, "schema" : "https://github.com/citation-style-language/schema/raw/master/csl-citation.json" }</w:instrText>
      </w:r>
      <w:r>
        <w:fldChar w:fldCharType="separate"/>
      </w:r>
      <w:r w:rsidR="005708E9" w:rsidRPr="005708E9">
        <w:rPr>
          <w:noProof/>
          <w:lang w:val="en-ZA" w:eastAsia="en-ZA"/>
        </w:rPr>
        <w:t>(Vyver et al. 2012)</w:t>
      </w:r>
      <w:r>
        <w:rPr>
          <w:lang w:val="en-ZA" w:eastAsia="en-ZA"/>
        </w:rPr>
        <w:fldChar w:fldCharType="end"/>
      </w:r>
      <w:r>
        <w:t>.</w:t>
      </w:r>
    </w:p>
    <w:p w14:paraId="7B86EFCE" w14:textId="77777777" w:rsidR="00F1536C" w:rsidRDefault="00F1536C" w:rsidP="00F1536C">
      <w:pPr>
        <w:pStyle w:val="1TeksCharChar"/>
      </w:pPr>
    </w:p>
    <w:p w14:paraId="02AAADC5" w14:textId="210C1AFC" w:rsidR="00F1536C" w:rsidRDefault="00F1536C" w:rsidP="00F1536C">
      <w:pPr>
        <w:pStyle w:val="1TeksCharChar"/>
      </w:pPr>
      <w:r>
        <w:t xml:space="preserve">Supporting spatial information is needed to aid the </w:t>
      </w:r>
      <w:r>
        <w:rPr>
          <w:i/>
        </w:rPr>
        <w:t xml:space="preserve">P. </w:t>
      </w:r>
      <w:proofErr w:type="spellStart"/>
      <w:r>
        <w:rPr>
          <w:i/>
        </w:rPr>
        <w:t>afra</w:t>
      </w:r>
      <w:proofErr w:type="spellEnd"/>
      <w:r>
        <w:t xml:space="preserve"> restoration process.  Candidate restoration areas need to be identified.  There are many factors to consider when selecting appropriate sites </w:t>
      </w:r>
      <w:r>
        <w:fldChar w:fldCharType="begin" w:fldLock="1"/>
      </w:r>
      <w:r w:rsidR="005708E9">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"ITEM-2", "issue" : "1", "issued" : { "date-parts" : [ [ "2011", "1" ] ] }, "page" : "202-211", "publisher" : "Elsevier Ltd", "title" : "Walking in STEP: Lessons for linking spatial prioritisations to implementation strategies", "type" : "article-journal", "volume" : "144" }, "uris" : [ "http://www.mendeley.com/documents/?uuid=b8ac6ce8-62e0-400f-8c4f-d22d4726295f" ] } ], "mendeley" : { "formattedCitation" : "(Curran et al. 2012; Knight et al. 2011)", "plainTextFormattedCitation" : "(Curran et al. 2012; Knight et al. 2011)", "previouslyFormattedCitation" : "(Curran et al. 2012; Knight et al. 2011)" }, "properties" : { "noteIndex" : 0 }, "schema" : "https://github.com/citation-style-language/schema/raw/master/csl-citation.json" }</w:instrText>
      </w:r>
      <w:r>
        <w:fldChar w:fldCharType="separate"/>
      </w:r>
      <w:r w:rsidRPr="00F1536C">
        <w:rPr>
          <w:noProof/>
          <w:lang w:val="en-ZA" w:eastAsia="en-ZA"/>
        </w:rPr>
        <w:t>(Curran et al. 2012; Knight et al. 2011)</w:t>
      </w:r>
      <w:r>
        <w:rPr>
          <w:lang w:val="en-ZA" w:eastAsia="en-ZA"/>
        </w:rPr>
        <w:fldChar w:fldCharType="end"/>
      </w:r>
      <w:r>
        <w:t xml:space="preserve">.  A map of </w:t>
      </w:r>
      <w:r>
        <w:rPr>
          <w:i/>
        </w:rPr>
        <w:t xml:space="preserve">P. </w:t>
      </w:r>
      <w:proofErr w:type="spellStart"/>
      <w:r>
        <w:rPr>
          <w:i/>
        </w:rPr>
        <w:t>afra</w:t>
      </w:r>
      <w:proofErr w:type="spellEnd"/>
      <w:r>
        <w:t xml:space="preserve"> canopy cover is a key input to this decision-making process.  Canopy cover can be used to estimate the expected carbon storage resulting from restoration.  This provides an indication of the economic feasibility of restoration.  Measures of intact canopy cover in a similar habitat to the restoration area are used to determine an appropriate planting density.  Restoration progress can be monitored by updating the canopy cover map over time which would also assist in the carbon accounting required for trading credits on the international market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The canopy cover map would also be a useful tool for deepening the present understanding of the Subtropical Thicket biome. </w:t>
      </w:r>
    </w:p>
    <w:p w14:paraId="68D922D3" w14:textId="77777777" w:rsidR="00F1536C" w:rsidRDefault="00F1536C" w:rsidP="00F1536C">
      <w:pPr>
        <w:pStyle w:val="1TeksCharChar"/>
      </w:pPr>
    </w:p>
    <w:p w14:paraId="6D19E4B3" w14:textId="25EBFEE1" w:rsidR="00F1536C" w:rsidRDefault="00F1536C" w:rsidP="00F1536C">
      <w:pPr>
        <w:pStyle w:val="1TeksCharChar"/>
      </w:pPr>
      <w:r>
        <w:t xml:space="preserve">A detailed vegetation map of the Little Karoo has been created at a 1:50000 scale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Using this map, a degradation mapping study was conducted in the Little Karoo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(Thompson et al. 2009)</w:t>
      </w:r>
      <w:r>
        <w:rPr>
          <w:lang w:val="en-ZA" w:eastAsia="en-ZA"/>
        </w:rPr>
        <w:fldChar w:fldCharType="end"/>
      </w:r>
      <w:r>
        <w:t xml:space="preserve">.  It was successful at using MODIS data to estimate intact, </w:t>
      </w:r>
      <w:r>
        <w:lastRenderedPageBreak/>
        <w:t xml:space="preserve">moderate and severe degradation levels of </w:t>
      </w:r>
      <w:r>
        <w:rPr>
          <w:i/>
        </w:rPr>
        <w:t xml:space="preserve">P. </w:t>
      </w:r>
      <w:proofErr w:type="spellStart"/>
      <w:r>
        <w:rPr>
          <w:i/>
        </w:rPr>
        <w:t>afra</w:t>
      </w:r>
      <w:proofErr w:type="spellEnd"/>
      <w:r>
        <w:t xml:space="preserve"> thicket</w:t>
      </w:r>
      <w:r w:rsidR="00AE5394">
        <w:t xml:space="preserve"> at a </w:t>
      </w:r>
      <w:r w:rsidR="0019363C">
        <w:t>250</w:t>
      </w:r>
      <w:r w:rsidR="00AE5394">
        <w:t>m pixel resolution</w:t>
      </w:r>
      <w:r>
        <w:t xml:space="preserve">.  Currently, there is an initiative to involve private land-owners in the restoration project in order to broaden its impact </w:t>
      </w:r>
      <w:r>
        <w:fldChar w:fldCharType="begin" w:fldLock="1"/>
      </w:r>
      <w:r w:rsidR="005708E9">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Restoration planning at farm-level will require map scales of 1:10000 or better to provide sufficient spatial detail for working with expected stand sizes of the order of 50 hectares.  To achieve sufficient accuracy for carbon storage estimations, it will be necessary to estimate canopy cover in finer detail than the three levels of degradation used in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rsidR="00AE5394">
        <w:rPr>
          <w:lang w:val="en-ZA" w:eastAsia="en-ZA"/>
        </w:rPr>
        <w:t xml:space="preserve"> and at a finer spatial resolution</w:t>
      </w:r>
      <w:r>
        <w:t xml:space="preserve">.  There is thus a need to further the work of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to produce maps of both a higher spatial and canopy cover level resolution.</w:t>
      </w:r>
    </w:p>
    <w:p w14:paraId="15679506" w14:textId="77777777" w:rsidR="00E26A85" w:rsidRPr="0002729A" w:rsidRDefault="00E26A85" w:rsidP="00E26A85">
      <w:pPr>
        <w:pStyle w:val="1TeksCharChar"/>
      </w:pPr>
    </w:p>
    <w:p w14:paraId="41CCD388" w14:textId="77777777" w:rsidR="00E77047" w:rsidRDefault="00307B73" w:rsidP="00E77047">
      <w:pPr>
        <w:pStyle w:val="Heading2"/>
      </w:pPr>
      <w:r w:rsidRPr="00E26A85">
        <w:t xml:space="preserve"> </w:t>
      </w:r>
      <w:bookmarkStart w:id="616" w:name="_Toc394607634"/>
      <w:bookmarkStart w:id="617" w:name="_Toc418946159"/>
      <w:bookmarkEnd w:id="609"/>
      <w:bookmarkEnd w:id="610"/>
      <w:r w:rsidR="00E77047">
        <w:t>SIGNIFICANCE AND RATIONALE</w:t>
      </w:r>
      <w:bookmarkEnd w:id="616"/>
      <w:bookmarkEnd w:id="617"/>
    </w:p>
    <w:p w14:paraId="69DBE5C4" w14:textId="73B3097C" w:rsidR="00E77047" w:rsidRDefault="00E77047" w:rsidP="00E77047">
      <w:pPr>
        <w:pStyle w:val="1TeksCharChar"/>
      </w:pPr>
      <w:r>
        <w:t xml:space="preserve">Measures of canopy cover can be used to infer biomass for individual species </w:t>
      </w:r>
      <w:r>
        <w:fldChar w:fldCharType="begin" w:fldLock="1"/>
      </w:r>
      <w:r w:rsidR="005708E9">
        <w:instrText>ADDIN CSL_CITATION { "citationItems" : [ { "id" : "ITEM-1",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"ITEM-1", "issue" : "2", "issued" : { "date-parts" : [ [ "1975" ] ] }, "page" : "451-461", "title" : "Size-biomass relationships of several Chihuahuan desert shrubs", "type" : "article-journal", "volume" : "94" }, "uris" : [ "http://www.mendeley.com/documents/?uuid=fc5388d6-97db-4b1d-901d-f14e90fa8687" ] } ], "mendeley" : { "formattedCitation" : "(Ludwig, Reynolds &amp; Whitson 1975)", "plainTextFormattedCitation" : "(Ludwig, Reynolds &amp; Whitson 1975)", "previouslyFormattedCitation" : "(Ludwig, Reynolds &amp; Whitson 1975)" }, "properties" : { "noteIndex" : 0 }, "schema" : "https://github.com/citation-style-language/schema/raw/master/csl-citation.json" }</w:instrText>
      </w:r>
      <w:r>
        <w:fldChar w:fldCharType="separate"/>
      </w:r>
      <w:r>
        <w:rPr>
          <w:noProof/>
          <w:lang w:val="en-ZA" w:eastAsia="en-ZA"/>
        </w:rPr>
        <w:t>(Ludwig, Reynolds &amp; Whitson 1975)</w:t>
      </w:r>
      <w:r>
        <w:rPr>
          <w:lang w:val="en-ZA" w:eastAsia="en-ZA"/>
        </w:rPr>
        <w:fldChar w:fldCharType="end"/>
      </w:r>
      <w:r>
        <w:t>.  In the context of climate change, biomass is an important variable for monitoring ecosystem carbon dynamics.  Carbon absorbed by vegetation and soils will play a significant role in efforts to reduce atmospheric CO</w:t>
      </w:r>
      <w:r>
        <w:rPr>
          <w:vertAlign w:val="subscript"/>
        </w:rPr>
        <w:t>2</w:t>
      </w:r>
      <w:r>
        <w:t xml:space="preserve"> and in determining the development of future climate change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or biomass is also important from a perspective of understanding environmental processes and ecosystem services.  Improved biomass is related to increased biodiversity </w:t>
      </w:r>
      <w:r>
        <w:fldChar w:fldCharType="begin" w:fldLock="1"/>
      </w:r>
      <w:r w:rsidR="005708E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"id" : "ITEM-3", "itemData" : { "author" : [ { "dropping-particle" : "", "family" : "Fabricius", "given" : "C.", "non-dropping-particle" : "", "parse-names" : false, "suffix" : "" }, { "dropping-particle" : "", "family" : "Burger", "given" : "M.", "non-dropping-particle" : "", "parse-names" : false, "suffix" : "" }, { "dropping-particle" : "", "family" : "Hockey", "given" : "P. A. R.", "non-dropping-particle" : "", "parse-names" : false, "suffix" : "" } ], "container-title" : "Journal of Applied Ecology", "id" : "ITEM-3", "issue" : "2", "issued" : { "date-parts" : [ [ "2003" ] ] }, "page" : "392-403", "title" : "Comparing biodiversity between protected areas and adjacent rangeland in xeric succulent thicket, South Africa: arthropods and reptiles", "type" : "article-journal", "volume" : "40" }, "uris" : [ "http://www.mendeley.com/documents/?uuid=a914f02a-209a-418d-9a86-9be8d5d25044" ] } ], "mendeley" : { "formattedCitation" : "(Marais, Cowling &amp; Powell 2009; Lu 2006; Fabricius, Burger &amp; Hockey 2003)", "manualFormatting" : "(Lu 2006; Fabricius, Burger, and Hockey 2003)", "plainTextFormattedCitation" : "(Marais, Cowling &amp; Powell 2009; Lu 2006; Fabricius, Burger &amp; Hockey 2003)", "previouslyFormattedCitation" : "(Marais, Cowling &amp; Powell 2009; Lu 2006; Fabricius, Burger &amp; Hockey 2003)" }, "properties" : { "noteIndex" : 0 }, "schema" : "https://github.com/citation-style-language/schema/raw/master/csl-citation.json" }</w:instrText>
      </w:r>
      <w:r>
        <w:fldChar w:fldCharType="separate"/>
      </w:r>
      <w:r>
        <w:rPr>
          <w:noProof/>
          <w:lang w:val="en-ZA" w:eastAsia="en-ZA"/>
        </w:rPr>
        <w:t>(Lu 2006; Fabricius, Burger, and Hockey 2003)</w:t>
      </w:r>
      <w:r>
        <w:rPr>
          <w:lang w:val="en-ZA" w:eastAsia="en-ZA"/>
        </w:rPr>
        <w:fldChar w:fldCharType="end"/>
      </w:r>
      <w:r>
        <w:t xml:space="preserve">, reduced erosion and improved soil fertility and water-holding ability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"(Eisfelder, Kuenzer &amp; Dech 2012; Mills &amp; Cowling 2010; Lechmere-Oertel et al. 2008; Mills &amp; Fey 2004)", "plainTextFormattedCitation" : "(Eisfelder, Kuenzer &amp; Dech 2012; Mills &amp; Cowling 2010; Lechmere-Oertel et al. 2008; Mills &amp; Fey 2004)", "previouslyFormattedCitation" : "(Eisfelder, Kuenzer &amp; Dech 2012; Mills &amp; Cowling 2010; Lechmere-Oertel et al. 2008; Mills &amp; Fey 2004)" }, "properties" : { "noteIndex" : 0 }, "schema" : "https://github.com/citation-style-language/schema/raw/master/csl-citation.json" }</w:instrText>
      </w:r>
      <w:r>
        <w:fldChar w:fldCharType="separate"/>
      </w:r>
      <w:r>
        <w:rPr>
          <w:noProof/>
          <w:lang w:val="en-ZA" w:eastAsia="en-ZA"/>
        </w:rPr>
        <w:t>(Eisfelder, Kuenzer &amp; Dech 2012; Mills &amp; Cowling 2010; Lechmere-Oertel et al. 2008; Mills &amp; Fey 2004)</w:t>
      </w:r>
      <w:r>
        <w:rPr>
          <w:lang w:val="en-ZA" w:eastAsia="en-ZA"/>
        </w:rPr>
        <w:fldChar w:fldCharType="end"/>
      </w:r>
      <w:r>
        <w:t>.</w:t>
      </w:r>
    </w:p>
    <w:p w14:paraId="340A767B" w14:textId="77777777" w:rsidR="00E77047" w:rsidRDefault="00E77047" w:rsidP="00E77047">
      <w:pPr>
        <w:pStyle w:val="1TeksCharChar"/>
      </w:pPr>
    </w:p>
    <w:p w14:paraId="10702434" w14:textId="4155E011" w:rsidR="00E77047" w:rsidRDefault="00E77047" w:rsidP="00E77047">
      <w:pPr>
        <w:pStyle w:val="1TeksCharChar"/>
      </w:pPr>
      <w:r>
        <w:t>Under the Kyoto Protocol, ratified countries are legally bound to reduce CO</w:t>
      </w:r>
      <w:r>
        <w:rPr>
          <w:vertAlign w:val="subscript"/>
        </w:rPr>
        <w:t>2</w:t>
      </w:r>
      <w:r>
        <w:t xml:space="preserve"> emissions to capped levels.  If these levels are exceeded, countries can make up the deficit by buying carbon credits from another country that was able to reduce its emissions below its target level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The Clean Development Mechanism (CDM) is a means by which developing countries can run sequestration projects and trade carbon credits on the international market.  There are also the Voluntary Carbon Standard (VCS), Community</w:t>
      </w:r>
      <w:r w:rsidR="0019363C">
        <w:t xml:space="preserve"> and</w:t>
      </w:r>
      <w:r>
        <w:t xml:space="preserve"> Climate and Biodiversity Standard (CCBS) which work on a similar basis to the CDM, but don’t require authorisation by the host country.  Under these schemes there are legal provisions that require rigorous accounting of stored carbon.  These measurements are time consuming and costly when performed manually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measurements are currently being done by visual inspection in the field.  There is a need for greater accuracy and repeatability than is possible with this technique.  A </w:t>
      </w:r>
      <w:r>
        <w:rPr>
          <w:i/>
        </w:rPr>
        <w:t xml:space="preserve">P. </w:t>
      </w:r>
      <w:proofErr w:type="spellStart"/>
      <w:r>
        <w:rPr>
          <w:i/>
        </w:rPr>
        <w:t>afra</w:t>
      </w:r>
      <w:proofErr w:type="spellEnd"/>
      <w:r>
        <w:t xml:space="preserve"> canopy cover map would serve </w:t>
      </w:r>
      <w:r>
        <w:lastRenderedPageBreak/>
        <w:t xml:space="preserve">as a first step towards achieving the required carbon storage measurements via remote sensing on a large scale.  </w:t>
      </w:r>
    </w:p>
    <w:p w14:paraId="3929985D" w14:textId="77777777" w:rsidR="00E77047" w:rsidRDefault="00E77047" w:rsidP="00E77047">
      <w:pPr>
        <w:pStyle w:val="1TeksCharChar"/>
      </w:pPr>
    </w:p>
    <w:p w14:paraId="0BC6E77A" w14:textId="7F00FB43" w:rsidR="00E77047" w:rsidRDefault="00E77047" w:rsidP="00E77047">
      <w:pPr>
        <w:pStyle w:val="1TeksCharChar"/>
      </w:pPr>
      <w:r>
        <w:t xml:space="preserve">The benefits of </w:t>
      </w:r>
      <w:r>
        <w:rPr>
          <w:i/>
        </w:rPr>
        <w:t xml:space="preserve">P. </w:t>
      </w:r>
      <w:proofErr w:type="spellStart"/>
      <w:r>
        <w:rPr>
          <w:i/>
        </w:rPr>
        <w:t>afra</w:t>
      </w:r>
      <w:proofErr w:type="spellEnd"/>
      <w:r>
        <w:t xml:space="preserve"> restoration are manifold and include benefits for local communities.  The STRP has placed a strong emphasis on stakeholder engagement and community development </w:t>
      </w:r>
      <w:r>
        <w:fldChar w:fldCharType="begin" w:fldLock="1"/>
      </w:r>
      <w:r w:rsidR="005708E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"(Marais, Cowling &amp; Powell 2009)", "plainTextFormattedCitation" : "(Marais, Cowling &amp; Powell 2009)", "previouslyFormattedCitation" : "(Marais, Cowling &amp; Powell 2009)" }, "properties" : { "noteIndex" : 0 }, "schema" : "https://github.com/citation-style-language/schema/raw/master/csl-citation.json" }</w:instrText>
      </w:r>
      <w:r>
        <w:fldChar w:fldCharType="separate"/>
      </w:r>
      <w:r>
        <w:rPr>
          <w:noProof/>
          <w:lang w:val="en-ZA" w:eastAsia="en-ZA"/>
        </w:rPr>
        <w:t>(Marais, Cowling &amp; Powell 2009)</w:t>
      </w:r>
      <w:r>
        <w:rPr>
          <w:lang w:val="en-ZA" w:eastAsia="en-ZA"/>
        </w:rPr>
        <w:fldChar w:fldCharType="end"/>
      </w:r>
      <w:r>
        <w:t xml:space="preserve">.  Restored areas will provide increased capacity for supporting judiciously managed livestock and employment for thousands of workers if restoration is implemented on a large scale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"id" : "ITEM-2",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"ITEM-2",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2010; Mills et al. 2007)", "manualFormatting" : "(Mills et al. 2010)", "plainTextFormattedCitation" : "(Mills et al. 2010; Mills et al. 2007)", "previouslyFormattedCitation" : "(Mills et al. 2010; Mills et al. 2007)"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xml:space="preserve">.  Employment is particularly relevant for the Eastern Cape where unemployment rates are amongst the highest in South Africa at roughly 27% </w:t>
      </w:r>
      <w:r>
        <w:fldChar w:fldCharType="begin" w:fldLock="1"/>
      </w:r>
      <w:r w:rsidR="005708E9">
        <w:instrText>ADDIN CSL_CITATION { "citationItems" : [ { "id" : "ITEM-1", "itemData" : { "author" : [ { "dropping-particle" : "", "family" : "Statistics South Africa", "given" : "", "non-dropping-particle" : "", "parse-names" : false, "suffix" : "" } ], "id" : "ITEM-1", "issue" : "July", "issued" : { "date-parts" : [ [ "2011" ] ] }, "page" : "1-79", "publisher" : "P0211. Pretoria: Statistics South Africa", "title" : "Quarterly labour force survey quarter 1, 2011", "type" : "book" }, "uris" : [ "http://www.mendeley.com/documents/?uuid=ce452e5f-9c5e-4711-b514-e81d1fd62a6d" ] } ], "mendeley" : { "formattedCitation" : "(Statistics South Africa 2011)", "plainTextFormattedCitation" : "(Statistics South Africa 2011)", "previouslyFormattedCitation" : "(Statistics South Africa 2011)" }, "properties" : { "noteIndex" : 0 }, "schema" : "https://github.com/citation-style-language/schema/raw/master/csl-citation.json" }</w:instrText>
      </w:r>
      <w:r>
        <w:fldChar w:fldCharType="separate"/>
      </w:r>
      <w:r>
        <w:rPr>
          <w:noProof/>
          <w:lang w:val="en-ZA" w:eastAsia="en-ZA"/>
        </w:rPr>
        <w:t>(Statistics South Africa 2011)</w:t>
      </w:r>
      <w:r>
        <w:rPr>
          <w:lang w:val="en-ZA" w:eastAsia="en-ZA"/>
        </w:rPr>
        <w:fldChar w:fldCharType="end"/>
      </w:r>
      <w:r>
        <w:t>.</w:t>
      </w:r>
    </w:p>
    <w:p w14:paraId="68AAF5EE" w14:textId="77777777" w:rsidR="00E77047" w:rsidRDefault="00E77047" w:rsidP="00E77047">
      <w:pPr>
        <w:pStyle w:val="1TeksCharChar"/>
      </w:pPr>
    </w:p>
    <w:p w14:paraId="01A997A9" w14:textId="24D4261B" w:rsidR="00E77047" w:rsidRDefault="00E77047" w:rsidP="00E77047">
      <w:pPr>
        <w:pStyle w:val="1TeksCharChar"/>
      </w:pPr>
      <w:r>
        <w:t xml:space="preserve">This research presents a number of challenges from a technical remote sensing perspective.  There is VHR (0.5m/pixel) multi-spectral data with national coverage available from </w:t>
      </w:r>
      <w:r w:rsidR="00155727">
        <w:t xml:space="preserve">Chief Directorate: </w:t>
      </w:r>
      <w:r>
        <w:t xml:space="preserve">National Geo-spatial information (NGI) </w:t>
      </w:r>
      <w:r>
        <w:fldChar w:fldCharType="begin" w:fldLock="1"/>
      </w:r>
      <w:r w:rsidR="005708E9">
        <w:instrText>ADDIN CSL_CITATION { "citationItems" : [ { "id" : "ITEM-1", "itemData" : { "URL" : "http://www.ngi.gov.za/index.php/Image-tabs-home/national-aerial-photography-and-imagery-programme.html", "accessed" : { "date-parts" : [ [ "2012", "5", "22" ] ] }, "author" : [ { "dropping-particle" : "", "family" : "National Geo-spatial Information", "given" : "", "non-dropping-particle" : "", "parse-names" : false, "suffix" : "" } ], "container-title" : "Department of Rural Development and Land Reform (DRDLR)", "id" : "ITEM-1", "issued" : { "date-parts" : [ [ "2012" ] ] }, "title" : "National aerial photography and imagery programme", "type" : "webpage" }, "uris" : [ "http://www.mendeley.com/documents/?uuid=86728a70-21d6-486b-9c43-859854bb722a" ] } ], "mendeley" : { "formattedCitation" : "(National Geo-spatial Information 2012)", "plainTextFormattedCitation" : "(National Geo-spatial Information 2012)", "previouslyFormattedCitation" : "(National Geo-spatial Information 2012)" }, "properties" : { "noteIndex" : 0 }, "schema" : "https://github.com/citation-style-language/schema/raw/master/csl-citation.json" }</w:instrText>
      </w:r>
      <w:r>
        <w:fldChar w:fldCharType="separate"/>
      </w:r>
      <w:r>
        <w:rPr>
          <w:noProof/>
          <w:lang w:val="en-ZA" w:eastAsia="en-ZA"/>
        </w:rPr>
        <w:t>(National Geo-spatial Information 2012)</w:t>
      </w:r>
      <w:r>
        <w:rPr>
          <w:lang w:val="en-ZA" w:eastAsia="en-ZA"/>
        </w:rPr>
        <w:fldChar w:fldCharType="end"/>
      </w:r>
      <w:r>
        <w:t xml:space="preserve">.  This imagery represents a rich source of information, but to date it has only been used for topographical mapping and photo-interpretation.  To the best of the author’s knowledge, this </w:t>
      </w:r>
      <w:r w:rsidR="005848A9">
        <w:t>is</w:t>
      </w:r>
      <w:r>
        <w:t xml:space="preserve"> the first study to exploit this imagery for automated vegetation monitoring.  Use of VHR imagery for estimation of environmental variables is fairly uncommon, especially over large areas such as the Little Karoo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w:t>
      </w:r>
      <w:r w:rsidR="00FA5B38">
        <w:fldChar w:fldCharType="begin"/>
      </w:r>
      <w:r w:rsidR="00FA5B38">
        <w:instrText xml:space="preserve"> REF _Ref388217207 \h </w:instrText>
      </w:r>
      <w:r w:rsidR="00FA5B38">
        <w:fldChar w:fldCharType="separate"/>
      </w:r>
      <w:r w:rsidR="007701D5">
        <w:t xml:space="preserve">Figure </w:t>
      </w:r>
      <w:r w:rsidR="007701D5">
        <w:rPr>
          <w:noProof/>
        </w:rPr>
        <w:t>1</w:t>
      </w:r>
      <w:r w:rsidR="007701D5">
        <w:t>.</w:t>
      </w:r>
      <w:r w:rsidR="007701D5">
        <w:rPr>
          <w:noProof/>
        </w:rPr>
        <w:t>2</w:t>
      </w:r>
      <w:r w:rsidR="00FA5B38">
        <w:fldChar w:fldCharType="end"/>
      </w:r>
      <w:r w:rsidR="00FA5B38">
        <w:t xml:space="preserve"> </w:t>
      </w:r>
      <w:r>
        <w:t xml:space="preserve">shows an example colour infra-red (CIR) image of </w:t>
      </w:r>
      <w:r>
        <w:rPr>
          <w:i/>
        </w:rPr>
        <w:t xml:space="preserve">P. </w:t>
      </w:r>
      <w:proofErr w:type="spellStart"/>
      <w:r>
        <w:rPr>
          <w:i/>
        </w:rPr>
        <w:t>afra</w:t>
      </w:r>
      <w:proofErr w:type="spellEnd"/>
      <w:r>
        <w:t xml:space="preserve"> thicket from NGI. </w:t>
      </w:r>
    </w:p>
    <w:p w14:paraId="622BECF5" w14:textId="77777777" w:rsidR="00E77047" w:rsidRDefault="00E77047" w:rsidP="00E77047">
      <w:pPr>
        <w:pStyle w:val="1TeksCharChar"/>
      </w:pPr>
    </w:p>
    <w:p w14:paraId="4A2E668B" w14:textId="77777777" w:rsidR="00E77047" w:rsidRDefault="007A1991" w:rsidP="00E77047">
      <w:pPr>
        <w:pStyle w:val="1FigureTablesource"/>
        <w:jc w:val="left"/>
      </w:pPr>
      <w:r>
        <w:rPr>
          <w:noProof/>
          <w:lang w:val="en-ZA" w:eastAsia="en-ZA"/>
        </w:rPr>
        <w:lastRenderedPageBreak/>
        <w:drawing>
          <wp:inline distT="0" distB="0" distL="0" distR="0" wp14:anchorId="75AA575F" wp14:editId="22E6BF4A">
            <wp:extent cx="5343525" cy="3648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3648075"/>
                    </a:xfrm>
                    <a:prstGeom prst="rect">
                      <a:avLst/>
                    </a:prstGeom>
                    <a:solidFill>
                      <a:srgbClr val="FFFFFF"/>
                    </a:solidFill>
                    <a:ln>
                      <a:noFill/>
                    </a:ln>
                  </pic:spPr>
                </pic:pic>
              </a:graphicData>
            </a:graphic>
          </wp:inline>
        </w:drawing>
      </w:r>
    </w:p>
    <w:p w14:paraId="7120CB3E" w14:textId="77777777" w:rsidR="00E77047" w:rsidRDefault="000D4D32" w:rsidP="000D4D32">
      <w:pPr>
        <w:pStyle w:val="Caption"/>
      </w:pPr>
      <w:bookmarkStart w:id="618" w:name="_Ref388217207"/>
      <w:bookmarkStart w:id="619" w:name="_Toc394582247"/>
      <w:bookmarkStart w:id="620" w:name="_Toc418946222"/>
      <w:r>
        <w:t xml:space="preserve">Figure </w:t>
      </w:r>
      <w:r w:rsidR="00566368">
        <w:fldChar w:fldCharType="begin"/>
      </w:r>
      <w:r w:rsidR="00566368">
        <w:instrText xml:space="preserve"> STYLEREF 1 \s </w:instrText>
      </w:r>
      <w:r w:rsidR="00566368">
        <w:fldChar w:fldCharType="separate"/>
      </w:r>
      <w:r w:rsidR="007701D5">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2</w:t>
      </w:r>
      <w:r w:rsidR="00566368">
        <w:fldChar w:fldCharType="end"/>
      </w:r>
      <w:bookmarkEnd w:id="618"/>
      <w:r w:rsidR="00E77047">
        <w:t xml:space="preserve"> </w:t>
      </w:r>
      <w:r w:rsidR="00046A13">
        <w:t xml:space="preserve"> </w:t>
      </w:r>
      <w:r w:rsidR="00E77047">
        <w:t xml:space="preserve">CIR Image of </w:t>
      </w:r>
      <w:r w:rsidR="00E77047">
        <w:rPr>
          <w:i/>
        </w:rPr>
        <w:t xml:space="preserve">P. </w:t>
      </w:r>
      <w:proofErr w:type="spellStart"/>
      <w:r w:rsidR="00E77047">
        <w:rPr>
          <w:i/>
        </w:rPr>
        <w:t>afra</w:t>
      </w:r>
      <w:proofErr w:type="spellEnd"/>
      <w:r w:rsidR="00E77047">
        <w:t xml:space="preserve"> Thicket</w:t>
      </w:r>
      <w:bookmarkEnd w:id="619"/>
      <w:bookmarkEnd w:id="620"/>
    </w:p>
    <w:p w14:paraId="1222072E" w14:textId="77777777" w:rsidR="00E77047" w:rsidRDefault="00E77047" w:rsidP="00E77047">
      <w:pPr>
        <w:pStyle w:val="1TeksCharChar"/>
      </w:pPr>
    </w:p>
    <w:p w14:paraId="3E7A3AB7" w14:textId="1F41666B" w:rsidR="00E77047" w:rsidRDefault="00E77047" w:rsidP="00E77047">
      <w:pPr>
        <w:pStyle w:val="1TeksCharChar"/>
      </w:pPr>
      <w:r>
        <w:t xml:space="preserve">Another aspect of this research that has been relatively unexplored in the literature is measuring some aspect of degradation, </w:t>
      </w:r>
      <w:r w:rsidR="00016FE7">
        <w:t>such as a reduction in</w:t>
      </w:r>
      <w:r>
        <w:t xml:space="preserve"> canopy cover, in an arid environment.  Research on measurement of indicators in forest ecosystems is fairly well established </w:t>
      </w:r>
      <w:r>
        <w:fldChar w:fldCharType="begin" w:fldLock="1"/>
      </w:r>
      <w:r w:rsidR="005708E9">
        <w:instrText>ADDIN CSL_CITATION { "citationItems" : [ { "id" : "ITEM-1", "itemData" : { "DOI" : "10.1080/01431160500486732", "ISSN" : "0143-1161", "author" : [ { "dropping-particle" : "", "family" : "Lu", "given" : "Dengsheng", "non-dropping-particle" : "", "parse-names" : false, "suffix" : "" } ], "container-title" : "International Journal of Remote Sensing", "id" : "ITEM-1", "issue" : "7", "issued" : { "date-parts" : [ [ "2006", "4" ] ] }, "page" : "1297-1328", "title" : "The potential and challenge of remote sensing based biomass estimation", "type" : "article-journal", "volume" : "27" }, "uris" : [ "http://www.mendeley.com/documents/?uuid=d5ffc955-7f41-4292-bad0-89f8a2ea53a6" ] }, { "id" : "ITEM-2", "itemData" : { "abstract" : "Characterization of ecosystem structure, diversity, and function is increasingly desired at finer spatial and temporal scales than have been derived in the past.Many ecological applications require detailed data representing large spatial extents, but these data are often unavailable or are im- practical to gather using field-based techniques. Remote sensing offers an option for collecting data that can represent broad spatial extents with detailed attribute characterizations. Remotely sensed data are also appropriate for use in studies across spatial scales, in conjunction with field- collected data. This article presents the pertinent technical aspects of remote sensing for images at high spatial resolution (i.e., with a pixel size of 16 square meters or less), existing and future options for the processing and analysis of remotely sensed data, and attributes that can be estimated with these data for forest ecosystems.", "author" : [ { "dropping-particle" : "", "family" : "Wulder", "given" : "Michael A", "non-dropping-particle" : "", "parse-names" : false, "suffix" : "" }, { "dropping-particle" : "", "family" : "Hall", "given" : "Ronald J", "non-dropping-particle" : "", "parse-names" : false, "suffix" : "" }, { "dropping-particle" : "", "family" : "Coops", "given" : "Nicholas C", "non-dropping-particle" : "", "parse-names" : false, "suffix" : "" }, { "dropping-particle" : "", "family" : "Steven", "given" : "E", "non-dropping-particle" : "", "parse-names" : false, "suffix" : "" }, { "dropping-particle" : "", "family" : "Franklin", "given" : "Steven E", "non-dropping-particle" : "", "parse-names" : false, "suffix" : "" } ], "container-title" : "BioScience", "id" : "ITEM-2", "issue" : "6", "issued" : { "date-parts" : [ [ "2004" ] ] }, "page" : "511-521", "title" : "High spatial resolution remotely sensed data for ecosystem characterization", "type" : "article-journal", "volume" : "54" }, "uris" : [ "http://www.mendeley.com/documents/?uuid=0e9f5857-79b1-4138-b18d-844e897e3574" ] }, { "id" : "ITEM-3", "itemData" : { "abstract" : "Research was conducted in a forest adjacent to an abandoned acid mine tailings site to assess forest structural health using high spatial and spectral resolution digital camera imagery. Conventional approaches to this problem involve the use image spectral information, basic spectral transformations, or occasionally spatial transformations of image brightness. This research introduces fractional textures and semivariance analysis of image fractions. They were integrated with conventional image measures in stepwise multiple regression modelling of forest structure (canopy and crown closure, stem density, tree height, crown size) and health (a visual stress index). The goal was to conduct a relative comparison of the potential of the various image variable types in modelling of forest structure and health. Analysis was conducted for both canopy (crowns and shadows) and individual tree crown sample data sets extracted from 10 nm bandwidth spectral bands at three resolutions (0.25, 0.5, 1.0 m). Spatial transformations (texture, semivariogram range) of image brightness (DN) and image fractions (IF) were consistently the most significant and first entered variables in the best models of the forest parameters. At the canopy-scale, despite a limited number of available plots (6), stable models were produced that demonstrated the potential for spatially transformed variables. Semivariogram range explained 88% of the total variation of 9 of the 18 models and represented 56% of the variables used in all models while texture variables explained 51% of model variance in 8 of the 18 models and represented 40% of the variables used. At the tree crown scale (n = 31), 88% of the total variation of six of eight models was explained by texture variables and 6% by semivariogram variables. DN and IF variables that were not spatially transformed contributed little to the models at both scales. They represented 4% and 6%, respectively, of the variables used in all models. Spatial information in image fractions and image brightness has proven to be more significant than spectral information in these analyses. Of the spatial resolutions evaluated, 0.5 m consistently produced similar or better models than those using the 0.25 or 1.0 m resolutions. These results demonstrate the potential for integration of spatial transforms of image fractions and raw brightness in high-resolution modelling of forest structure and health", "author" : [ { "dropping-particle" : "", "family" : "L\u00e9vesque", "given" : "J.", "non-dropping-particle" : "", "parse-names" : false, "suffix" : "" }, { "dropping-particle" : "", "family" : "King", "given" : "D.J.", "non-dropping-particle" : "", "parse-names" : false, "suffix" : "" } ], "container-title" : "Remote Sensing of Environment", "id" : "ITEM-3", "issue" : "4", "issued" : { "date-parts" : [ [ "2003" ] ] }, "page" : "589\u2013602", "publisher" : "Elsevier", "title" : "Spatial analysis of radiometric fractions from high-resolution multispectral imagery for modelling individual tree crown and forest canopy structure and health", "type" : "article-journal", "volume" : "84" }, "uris" : [ "http://www.mendeley.com/documents/?uuid=1fd3672a-1c6b-40cb-9e92-4b99ad727932" ] } ], "mendeley" : { "formattedCitation" : "(Lu 2006; Wulder et al. 2004; L\u00e9vesque &amp; King 2003)", "plainTextFormattedCitation" : "(Lu 2006; Wulder et al. 2004; L\u00e9vesque &amp; King 2003)", "previouslyFormattedCitation" : "(Lu 2006; Wulder et al. 2004; L\u00e9vesque &amp; King 2003)" }, "properties" : { "noteIndex" : 0 }, "schema" : "https://github.com/citation-style-language/schema/raw/master/csl-citation.json" }</w:instrText>
      </w:r>
      <w:r>
        <w:fldChar w:fldCharType="separate"/>
      </w:r>
      <w:r>
        <w:rPr>
          <w:noProof/>
          <w:lang w:val="en-ZA" w:eastAsia="en-ZA"/>
        </w:rPr>
        <w:t>(Lu 2006; Wulder et al. 2004; Lévesque &amp; King 2003)</w:t>
      </w:r>
      <w:r>
        <w:rPr>
          <w:lang w:val="en-ZA" w:eastAsia="en-ZA"/>
        </w:rPr>
        <w:fldChar w:fldCharType="end"/>
      </w:r>
      <w:r>
        <w:t xml:space="preserve">.  Arid regions present some remote sensing challenges not typically encountered in forests.  These include the naturally sparse vegetation cover and mixing of soil and vegetation spectra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"(Eisfelder, Kuenzer &amp; Dech 2012; Thompson et al. 2009)", "plainTextFormattedCitation" : "(Eisfelder, Kuenzer &amp; Dech 2012; Thompson et al. 2009)", "previouslyFormattedCitation" : "(Eisfelder, Kuenzer &amp; Dech 2012; Thompson et al. 2009)" }, "properties" : { "noteIndex" : 0 }, "schema" : "https://github.com/citation-style-language/schema/raw/master/csl-citation.json" }</w:instrText>
      </w:r>
      <w:r>
        <w:fldChar w:fldCharType="separate"/>
      </w:r>
      <w:r>
        <w:rPr>
          <w:noProof/>
          <w:lang w:val="en-ZA" w:eastAsia="en-ZA"/>
        </w:rPr>
        <w:t>(Eisfelder, Kuenzer &amp; Dech 2012; Thompson et al. 2009)</w:t>
      </w:r>
      <w:r>
        <w:rPr>
          <w:lang w:val="en-ZA" w:eastAsia="en-ZA"/>
        </w:rPr>
        <w:fldChar w:fldCharType="end"/>
      </w:r>
      <w:r>
        <w:t xml:space="preserve">.  Arid regions cover roughly one third of the terrestrial land surface </w:t>
      </w:r>
      <w:r>
        <w:fldChar w:fldCharType="begin" w:fldLock="1"/>
      </w:r>
      <w:r w:rsidR="005708E9">
        <w:instrText>ADDIN CSL_CITATION { "citationItems" : [ { "id" : "ITEM-1", "itemData" : { "URL" : "http://www.fao.org/docrep/T0122E/t0122e03.htm", "accessed" : { "date-parts" : [ [ "2012", "5", "22" ] ] }, "author" : [ { "dropping-particle" : "", "family" : "Food and Agriculture Organization (FAO)", "given" : "", "non-dropping-particle" : "", "parse-names" : false, "suffix" : "" } ], "id" : "ITEM-1", "issued" : { "date-parts" : [ [ "1989" ] ] }, "title" : "Arid zone forestry: a guide for field technicians.", "type" : "webpage" }, "uris" : [ "http://www.mendeley.com/documents/?uuid=b6ad86a3-c6c1-4591-a335-2e1f0b469c84" ] } ], "mendeley" : { "formattedCitation" : "(Food and Agriculture Organization (FAO) 1989)", "plainTextFormattedCitation" : "(Food and Agriculture Organization (FAO) 1989)", "previouslyFormattedCitation" : "(Food and Agriculture Organization (FAO) 1989)" }, "properties" : { "noteIndex" : 0 }, "schema" : "https://github.com/citation-style-language/schema/raw/master/csl-citation.json" }</w:instrText>
      </w:r>
      <w:r>
        <w:fldChar w:fldCharType="separate"/>
      </w:r>
      <w:r>
        <w:rPr>
          <w:noProof/>
          <w:lang w:val="en-ZA" w:eastAsia="en-ZA"/>
        </w:rPr>
        <w:t>(Food and Agriculture Organization (FAO) 1989)</w:t>
      </w:r>
      <w:r>
        <w:rPr>
          <w:lang w:val="en-ZA" w:eastAsia="en-ZA"/>
        </w:rPr>
        <w:fldChar w:fldCharType="end"/>
      </w:r>
      <w:r>
        <w:t xml:space="preserve"> and are particularly sensitive to degradation </w:t>
      </w:r>
      <w:r>
        <w:fldChar w:fldCharType="begin" w:fldLock="1"/>
      </w:r>
      <w:r w:rsidR="005708E9">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"(Stuart-Hill 1992; Mills et al. 2005)", "manualFormatting" : "(Mills et al. 2005; Stuart-Hill 1992)", "plainTextFormattedCitation" : "(Stuart-Hill 1992; Mills et al. 2005)", "previouslyFormattedCitation" : "(Stuart-Hill 1992; Mills et al. 2005)" }, "properties" : { "noteIndex" : 0 }, "schema" : "https://github.com/citation-style-language/schema/raw/master/csl-citation.json" }</w:instrText>
      </w:r>
      <w:r>
        <w:fldChar w:fldCharType="separate"/>
      </w:r>
      <w:r>
        <w:rPr>
          <w:noProof/>
          <w:lang w:val="en-ZA" w:eastAsia="en-ZA"/>
        </w:rPr>
        <w:t>(Mills et al. 2005; Stuart-Hill 1992)</w:t>
      </w:r>
      <w:r>
        <w:rPr>
          <w:lang w:val="en-ZA" w:eastAsia="en-ZA"/>
        </w:rPr>
        <w:fldChar w:fldCharType="end"/>
      </w:r>
      <w:r>
        <w:t>.  Remote sensing techniques applicable to arid environments are therefore of importance.</w:t>
      </w:r>
    </w:p>
    <w:p w14:paraId="722B5180" w14:textId="77777777" w:rsidR="00E77047" w:rsidRDefault="00E77047" w:rsidP="00E77047">
      <w:pPr>
        <w:pStyle w:val="1TeksCharChar"/>
      </w:pPr>
    </w:p>
    <w:p w14:paraId="02E27F3C" w14:textId="4D79E1AA" w:rsidR="00E77047" w:rsidRDefault="00E77047" w:rsidP="00170772">
      <w:pPr>
        <w:pStyle w:val="1TeksCharChar"/>
      </w:pPr>
      <w:r>
        <w:t xml:space="preserve">Dealing with sources of unwanted variation is a recurring difficulty reported in the remote sensing literature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"ITEM-2", "issue" : "3", "issued" : { "date-parts" : [ [ "2010" ] ]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Baraldi et al. 2010; Lu 2006)", "plainTextFormattedCitation" : "(Eisfelder, Kuenzer &amp; Dech 2012; Baraldi et al. 2010; Lu 2006)", "previouslyFormattedCitation" : "(Eisfelder, Kuenzer &amp; Dech 2012; Baraldi et al. 2010; Lu 2006)" }, "properties" : { "noteIndex" : 0 }, "schema" : "https://github.com/citation-style-language/schema/raw/master/csl-citation.json" }</w:instrText>
      </w:r>
      <w:r>
        <w:fldChar w:fldCharType="separate"/>
      </w:r>
      <w:r>
        <w:rPr>
          <w:noProof/>
          <w:lang w:val="en-ZA" w:eastAsia="en-ZA"/>
        </w:rPr>
        <w:t>(Eisfelder, Kuenzer &amp; Dech 2012; Baraldi et al. 2010; Lu 2006)</w:t>
      </w:r>
      <w:r>
        <w:rPr>
          <w:lang w:val="en-ZA" w:eastAsia="en-ZA"/>
        </w:rPr>
        <w:fldChar w:fldCharType="end"/>
      </w:r>
      <w:r>
        <w:t>.  Achieving an accurate canopy cover mapping over a large spatial scale and using a mosaic of images acquired at different times require</w:t>
      </w:r>
      <w:r w:rsidR="00392B80">
        <w:t>s</w:t>
      </w:r>
      <w:r>
        <w:t xml:space="preserve"> an algorithm that is robust to many of the variations commonly encountered.  These include topography</w:t>
      </w:r>
      <w:r w:rsidR="00C73F7E">
        <w:t>,</w:t>
      </w:r>
      <w:r>
        <w:t xml:space="preserve"> </w:t>
      </w:r>
      <w:r>
        <w:rPr>
          <w:i/>
        </w:rPr>
        <w:t xml:space="preserve">P. </w:t>
      </w:r>
      <w:proofErr w:type="spellStart"/>
      <w:r>
        <w:rPr>
          <w:i/>
        </w:rPr>
        <w:t>afra</w:t>
      </w:r>
      <w:proofErr w:type="spellEnd"/>
      <w:r>
        <w:t xml:space="preserve"> habitat and shadow variations.  Dealing with these challenges </w:t>
      </w:r>
      <w:r w:rsidR="00392B80">
        <w:t>has</w:t>
      </w:r>
      <w:r>
        <w:t xml:space="preserve"> comprise</w:t>
      </w:r>
      <w:r w:rsidR="00392B80">
        <w:t>d</w:t>
      </w:r>
      <w:r>
        <w:t xml:space="preserve"> a significant portion of the research effort.</w:t>
      </w:r>
    </w:p>
    <w:p w14:paraId="4637CB48" w14:textId="77777777" w:rsidR="00170772" w:rsidRPr="0002729A" w:rsidRDefault="00170772" w:rsidP="00170772">
      <w:pPr>
        <w:pStyle w:val="1TeksCharChar"/>
      </w:pPr>
    </w:p>
    <w:p w14:paraId="657E629F" w14:textId="77777777" w:rsidR="00E26A85" w:rsidRPr="0002729A" w:rsidRDefault="00F1536C" w:rsidP="00E26A85">
      <w:pPr>
        <w:pStyle w:val="Heading2"/>
      </w:pPr>
      <w:bookmarkStart w:id="621" w:name="_Toc394607635"/>
      <w:bookmarkStart w:id="622" w:name="_Toc418946160"/>
      <w:bookmarkStart w:id="623" w:name="OLE_LINK4"/>
      <w:bookmarkStart w:id="624" w:name="OLE_LINK6"/>
      <w:r>
        <w:lastRenderedPageBreak/>
        <w:t>PROBLEM STATEMENT</w:t>
      </w:r>
      <w:bookmarkEnd w:id="621"/>
      <w:bookmarkEnd w:id="622"/>
    </w:p>
    <w:bookmarkEnd w:id="623"/>
    <w:bookmarkEnd w:id="624"/>
    <w:p w14:paraId="3C9A59F5" w14:textId="0387CA4A" w:rsidR="00E26A85" w:rsidRDefault="00F1536C" w:rsidP="00E26A85">
      <w:pPr>
        <w:pStyle w:val="1TeksCharChar"/>
      </w:pPr>
      <w:r w:rsidRPr="00F1536C">
        <w:t xml:space="preserve">Habitats supporting </w:t>
      </w:r>
      <w:r w:rsidRPr="00FA5B38">
        <w:rPr>
          <w:i/>
        </w:rPr>
        <w:t xml:space="preserve">P. </w:t>
      </w:r>
      <w:proofErr w:type="spellStart"/>
      <w:r w:rsidRPr="00FA5B38">
        <w:rPr>
          <w:i/>
        </w:rPr>
        <w:t>afra</w:t>
      </w:r>
      <w:proofErr w:type="spellEnd"/>
      <w:r w:rsidRPr="00F1536C">
        <w:t xml:space="preserve"> have been degraded by overgrazing over much of their range.  There is significant interest and a growing body of research in </w:t>
      </w:r>
      <w:r w:rsidRPr="00FA5B38">
        <w:rPr>
          <w:i/>
        </w:rPr>
        <w:t xml:space="preserve">P. </w:t>
      </w:r>
      <w:proofErr w:type="spellStart"/>
      <w:r w:rsidRPr="00FA5B38">
        <w:rPr>
          <w:i/>
        </w:rPr>
        <w:t>afra</w:t>
      </w:r>
      <w:proofErr w:type="spellEnd"/>
      <w:r w:rsidRPr="00F1536C">
        <w:t xml:space="preserve"> restoration.  Restoration projects will generate employment, restore ecosystem services and produce carbon credits that can be traded to offset restoration costs.  There is a need for spatial information, in the form of </w:t>
      </w:r>
      <w:r w:rsidRPr="00FA5B38">
        <w:rPr>
          <w:i/>
        </w:rPr>
        <w:t xml:space="preserve">P. </w:t>
      </w:r>
      <w:proofErr w:type="spellStart"/>
      <w:r w:rsidRPr="00FA5B38">
        <w:rPr>
          <w:i/>
        </w:rPr>
        <w:t>afra</w:t>
      </w:r>
      <w:proofErr w:type="spellEnd"/>
      <w:r w:rsidRPr="00F1536C">
        <w:t xml:space="preserve"> canopy cover maps, to support restoration projects in the identification of suitable areas to plant and in the monitoring of restoration progress at repeated intervals.  Restoration is planned for large areas of the Little Karoo and Eastern Cape.  Map scales of at least 1:10000 are required to provide sufficient accuracy for fa</w:t>
      </w:r>
      <w:r w:rsidR="00E71A91">
        <w:t xml:space="preserve">rm-level restoration planning. </w:t>
      </w:r>
      <w:r w:rsidR="00016FE7">
        <w:t xml:space="preserve"> </w:t>
      </w:r>
      <w:r w:rsidR="00B2139B">
        <w:t xml:space="preserve">The production of detailed, large scale </w:t>
      </w:r>
      <w:r w:rsidR="00B2139B" w:rsidRPr="004C724C">
        <w:rPr>
          <w:i/>
        </w:rPr>
        <w:t xml:space="preserve">P. </w:t>
      </w:r>
      <w:proofErr w:type="spellStart"/>
      <w:r w:rsidR="00B2139B" w:rsidRPr="004C724C">
        <w:rPr>
          <w:i/>
        </w:rPr>
        <w:t>afra</w:t>
      </w:r>
      <w:proofErr w:type="spellEnd"/>
      <w:r w:rsidR="00B2139B">
        <w:t xml:space="preserve"> canopy cover maps using manual (i.e. image interpretation) methods is prohibitively time-consuming and expensive, particularly for large areas such as the Little Karoo. </w:t>
      </w:r>
      <w:r w:rsidR="00B62CA7">
        <w:t>An a</w:t>
      </w:r>
      <w:r w:rsidR="00B2139B">
        <w:t xml:space="preserve">utomated or semi-automated image analysis technique </w:t>
      </w:r>
      <w:r w:rsidR="00B62CA7">
        <w:t xml:space="preserve">that is robust enough to deal with the inherent temporal, topographical and radiometric variations in VHR aerial </w:t>
      </w:r>
      <w:del w:id="625" w:author="d j h" w:date="2014-09-29T15:42:00Z">
        <w:r w:rsidR="00B62CA7" w:rsidDel="007B3408">
          <w:delText xml:space="preserve">photography </w:delText>
        </w:r>
      </w:del>
      <w:commentRangeStart w:id="626"/>
      <w:ins w:id="627" w:author="d j h" w:date="2014-09-29T15:42:00Z">
        <w:r w:rsidR="007B3408">
          <w:t xml:space="preserve">imagery </w:t>
        </w:r>
        <w:commentRangeEnd w:id="626"/>
        <w:r w:rsidR="007B3408">
          <w:rPr>
            <w:rStyle w:val="CommentReference"/>
          </w:rPr>
          <w:commentReference w:id="626"/>
        </w:r>
      </w:ins>
      <w:r w:rsidR="00B62CA7">
        <w:t xml:space="preserve">is needed to monitor </w:t>
      </w:r>
      <w:r w:rsidR="00B62CA7" w:rsidRPr="004C724C">
        <w:rPr>
          <w:i/>
        </w:rPr>
        <w:t xml:space="preserve">P. </w:t>
      </w:r>
      <w:proofErr w:type="spellStart"/>
      <w:r w:rsidR="00B62CA7" w:rsidRPr="004C724C">
        <w:rPr>
          <w:i/>
        </w:rPr>
        <w:t>afra</w:t>
      </w:r>
      <w:proofErr w:type="spellEnd"/>
      <w:r w:rsidR="00B62CA7">
        <w:t xml:space="preserve"> canopy cover dynamics in the Little Karoo. </w:t>
      </w:r>
    </w:p>
    <w:p w14:paraId="0879F0F0" w14:textId="77777777" w:rsidR="00170772" w:rsidRPr="0002729A" w:rsidRDefault="00170772" w:rsidP="00E26A85">
      <w:pPr>
        <w:pStyle w:val="1TeksCharChar"/>
        <w:rPr>
          <w:lang w:eastAsia="en-GB"/>
        </w:rPr>
      </w:pPr>
    </w:p>
    <w:p w14:paraId="491CCE00" w14:textId="77777777" w:rsidR="00E26A85" w:rsidRPr="0002729A" w:rsidRDefault="00E26A85" w:rsidP="00E26A85">
      <w:pPr>
        <w:pStyle w:val="Heading2"/>
      </w:pPr>
      <w:bookmarkStart w:id="628" w:name="_Ref188326396"/>
      <w:bookmarkStart w:id="629" w:name="_Toc347323080"/>
      <w:bookmarkStart w:id="630" w:name="_Toc394607636"/>
      <w:bookmarkStart w:id="631" w:name="_Toc418946161"/>
      <w:r w:rsidRPr="0002729A">
        <w:t>RESEARCH AIM</w:t>
      </w:r>
      <w:bookmarkEnd w:id="628"/>
      <w:r w:rsidRPr="0002729A">
        <w:t xml:space="preserve"> AND OBJECTIVES</w:t>
      </w:r>
      <w:bookmarkEnd w:id="629"/>
      <w:bookmarkEnd w:id="630"/>
      <w:bookmarkEnd w:id="631"/>
    </w:p>
    <w:p w14:paraId="7117B348" w14:textId="57FBCB28" w:rsidR="00B77296" w:rsidRDefault="00B77296" w:rsidP="00B77296">
      <w:pPr>
        <w:pStyle w:val="1TeksCharChar"/>
      </w:pPr>
      <w:r>
        <w:t xml:space="preserve">The research aim is to develop an automated or semi-automated image analysis technique to accurately estimate </w:t>
      </w:r>
      <w:r>
        <w:rPr>
          <w:i/>
        </w:rPr>
        <w:t xml:space="preserve">P. </w:t>
      </w:r>
      <w:proofErr w:type="spellStart"/>
      <w:r>
        <w:rPr>
          <w:i/>
        </w:rPr>
        <w:t>afra</w:t>
      </w:r>
      <w:proofErr w:type="spellEnd"/>
      <w:r>
        <w:t xml:space="preserve"> canopy cover in pristine and transformed areas </w:t>
      </w:r>
      <w:r w:rsidR="00B62CA7">
        <w:t xml:space="preserve">using </w:t>
      </w:r>
      <w:r>
        <w:t xml:space="preserve">very high resolution (VHR) </w:t>
      </w:r>
      <w:commentRangeStart w:id="632"/>
      <w:del w:id="633" w:author="d j h" w:date="2014-09-29T15:46:00Z">
        <w:r w:rsidDel="007B3408">
          <w:delText>remotely sensed</w:delText>
        </w:r>
      </w:del>
      <w:ins w:id="634" w:author="d j h" w:date="2014-09-29T15:46:00Z">
        <w:r w:rsidR="007B3408">
          <w:t>aerial</w:t>
        </w:r>
      </w:ins>
      <w:r>
        <w:t xml:space="preserve"> imagery</w:t>
      </w:r>
      <w:commentRangeEnd w:id="632"/>
      <w:r w:rsidR="00B62CA7">
        <w:rPr>
          <w:rStyle w:val="CommentReference"/>
        </w:rPr>
        <w:commentReference w:id="632"/>
      </w:r>
      <w:r>
        <w:t xml:space="preserve">, </w:t>
      </w:r>
      <w:commentRangeStart w:id="635"/>
      <w:r>
        <w:t>covering large areas</w:t>
      </w:r>
      <w:commentRangeEnd w:id="635"/>
      <w:r w:rsidR="00B62CA7">
        <w:rPr>
          <w:rStyle w:val="CommentReference"/>
        </w:rPr>
        <w:commentReference w:id="635"/>
      </w:r>
      <w:r>
        <w:t>.</w:t>
      </w:r>
    </w:p>
    <w:p w14:paraId="3545D6D4" w14:textId="77777777" w:rsidR="00B77296" w:rsidRDefault="00B77296" w:rsidP="00B77296">
      <w:pPr>
        <w:pStyle w:val="1TeksCharChar"/>
      </w:pPr>
      <w:r>
        <w:t>To achieve the research aim, the following objectives have been set:</w:t>
      </w:r>
    </w:p>
    <w:p w14:paraId="534F5EA7" w14:textId="104BC2AD" w:rsidR="00B77296" w:rsidRDefault="009026AA" w:rsidP="00B77296">
      <w:pPr>
        <w:pStyle w:val="1TeksCharChar"/>
        <w:numPr>
          <w:ilvl w:val="0"/>
          <w:numId w:val="13"/>
        </w:numPr>
        <w:suppressAutoHyphens/>
      </w:pPr>
      <w:r>
        <w:t xml:space="preserve">Review the </w:t>
      </w:r>
      <w:r w:rsidR="00B77296">
        <w:t xml:space="preserve">literature </w:t>
      </w:r>
      <w:r>
        <w:t xml:space="preserve">on </w:t>
      </w:r>
      <w:r w:rsidR="00B77296">
        <w:rPr>
          <w:i/>
        </w:rPr>
        <w:t xml:space="preserve">P. </w:t>
      </w:r>
      <w:proofErr w:type="spellStart"/>
      <w:r w:rsidR="00B77296">
        <w:rPr>
          <w:i/>
        </w:rPr>
        <w:t>afra</w:t>
      </w:r>
      <w:proofErr w:type="spellEnd"/>
      <w:r w:rsidR="00B77296">
        <w:t xml:space="preserve"> restoration, vegetation and canopy cover mapping in arid environments</w:t>
      </w:r>
      <w:r>
        <w:t>, as well as</w:t>
      </w:r>
      <w:r w:rsidR="00B77296">
        <w:t xml:space="preserve"> vegetation and canopy cover mapping using VHR imagery.</w:t>
      </w:r>
    </w:p>
    <w:p w14:paraId="26EF0C21" w14:textId="760C7B10" w:rsidR="00B77296" w:rsidRDefault="009026AA" w:rsidP="00B77296">
      <w:pPr>
        <w:pStyle w:val="1TeksCharChar"/>
        <w:numPr>
          <w:ilvl w:val="0"/>
          <w:numId w:val="13"/>
        </w:numPr>
        <w:suppressAutoHyphens/>
      </w:pPr>
      <w:r>
        <w:t xml:space="preserve">Carry out </w:t>
      </w:r>
      <w:r w:rsidR="00B77296">
        <w:t xml:space="preserve">a field study to establish </w:t>
      </w:r>
      <w:r>
        <w:t xml:space="preserve">suitable </w:t>
      </w:r>
      <w:r w:rsidR="00B77296">
        <w:t>reference sites</w:t>
      </w:r>
      <w:r>
        <w:t xml:space="preserve"> and d</w:t>
      </w:r>
      <w:r w:rsidR="00B77296">
        <w:t xml:space="preserve">etermine the </w:t>
      </w:r>
      <w:r>
        <w:t>actual (</w:t>
      </w:r>
      <w:r w:rsidR="00B77296">
        <w:t>ground truth</w:t>
      </w:r>
      <w:r>
        <w:t>)</w:t>
      </w:r>
      <w:r w:rsidR="00B77296">
        <w:t xml:space="preserve"> canopy cover for each site.</w:t>
      </w:r>
    </w:p>
    <w:p w14:paraId="3BB11133" w14:textId="77777777" w:rsidR="00B77296" w:rsidRDefault="00C73F7E" w:rsidP="00B77296">
      <w:pPr>
        <w:pStyle w:val="1TeksCharChar"/>
        <w:numPr>
          <w:ilvl w:val="0"/>
          <w:numId w:val="13"/>
        </w:numPr>
        <w:suppressAutoHyphens/>
      </w:pPr>
      <w:r>
        <w:t xml:space="preserve">Source, rectify </w:t>
      </w:r>
      <w:r w:rsidR="00F95F04">
        <w:t xml:space="preserve">and </w:t>
      </w:r>
      <w:proofErr w:type="spellStart"/>
      <w:r>
        <w:t>radiometrically</w:t>
      </w:r>
      <w:proofErr w:type="spellEnd"/>
      <w:r>
        <w:t xml:space="preserve"> calibrate</w:t>
      </w:r>
      <w:r w:rsidR="00B77296">
        <w:t xml:space="preserve"> </w:t>
      </w:r>
      <w:r w:rsidR="00F95F04">
        <w:t>aerial</w:t>
      </w:r>
      <w:r w:rsidR="00B77296">
        <w:t xml:space="preserve"> imagery from NGI.</w:t>
      </w:r>
    </w:p>
    <w:p w14:paraId="12EDA8BF" w14:textId="5AA99B09" w:rsidR="00B77296" w:rsidRDefault="00B77296" w:rsidP="00B77296">
      <w:pPr>
        <w:pStyle w:val="1TeksCharChar"/>
        <w:numPr>
          <w:ilvl w:val="0"/>
          <w:numId w:val="13"/>
        </w:numPr>
        <w:suppressAutoHyphens/>
      </w:pPr>
      <w:r>
        <w:t xml:space="preserve">Develop a classifier that </w:t>
      </w:r>
      <w:r w:rsidR="009026AA">
        <w:t xml:space="preserve">accurately </w:t>
      </w:r>
      <w:r>
        <w:t xml:space="preserve">distinguishes </w:t>
      </w:r>
      <w:r>
        <w:rPr>
          <w:i/>
        </w:rPr>
        <w:t xml:space="preserve">P. </w:t>
      </w:r>
      <w:proofErr w:type="spellStart"/>
      <w:r>
        <w:rPr>
          <w:i/>
        </w:rPr>
        <w:t>afra</w:t>
      </w:r>
      <w:proofErr w:type="spellEnd"/>
      <w:r>
        <w:t xml:space="preserve"> from surrounding vegetation.  </w:t>
      </w:r>
    </w:p>
    <w:p w14:paraId="426F6B59" w14:textId="36A6BB34" w:rsidR="00E26A85" w:rsidRDefault="00B77296" w:rsidP="00B77296">
      <w:pPr>
        <w:pStyle w:val="1TeksCharChar"/>
        <w:numPr>
          <w:ilvl w:val="0"/>
          <w:numId w:val="13"/>
        </w:numPr>
        <w:suppressAutoHyphens/>
      </w:pPr>
      <w:r>
        <w:t xml:space="preserve">Apply the </w:t>
      </w:r>
      <w:r w:rsidR="00F95F04">
        <w:t>classifier</w:t>
      </w:r>
      <w:r>
        <w:t xml:space="preserve"> to imagery of the </w:t>
      </w:r>
      <w:r w:rsidR="00F95F04">
        <w:t>study area</w:t>
      </w:r>
      <w:r w:rsidR="009026AA">
        <w:t xml:space="preserve"> and</w:t>
      </w:r>
      <w:ins w:id="636" w:author="d j h" w:date="2015-04-19T20:15:00Z">
        <w:r w:rsidR="00710DB3">
          <w:t xml:space="preserve"> </w:t>
        </w:r>
      </w:ins>
      <w:r w:rsidR="009026AA">
        <w:t>i</w:t>
      </w:r>
      <w:r>
        <w:t xml:space="preserve">nterpret </w:t>
      </w:r>
      <w:r w:rsidR="008C1738">
        <w:t xml:space="preserve">and </w:t>
      </w:r>
      <w:r w:rsidR="009026AA">
        <w:t xml:space="preserve">evaluate </w:t>
      </w:r>
      <w:r>
        <w:t>the results.</w:t>
      </w:r>
      <w:bookmarkStart w:id="637" w:name="OLE_LINK33"/>
      <w:bookmarkStart w:id="638" w:name="OLE_LINK43"/>
    </w:p>
    <w:p w14:paraId="47760581" w14:textId="77777777" w:rsidR="00940455" w:rsidRPr="0002729A" w:rsidRDefault="00940455" w:rsidP="000637C8">
      <w:pPr>
        <w:pStyle w:val="1TeksCharChar"/>
        <w:suppressAutoHyphens/>
      </w:pPr>
    </w:p>
    <w:p w14:paraId="15BE0D58" w14:textId="77777777" w:rsidR="00E26A85" w:rsidRPr="0002729A" w:rsidRDefault="00222C13" w:rsidP="00E26A85">
      <w:pPr>
        <w:pStyle w:val="Heading2"/>
      </w:pPr>
      <w:bookmarkStart w:id="639" w:name="_Toc394607637"/>
      <w:bookmarkStart w:id="640" w:name="_Toc418946162"/>
      <w:bookmarkEnd w:id="637"/>
      <w:bookmarkEnd w:id="638"/>
      <w:r>
        <w:t>STUDY AREA</w:t>
      </w:r>
      <w:bookmarkEnd w:id="639"/>
      <w:bookmarkEnd w:id="640"/>
    </w:p>
    <w:p w14:paraId="37129687" w14:textId="77C4F7E4" w:rsidR="000E23A1" w:rsidRDefault="007C773D" w:rsidP="000E23A1">
      <w:pPr>
        <w:pStyle w:val="1TeksCharChar"/>
      </w:pPr>
      <w:bookmarkStart w:id="641" w:name="_Toc347323082"/>
      <w:r>
        <w:t>T</w:t>
      </w:r>
      <w:r w:rsidR="009C47C8">
        <w:t>he Little Karoo</w:t>
      </w:r>
      <w:r>
        <w:t xml:space="preserve"> as</w:t>
      </w:r>
      <w:r w:rsidR="000E23A1">
        <w:t xml:space="preserve"> defined in </w:t>
      </w:r>
      <w:r w:rsidR="000E23A1">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Pr>
          <w:lang w:val="en-ZA" w:eastAsia="en-ZA"/>
        </w:rPr>
        <w:t>, was selected as the area of interest</w:t>
      </w:r>
      <w:r w:rsidR="000E23A1">
        <w:t xml:space="preserve">.  </w:t>
      </w:r>
      <w:r w:rsidR="00940455">
        <w:t xml:space="preserve">It is a semi-arid region of great biodiversity lying between two mountain ranges.  Three </w:t>
      </w:r>
      <w:r w:rsidR="00940455">
        <w:lastRenderedPageBreak/>
        <w:t xml:space="preserve">biomes considered to be biodiversity hotspots of global significance intersect in the Little Karoo </w:t>
      </w:r>
      <w:r w:rsidR="00940455">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940455">
        <w:fldChar w:fldCharType="separate"/>
      </w:r>
      <w:r w:rsidR="00940455" w:rsidRPr="003B084A">
        <w:rPr>
          <w:noProof/>
        </w:rPr>
        <w:t>(Thompson et al. 2009)</w:t>
      </w:r>
      <w:r w:rsidR="00940455">
        <w:fldChar w:fldCharType="end"/>
      </w:r>
      <w:r w:rsidR="00940455">
        <w:t xml:space="preserve">.  </w:t>
      </w:r>
      <w:r w:rsidR="009026AA">
        <w:t xml:space="preserve">A total of </w:t>
      </w:r>
      <w:r w:rsidR="00940455">
        <w:t xml:space="preserve">54 habitat types were identified by </w:t>
      </w:r>
      <w:r w:rsidR="00940455">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940455">
        <w:fldChar w:fldCharType="separate"/>
      </w:r>
      <w:r w:rsidR="00940455" w:rsidRPr="00E62D5E">
        <w:rPr>
          <w:noProof/>
        </w:rPr>
        <w:t xml:space="preserve">Vlok, Cowling &amp; Wolf </w:t>
      </w:r>
      <w:r w:rsidR="00940455">
        <w:rPr>
          <w:noProof/>
        </w:rPr>
        <w:t>(</w:t>
      </w:r>
      <w:r w:rsidR="00940455" w:rsidRPr="00E62D5E">
        <w:rPr>
          <w:noProof/>
        </w:rPr>
        <w:t>2005)</w:t>
      </w:r>
      <w:r w:rsidR="00940455">
        <w:fldChar w:fldCharType="end"/>
      </w:r>
      <w:r w:rsidR="00940455">
        <w:t xml:space="preserve"> in their vegetation map, of which ten support </w:t>
      </w:r>
      <w:r w:rsidR="00940455" w:rsidRPr="00E62D5E">
        <w:rPr>
          <w:i/>
        </w:rPr>
        <w:t xml:space="preserve">P. </w:t>
      </w:r>
      <w:proofErr w:type="spellStart"/>
      <w:r w:rsidR="00940455" w:rsidRPr="00E62D5E">
        <w:rPr>
          <w:i/>
        </w:rPr>
        <w:t>afra</w:t>
      </w:r>
      <w:proofErr w:type="spellEnd"/>
      <w:r w:rsidR="00940455">
        <w:t xml:space="preserve">.  Subtropical Thicket can occur in a continuous extent or as solid clumps against a background of </w:t>
      </w:r>
      <w:r w:rsidR="009026AA">
        <w:t xml:space="preserve">another </w:t>
      </w:r>
      <w:r w:rsidR="00940455">
        <w:t>vegetation type</w:t>
      </w:r>
      <w:r w:rsidR="00EE1DCB">
        <w:t>,</w:t>
      </w:r>
      <w:r w:rsidR="00940455">
        <w:t xml:space="preserve"> termed the “mosaic”.  </w:t>
      </w:r>
      <w:r w:rsidR="000E23A1">
        <w:t xml:space="preserve">The Subtropical Thicket biome makes up 35.3% of the Little Karoo which has a total area of 2 343 900 ha </w:t>
      </w:r>
      <w:r w:rsidR="000E23A1">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sidR="000E23A1">
        <w:t xml:space="preserve">.  It was found that 89.3% of the </w:t>
      </w:r>
      <w:r w:rsidR="000E23A1">
        <w:rPr>
          <w:i/>
        </w:rPr>
        <w:t xml:space="preserve">P. </w:t>
      </w:r>
      <w:proofErr w:type="spellStart"/>
      <w:r w:rsidR="000E23A1">
        <w:rPr>
          <w:i/>
        </w:rPr>
        <w:t>afra</w:t>
      </w:r>
      <w:proofErr w:type="spellEnd"/>
      <w:r w:rsidR="000E23A1">
        <w:t xml:space="preserve"> thicket was degraded to some extent in a study area comprising roughly half the area of the Little Karoo </w:t>
      </w:r>
      <w:r w:rsidR="000E23A1">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0E23A1">
        <w:fldChar w:fldCharType="separate"/>
      </w:r>
      <w:r w:rsidR="000E23A1">
        <w:rPr>
          <w:noProof/>
          <w:lang w:val="en-ZA" w:eastAsia="en-ZA"/>
        </w:rPr>
        <w:t>(Thompson et al. 2009)</w:t>
      </w:r>
      <w:r w:rsidR="000E23A1">
        <w:rPr>
          <w:lang w:val="en-ZA" w:eastAsia="en-ZA"/>
        </w:rPr>
        <w:fldChar w:fldCharType="end"/>
      </w:r>
      <w:r w:rsidR="000E23A1">
        <w:t xml:space="preserve">.  The Little Karoo was chosen as a study area because it contains a significant portion of </w:t>
      </w:r>
      <w:r w:rsidR="000E23A1">
        <w:rPr>
          <w:i/>
        </w:rPr>
        <w:t xml:space="preserve">P. </w:t>
      </w:r>
      <w:proofErr w:type="spellStart"/>
      <w:r w:rsidR="000E23A1">
        <w:rPr>
          <w:i/>
        </w:rPr>
        <w:t>afra</w:t>
      </w:r>
      <w:proofErr w:type="spellEnd"/>
      <w:r w:rsidR="000E23A1">
        <w:t xml:space="preserve"> suited and degraded habitat and has been targeted for restoration.  It is also beneficial that a number of relevant studies have been performed in the area </w:t>
      </w:r>
      <w:r w:rsidR="000E23A1">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"page"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Forsyth, Vlok &amp; Reyers 2008; Vlok, Cowling &amp; Wolf 2005)", "plainTextFormattedCitation" : "(Thompson et al. 2009; Forsyth, Vlok &amp; Reyers 2008; Vlok, Cowling &amp; Wolf 2005)", "previouslyFormattedCitation" : "(Thompson et al. 2009; Forsyth, Vlok &amp; Reyers 2008; Vlok, Cowling &amp; Wolf 2005)" }, "properties" : { "noteIndex" : 0 }, "schema" : "https://github.com/citation-style-language/schema/raw/master/csl-citation.json" }</w:instrText>
      </w:r>
      <w:r w:rsidR="000E23A1">
        <w:fldChar w:fldCharType="separate"/>
      </w:r>
      <w:r w:rsidR="000E23A1">
        <w:rPr>
          <w:noProof/>
          <w:lang w:val="en-ZA" w:eastAsia="en-ZA"/>
        </w:rPr>
        <w:t>(Thompson et al. 2009; Forsyth, Vlok &amp; Reyers 2008; Vlok, Cowling &amp; Wolf 2005)</w:t>
      </w:r>
      <w:r w:rsidR="000E23A1">
        <w:rPr>
          <w:lang w:val="en-ZA" w:eastAsia="en-ZA"/>
        </w:rPr>
        <w:fldChar w:fldCharType="end"/>
      </w:r>
      <w:r w:rsidR="000E23A1">
        <w:t xml:space="preserve">.  </w:t>
      </w:r>
    </w:p>
    <w:p w14:paraId="5F257D4D" w14:textId="77777777" w:rsidR="007C773D" w:rsidRDefault="007C773D" w:rsidP="000E23A1">
      <w:pPr>
        <w:pStyle w:val="1TeksCharChar"/>
      </w:pPr>
    </w:p>
    <w:p w14:paraId="3C44DF05" w14:textId="22D27EE8" w:rsidR="007C773D" w:rsidRDefault="007C773D" w:rsidP="007C773D">
      <w:pPr>
        <w:pStyle w:val="1TeksCharChar"/>
      </w:pPr>
      <w:r>
        <w:t xml:space="preserve">To expedite computing times and reduce storage space required for the VHR imagery, a </w:t>
      </w:r>
      <w:r w:rsidR="009026AA">
        <w:t xml:space="preserve">smaller </w:t>
      </w:r>
      <w:r>
        <w:t>portion of the Little Karoo was chosen as the study area</w:t>
      </w:r>
      <w:r w:rsidR="009026AA">
        <w:t xml:space="preserve"> (</w:t>
      </w:r>
      <w:r>
        <w:fldChar w:fldCharType="begin"/>
      </w:r>
      <w:r>
        <w:instrText xml:space="preserve"> REF _Ref388217558 \h </w:instrText>
      </w:r>
      <w:r>
        <w:fldChar w:fldCharType="separate"/>
      </w:r>
      <w:r w:rsidR="007701D5">
        <w:t xml:space="preserve">Figure </w:t>
      </w:r>
      <w:r w:rsidR="007701D5">
        <w:rPr>
          <w:noProof/>
        </w:rPr>
        <w:t>1</w:t>
      </w:r>
      <w:r w:rsidR="007701D5">
        <w:t>.</w:t>
      </w:r>
      <w:r w:rsidR="007701D5">
        <w:rPr>
          <w:noProof/>
        </w:rPr>
        <w:t>3</w:t>
      </w:r>
      <w:r>
        <w:fldChar w:fldCharType="end"/>
      </w:r>
      <w:r w:rsidR="009026AA">
        <w:t>)</w:t>
      </w:r>
      <w:r>
        <w:t xml:space="preserve">.  This area was chosen to </w:t>
      </w:r>
      <w:r w:rsidR="0099033A">
        <w:t xml:space="preserve">be as representative of the variation in the Little Karoo </w:t>
      </w:r>
      <w:r>
        <w:t xml:space="preserve">as possible.  It consists of four different </w:t>
      </w:r>
      <w:commentRangeStart w:id="642"/>
      <w:r>
        <w:t xml:space="preserve">aerial survey jobs flown at different times </w:t>
      </w:r>
      <w:commentRangeEnd w:id="642"/>
      <w:r w:rsidR="009026AA">
        <w:rPr>
          <w:rStyle w:val="CommentReference"/>
        </w:rPr>
        <w:commentReference w:id="642"/>
      </w:r>
      <w:r>
        <w:t>and thus still poses a challeng</w:t>
      </w:r>
      <w:r w:rsidR="009026AA">
        <w:t>e from a remote sensing perspective</w:t>
      </w:r>
      <w:r>
        <w:t xml:space="preserve">. </w:t>
      </w:r>
      <w:r w:rsidR="0099033A">
        <w:t xml:space="preserve"> </w:t>
      </w:r>
      <w:r>
        <w:t xml:space="preserve">It </w:t>
      </w:r>
      <w:r w:rsidR="0099033A">
        <w:t xml:space="preserve">also </w:t>
      </w:r>
      <w:r>
        <w:t xml:space="preserve">includes examples of all the different biomes and </w:t>
      </w:r>
      <w:r w:rsidR="005873E8">
        <w:t>nine of the ten</w:t>
      </w:r>
      <w:r>
        <w:t xml:space="preserve"> habitat types supporting </w:t>
      </w:r>
      <w:r w:rsidRPr="007C773D">
        <w:rPr>
          <w:i/>
        </w:rPr>
        <w:t xml:space="preserve">P. </w:t>
      </w:r>
      <w:proofErr w:type="spellStart"/>
      <w:r w:rsidRPr="007C773D">
        <w:rPr>
          <w:i/>
        </w:rPr>
        <w:t>afra</w:t>
      </w:r>
      <w:proofErr w:type="spellEnd"/>
      <w:r w:rsidR="00724CC0">
        <w:t xml:space="preserve"> as defined </w:t>
      </w:r>
      <w:r w:rsidR="005873E8">
        <w:t>by</w:t>
      </w:r>
      <w:r w:rsidR="00724CC0">
        <w:t xml:space="preserve"> </w:t>
      </w:r>
      <w:r w:rsidR="00724CC0">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724CC0">
        <w:fldChar w:fldCharType="separate"/>
      </w:r>
      <w:r w:rsidR="00724CC0" w:rsidRPr="00724CC0">
        <w:rPr>
          <w:noProof/>
        </w:rPr>
        <w:t xml:space="preserve">Vlok, Cowling &amp; Wolf </w:t>
      </w:r>
      <w:r w:rsidR="00724CC0">
        <w:rPr>
          <w:noProof/>
        </w:rPr>
        <w:t>(</w:t>
      </w:r>
      <w:r w:rsidR="00724CC0" w:rsidRPr="00724CC0">
        <w:rPr>
          <w:noProof/>
        </w:rPr>
        <w:t>2005)</w:t>
      </w:r>
      <w:r w:rsidR="00724CC0">
        <w:fldChar w:fldCharType="end"/>
      </w:r>
      <w:r w:rsidR="00724CC0">
        <w:t xml:space="preserve">.  </w:t>
      </w:r>
    </w:p>
    <w:p w14:paraId="7F156F9D" w14:textId="77777777" w:rsidR="000E23A1" w:rsidRDefault="007A1991" w:rsidP="000E23A1">
      <w:pPr>
        <w:pStyle w:val="1TeksCharChar"/>
      </w:pPr>
      <w:r>
        <w:rPr>
          <w:noProof/>
          <w:lang w:val="en-ZA" w:eastAsia="en-ZA"/>
        </w:rPr>
        <w:drawing>
          <wp:inline distT="0" distB="0" distL="0" distR="0" wp14:anchorId="09454364" wp14:editId="7A6F5ED3">
            <wp:extent cx="5610225" cy="2990850"/>
            <wp:effectExtent l="19050" t="19050" r="28575" b="19050"/>
            <wp:docPr id="389" name="Picture 38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68" t="31808" r="2890" b="2911"/>
                    <a:stretch/>
                  </pic:blipFill>
                  <pic:spPr bwMode="auto">
                    <a:xfrm>
                      <a:off x="0" y="0"/>
                      <a:ext cx="5610225" cy="299085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467DCEF" w14:textId="43DC6F2C" w:rsidR="000E23A1" w:rsidRDefault="000E23A1" w:rsidP="000E23A1">
      <w:pPr>
        <w:pStyle w:val="Caption"/>
      </w:pPr>
      <w:bookmarkStart w:id="643" w:name="_Ref388217558"/>
      <w:bookmarkStart w:id="644" w:name="_Toc394582248"/>
      <w:bookmarkStart w:id="645" w:name="_Toc418946223"/>
      <w:r>
        <w:t xml:space="preserve">Figure </w:t>
      </w:r>
      <w:r w:rsidR="00566368">
        <w:fldChar w:fldCharType="begin"/>
      </w:r>
      <w:r w:rsidR="00566368">
        <w:instrText xml:space="preserve"> STYLEREF 1 \s </w:instrText>
      </w:r>
      <w:r w:rsidR="00566368">
        <w:fldChar w:fldCharType="separate"/>
      </w:r>
      <w:r w:rsidR="007701D5">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3</w:t>
      </w:r>
      <w:r w:rsidR="00566368">
        <w:fldChar w:fldCharType="end"/>
      </w:r>
      <w:bookmarkEnd w:id="643"/>
      <w:r w:rsidR="00046A13">
        <w:t xml:space="preserve"> </w:t>
      </w:r>
      <w:r>
        <w:t xml:space="preserve"> </w:t>
      </w:r>
      <w:r w:rsidR="000375B8">
        <w:t xml:space="preserve">Location of the study are within the </w:t>
      </w:r>
      <w:r>
        <w:t xml:space="preserve">Little </w:t>
      </w:r>
      <w:commentRangeStart w:id="646"/>
      <w:r>
        <w:t xml:space="preserve">Karoo </w:t>
      </w:r>
      <w:commentRangeEnd w:id="646"/>
      <w:r w:rsidR="000375B8">
        <w:rPr>
          <w:rStyle w:val="CommentReference"/>
          <w:bCs w:val="0"/>
        </w:rPr>
        <w:commentReference w:id="646"/>
      </w:r>
      <w:bookmarkEnd w:id="644"/>
      <w:bookmarkEnd w:id="645"/>
    </w:p>
    <w:p w14:paraId="4F93A340" w14:textId="77777777" w:rsidR="000E23A1" w:rsidRDefault="000E23A1" w:rsidP="000E23A1"/>
    <w:p w14:paraId="6DEAB3C6" w14:textId="77777777" w:rsidR="001A3A46" w:rsidRPr="000E23A1" w:rsidRDefault="001A3A46" w:rsidP="000E23A1"/>
    <w:p w14:paraId="5FFFB7DA" w14:textId="77777777" w:rsidR="00E26A85" w:rsidRPr="0002729A" w:rsidRDefault="00222C13" w:rsidP="00E26A85">
      <w:pPr>
        <w:pStyle w:val="Heading2"/>
      </w:pPr>
      <w:bookmarkStart w:id="647" w:name="_Toc394607638"/>
      <w:bookmarkStart w:id="648" w:name="_Toc418946163"/>
      <w:bookmarkEnd w:id="641"/>
      <w:r>
        <w:t>METHODOLOGY</w:t>
      </w:r>
      <w:bookmarkEnd w:id="647"/>
      <w:bookmarkEnd w:id="648"/>
    </w:p>
    <w:p w14:paraId="703D0906" w14:textId="59CA1C20" w:rsidR="00E11120" w:rsidRDefault="005311D8" w:rsidP="005311D8">
      <w:pPr>
        <w:pStyle w:val="1TeksCharChar"/>
      </w:pPr>
      <w:commentRangeStart w:id="649"/>
      <w:r>
        <w:lastRenderedPageBreak/>
        <w:t xml:space="preserve">Canopy cover </w:t>
      </w:r>
      <w:r w:rsidR="000375B8">
        <w:t xml:space="preserve">estimations </w:t>
      </w:r>
      <w:r>
        <w:t xml:space="preserve">are currently being conducted manually </w:t>
      </w:r>
      <w:r w:rsidR="000375B8">
        <w:t xml:space="preserve">using </w:t>
      </w:r>
      <w:r>
        <w:t xml:space="preserve">visual inspection in the field.  </w:t>
      </w:r>
      <w:commentRangeStart w:id="650"/>
      <w:r>
        <w:t xml:space="preserve">While this is a common approach for measuring environmental indicators, it is time consuming and only practical for small areas </w:t>
      </w:r>
      <w:commentRangeEnd w:id="650"/>
      <w:r w:rsidR="000375B8">
        <w:rPr>
          <w:rStyle w:val="CommentReference"/>
        </w:rPr>
        <w:commentReference w:id="650"/>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 visual inspection is also prone to repeatability issues due to the subjectivity of the inspector.  </w:t>
      </w:r>
      <w:r>
        <w:rPr>
          <w:i/>
        </w:rPr>
        <w:t xml:space="preserve">P. </w:t>
      </w:r>
      <w:proofErr w:type="spellStart"/>
      <w:r>
        <w:rPr>
          <w:i/>
        </w:rPr>
        <w:t>afra</w:t>
      </w:r>
      <w:proofErr w:type="spellEnd"/>
      <w:r>
        <w:t xml:space="preserve"> restoration is envisioned for large areas of the Eastern Cape and Little Karoo and will require monitoring of plant growth over time.  Repeatability and accuracy constraints on carbon measurements </w:t>
      </w:r>
      <w:r w:rsidR="00E11120">
        <w:t>are</w:t>
      </w:r>
      <w:r>
        <w:t xml:space="preserve"> stringent in order to achieve the necessary accreditation for carbon trading in schemes like the CDM.  </w:t>
      </w:r>
      <w:commentRangeEnd w:id="649"/>
      <w:r w:rsidR="000375B8">
        <w:rPr>
          <w:rStyle w:val="CommentReference"/>
        </w:rPr>
        <w:commentReference w:id="649"/>
      </w:r>
      <w:r>
        <w:t xml:space="preserve">This research </w:t>
      </w:r>
      <w:r w:rsidR="000375B8">
        <w:t xml:space="preserve">investigates the use of </w:t>
      </w:r>
      <w:r>
        <w:t xml:space="preserve">quantitative remote sensing </w:t>
      </w:r>
      <w:r w:rsidR="000375B8">
        <w:t xml:space="preserve">methods for estimating </w:t>
      </w:r>
      <w:r w:rsidR="000375B8">
        <w:rPr>
          <w:i/>
        </w:rPr>
        <w:t xml:space="preserve">P. </w:t>
      </w:r>
      <w:proofErr w:type="spellStart"/>
      <w:r w:rsidR="000375B8">
        <w:rPr>
          <w:i/>
        </w:rPr>
        <w:t>afra</w:t>
      </w:r>
      <w:proofErr w:type="spellEnd"/>
      <w:r w:rsidR="000375B8">
        <w:rPr>
          <w:i/>
        </w:rPr>
        <w:t xml:space="preserve"> </w:t>
      </w:r>
      <w:r w:rsidR="000375B8" w:rsidRPr="00DA3A66">
        <w:t>canopy cover</w:t>
      </w:r>
      <w:r>
        <w:t xml:space="preserve">.  </w:t>
      </w:r>
      <w:r w:rsidR="000375B8">
        <w:t xml:space="preserve">Remote sensing methods are </w:t>
      </w:r>
      <w:r>
        <w:t xml:space="preserve">common for biomass estimation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and is chosen as it will facilitate accurate canopy cover estimation of large areas </w:t>
      </w:r>
      <w:commentRangeStart w:id="651"/>
      <w:r>
        <w:t>and at repeated intervals</w:t>
      </w:r>
      <w:commentRangeEnd w:id="651"/>
      <w:r w:rsidR="000375B8">
        <w:rPr>
          <w:rStyle w:val="CommentReference"/>
        </w:rPr>
        <w:commentReference w:id="651"/>
      </w:r>
      <w:r>
        <w:t xml:space="preserve">.  </w:t>
      </w:r>
      <w:r w:rsidR="00CE0F1F">
        <w:t>Using</w:t>
      </w:r>
      <w:r>
        <w:t xml:space="preserve"> the categorisation of </w:t>
      </w:r>
      <w:r>
        <w:fldChar w:fldCharType="begin" w:fldLock="1"/>
      </w:r>
      <w:r w:rsidR="005708E9">
        <w:instrText>ADDIN CSL_CITATION { "citationItems" : [ { "id" : "ITEM-1", "itemData" : { "author" : [ { "dropping-particle" : "", "family" : "Mouton", "given" : "Johann", "non-dropping-particle" : "", "parse-names" : false, "suffix" : "" } ], "id" : "ITEM-1", "issued" : { "date-parts" : [ [ "2001" ] ] }, "publisher" : "Van Schaik Publishers", "publisher-place" : "Pretoria", "title" : "How to succeed in your master\u2019s and doctoral studies : a South African guide and resource book", "type" : "book" }, "uris" : [ "http://www.mendeley.com/documents/?uuid=ee56e8af-b586-4fbe-a8b4-ad8e2dd0806b" ] } ], "mendeley" : { "formattedCitation" : "(Mouton 2001)", "manualFormatting" : "Mouton (2001)", "plainTextFormattedCitation" : "(Mouton 2001)", "previouslyFormattedCitation" : "(Mouton 2001)" }, "properties" : { "noteIndex" : 0 }, "schema" : "https://github.com/citation-style-language/schema/raw/master/csl-citation.json" }</w:instrText>
      </w:r>
      <w:r>
        <w:fldChar w:fldCharType="separate"/>
      </w:r>
      <w:r w:rsidRPr="005311D8">
        <w:rPr>
          <w:noProof/>
        </w:rPr>
        <w:t xml:space="preserve">Mouton </w:t>
      </w:r>
      <w:r>
        <w:rPr>
          <w:noProof/>
        </w:rPr>
        <w:t>(</w:t>
      </w:r>
      <w:r w:rsidRPr="005311D8">
        <w:rPr>
          <w:noProof/>
        </w:rPr>
        <w:t>2001)</w:t>
      </w:r>
      <w:r>
        <w:fldChar w:fldCharType="end"/>
      </w:r>
      <w:r>
        <w:t xml:space="preserve">, this research can be </w:t>
      </w:r>
      <w:r w:rsidR="001D1A61">
        <w:t xml:space="preserve">regarded </w:t>
      </w:r>
      <w:r w:rsidR="00E11120">
        <w:t xml:space="preserve">as </w:t>
      </w:r>
      <w:r>
        <w:t>a methodological study</w:t>
      </w:r>
      <w:r w:rsidR="001D1A61">
        <w:t xml:space="preserve"> that is experimental in nature</w:t>
      </w:r>
      <w:r>
        <w:t>.</w:t>
      </w:r>
      <w:r w:rsidR="00E11120">
        <w:t xml:space="preserve"> </w:t>
      </w:r>
      <w:r w:rsidR="009F0F3C">
        <w:t xml:space="preserve"> The research design is shown in </w:t>
      </w:r>
      <w:r w:rsidR="009F0F3C">
        <w:fldChar w:fldCharType="begin"/>
      </w:r>
      <w:r w:rsidR="009F0F3C">
        <w:instrText xml:space="preserve"> REF _Ref388364777 \h </w:instrText>
      </w:r>
      <w:r w:rsidR="009F0F3C">
        <w:fldChar w:fldCharType="separate"/>
      </w:r>
      <w:r w:rsidR="007701D5">
        <w:t xml:space="preserve">Figure </w:t>
      </w:r>
      <w:r w:rsidR="007701D5">
        <w:rPr>
          <w:noProof/>
        </w:rPr>
        <w:t>1</w:t>
      </w:r>
      <w:r w:rsidR="007701D5">
        <w:t>.</w:t>
      </w:r>
      <w:r w:rsidR="007701D5">
        <w:rPr>
          <w:noProof/>
        </w:rPr>
        <w:t>4</w:t>
      </w:r>
      <w:r w:rsidR="009F0F3C">
        <w:fldChar w:fldCharType="end"/>
      </w:r>
      <w:r w:rsidR="00FB1053">
        <w:t xml:space="preserve"> and detailed in the following chapters</w:t>
      </w:r>
      <w:r w:rsidR="009F0F3C">
        <w:t>.</w:t>
      </w:r>
    </w:p>
    <w:p w14:paraId="70901B6B" w14:textId="77777777" w:rsidR="005311D8" w:rsidRDefault="00E11120" w:rsidP="005311D8">
      <w:pPr>
        <w:pStyle w:val="1TeksCharChar"/>
      </w:pPr>
      <w:r>
        <w:t xml:space="preserve"> </w:t>
      </w:r>
    </w:p>
    <w:p w14:paraId="6378DBF8" w14:textId="01EC8D8B" w:rsidR="005311D8" w:rsidRDefault="005311D8" w:rsidP="005311D8">
      <w:pPr>
        <w:pStyle w:val="1TeksCharChar"/>
      </w:pPr>
      <w:commentRangeStart w:id="652"/>
      <w:r>
        <w:t xml:space="preserve">An </w:t>
      </w:r>
      <w:commentRangeEnd w:id="652"/>
      <w:r w:rsidR="001D1A61">
        <w:rPr>
          <w:rStyle w:val="CommentReference"/>
        </w:rPr>
        <w:commentReference w:id="652"/>
      </w:r>
      <w:r>
        <w:t xml:space="preserve">empirical </w:t>
      </w:r>
      <w:r w:rsidR="00E11120">
        <w:t>approach</w:t>
      </w:r>
      <w:r>
        <w:t xml:space="preserve"> </w:t>
      </w:r>
      <w:r w:rsidR="00E11120">
        <w:t>was</w:t>
      </w:r>
      <w:r>
        <w:t xml:space="preserve"> used for developing the canopy cover estimation.  Various secondary measurements or features </w:t>
      </w:r>
      <w:r w:rsidR="00E11120">
        <w:t>were</w:t>
      </w:r>
      <w:r>
        <w:t xml:space="preserve"> extracted from the remotely sensed data and used to build a model of </w:t>
      </w:r>
      <w:r>
        <w:rPr>
          <w:i/>
        </w:rPr>
        <w:t xml:space="preserve">P. </w:t>
      </w:r>
      <w:proofErr w:type="spellStart"/>
      <w:r>
        <w:rPr>
          <w:i/>
        </w:rPr>
        <w:t>afra</w:t>
      </w:r>
      <w:proofErr w:type="spellEnd"/>
      <w:r>
        <w:t xml:space="preserve"> canopy cover.  Similar approaches for measuring degradation or biomass in an arid environment were successful in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"ITEM-2", "issue" : "2", "issued" : { "date-parts" : [ [ "1975" ] ] }, "page" : "451-461", "title" : "Size-biomass relationships of several Chihuahuan desert shrubs", "type" : "article-journal", "volume" : "94" }, "uris" : [ "http://www.mendeley.com/documents/?uuid=fc5388d6-97db-4b1d-901d-f14e90fa8687" ] } ], "mendeley" : { "formattedCitation" : "(Thompson et al. 2009; Ludwig, Reynolds &amp; Whitson 1975)", "manualFormatting" : "Thompson et al. (2009) and Ludwig, Reynolds &amp; Whitson (1975)", "plainTextFormattedCitation" : "(Thompson et al. 2009; Ludwig, Reynolds &amp; Whitson 1975)", "previouslyFormattedCitation" : "(Thompson et al. 2009; Ludwig, Reynolds &amp; Whitson 1975)" }, "properties" : { "noteIndex" : 0 }, "schema" : "https://github.com/citation-style-language/schema/raw/master/csl-citation.json" }</w:instrText>
      </w:r>
      <w:r>
        <w:fldChar w:fldCharType="separate"/>
      </w:r>
      <w:r>
        <w:rPr>
          <w:noProof/>
          <w:lang w:val="en-ZA" w:eastAsia="en-ZA"/>
        </w:rPr>
        <w:t>Thompson et al. (2009) and Ludwig, Reynolds &amp; Whitson (1975)</w:t>
      </w:r>
      <w:r>
        <w:rPr>
          <w:lang w:val="en-ZA" w:eastAsia="en-ZA"/>
        </w:rPr>
        <w:fldChar w:fldCharType="end"/>
      </w:r>
      <w:r>
        <w:t>.  The accuracy of the model w</w:t>
      </w:r>
      <w:r w:rsidR="00E11120">
        <w:t>as</w:t>
      </w:r>
      <w:r>
        <w:t xml:space="preserve"> tested against unseen data as a check against </w:t>
      </w:r>
      <w:proofErr w:type="spellStart"/>
      <w:r>
        <w:t>overfitting</w:t>
      </w:r>
      <w:proofErr w:type="spellEnd"/>
      <w:r>
        <w:t xml:space="preserve"> </w:t>
      </w:r>
      <w:r>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Pr>
          <w:noProof/>
          <w:lang w:val="en-ZA" w:eastAsia="en-ZA"/>
        </w:rPr>
        <w:t>(Jain, Duin &amp; Mao 2000)</w:t>
      </w:r>
      <w:r>
        <w:rPr>
          <w:lang w:val="en-ZA" w:eastAsia="en-ZA"/>
        </w:rPr>
        <w:fldChar w:fldCharType="end"/>
      </w:r>
      <w:r>
        <w:t>.</w:t>
      </w:r>
    </w:p>
    <w:p w14:paraId="2E9B9BED" w14:textId="77777777" w:rsidR="005311D8" w:rsidRDefault="005311D8" w:rsidP="005311D8">
      <w:pPr>
        <w:pStyle w:val="1TeksCharChar"/>
      </w:pPr>
    </w:p>
    <w:p w14:paraId="22B99CFB" w14:textId="434E2551" w:rsidR="005311D8" w:rsidRDefault="005311D8" w:rsidP="005311D8">
      <w:pPr>
        <w:pStyle w:val="1TeksCharChar"/>
      </w:pPr>
      <w:r>
        <w:t xml:space="preserve">This work is intended to be applied research.  Emphasis </w:t>
      </w:r>
      <w:r w:rsidR="00EB42FD">
        <w:t>was</w:t>
      </w:r>
      <w:r>
        <w:t xml:space="preserve"> placed on producing a map that is both useful and usable </w:t>
      </w:r>
      <w:r>
        <w:fldChar w:fldCharType="begin" w:fldLock="1"/>
      </w:r>
      <w:r w:rsidR="005708E9">
        <w:instrText>ADDIN CSL_CITATION { "citationItems" : [ { "id" : "ITEM-1", "itemData" : { "DOI" : "10.1016/j.biocon.2005.04.019", "ISSN" : "00063207", "author" : [ { "dropping-particle" : "", "family" : "Pierce", "given" : "SM", "non-dropping-particle" : "", "parse-names" : false, "suffix" : "" }, { "dropping-particle" : "", "family" : "Cowling", "given" : "Richard M.", "non-dropping-particle" : "", "parse-names" : false, "suffix" : "" }, { "dropping-particle" : "", "family" : "Knight", "given" : "Andrew T.", "non-dropping-particle" : "", "parse-names" : false, "suffix" : "" }, { "dropping-particle" : "", "family" : "Lombard", "given" : "Amanda T.", "non-dropping-particle" : "", "parse-names" : false, "suffix" : "" }, { "dropping-particle" : "", "family" : "Rouget", "given" : "Mathieu", "non-dropping-particle" : "", "parse-names" : false, "suffix" : "" }, { "dropping-particle" : "", "family" : "Wolf", "given" : "Trevor", "non-dropping-particle" : "", "parse-names" : false, "suffix" : "" } ], "container-title" : "Biological Conservation", "id" : "ITEM-1", "issue" : "4", "issued" : { "date-parts" : [ [ "2005", "10" ] ] }, "note" : "Interesting and important but not relevant to my msc.", "page" : "441-458", "title" : "Systematic conservation planning products for land-use planning: Interpretation for implementation", "type" : "article-journal", "volume" : "125" }, "uris" : [ "http://www.mendeley.com/documents/?uuid=5525d5f7-d3b3-404d-99ca-2cbbd4b232ad" ] } ], "mendeley" : { "formattedCitation" : "(Pierce et al. 2005)", "plainTextFormattedCitation" : "(Pierce et al. 2005)", "previouslyFormattedCitation" : "(Pierce et al. 2005)" }, "properties" : { "noteIndex" : 0 }, "schema" : "https://github.com/citation-style-language/schema/raw/master/csl-citation.json" }</w:instrText>
      </w:r>
      <w:r>
        <w:fldChar w:fldCharType="separate"/>
      </w:r>
      <w:r>
        <w:rPr>
          <w:noProof/>
          <w:lang w:val="en-ZA" w:eastAsia="en-ZA"/>
        </w:rPr>
        <w:t>(Pierce et al. 2005)</w:t>
      </w:r>
      <w:r>
        <w:rPr>
          <w:lang w:val="en-ZA" w:eastAsia="en-ZA"/>
        </w:rPr>
        <w:fldChar w:fldCharType="end"/>
      </w:r>
      <w:r>
        <w:t xml:space="preserve">. </w:t>
      </w:r>
      <w:r w:rsidR="007647D6">
        <w:t xml:space="preserve"> </w:t>
      </w:r>
      <w:r>
        <w:t>This require</w:t>
      </w:r>
      <w:r w:rsidR="00EB42FD">
        <w:t>d</w:t>
      </w:r>
      <w:r>
        <w:t xml:space="preserve"> interaction and communication with stake-holders </w:t>
      </w:r>
      <w:r>
        <w:fldChar w:fldCharType="begin" w:fldLock="1"/>
      </w:r>
      <w:r w:rsidR="005708E9">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"page" : "202-211", "publisher" : "Elsevier Ltd", "title" : "Walking in STEP: Lessons for linking spatial prioritisations to implementation strategies", "type" : "article-journal", "volume" : "144" }, "uris" : [ "http://www.mendeley.com/documents/?uuid=b8ac6ce8-62e0-400f-8c4f-d22d4726295f" ] } ], "mendeley" : { "formattedCitation" : "(Knight et al. 2011)", "plainTextFormattedCitation" : "(Knight et al. 2011)", "previouslyFormattedCitation" : "(Knight et al. 2011)" }, "properties" : { "noteIndex" : 0 }, "schema" : "https://github.com/citation-style-language/schema/raw/master/csl-citation.json" }</w:instrText>
      </w:r>
      <w:r>
        <w:fldChar w:fldCharType="separate"/>
      </w:r>
      <w:r>
        <w:rPr>
          <w:noProof/>
          <w:lang w:val="en-ZA" w:eastAsia="en-ZA"/>
        </w:rPr>
        <w:t>(Knight et al. 2011)</w:t>
      </w:r>
      <w:r>
        <w:rPr>
          <w:lang w:val="en-ZA" w:eastAsia="en-ZA"/>
        </w:rPr>
        <w:fldChar w:fldCharType="end"/>
      </w:r>
      <w:r>
        <w:t xml:space="preserve">, specifically environmental practitioners currently involved in performing canopy cover assessments, the STRP and the GIB, who are the restoration implementing agents </w:t>
      </w:r>
      <w:r>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w:t>
      </w:r>
    </w:p>
    <w:p w14:paraId="45C80068" w14:textId="77777777" w:rsidR="005311D8" w:rsidRDefault="005311D8" w:rsidP="005311D8">
      <w:pPr>
        <w:pStyle w:val="1TeksCharChar"/>
      </w:pPr>
    </w:p>
    <w:p w14:paraId="24C46A9A" w14:textId="67675ACB" w:rsidR="005311D8" w:rsidRDefault="005311D8" w:rsidP="005311D8">
      <w:pPr>
        <w:pStyle w:val="1TeksCharChar"/>
      </w:pPr>
      <w:r>
        <w:t xml:space="preserve">There is a tendency for environmental remote sensing to be conducted in an isolated way that does not allocate adequate importance to understanding complex human and ecological processes affecting the data being analysed </w:t>
      </w:r>
      <w:r>
        <w:fldChar w:fldCharType="begin" w:fldLock="1"/>
      </w:r>
      <w:r w:rsidR="005708E9">
        <w:instrText>ADDIN CSL_CITATION { "citationItems" : [ { "id" : "ITEM-1", "itemData" : { "DOI" : "10.1016/j.jaridenv.2011.05.002", "ISSN" : "01401963", "author" : [ { "dropping-particle" : "", "family" : "Hein", "given" : "L.", "non-dropping-particle" : "", "parse-names" : false, "suffix" : "" }, { "dropping-particle" : "", "family" : "Ridder", "given" : "N", "non-dropping-particle" : "de", "parse-names" : false, "suffix" : "" }, { "dropping-particle" : "", "family" : "Hiernaux", "given" : "P.", "non-dropping-particle" : "", "parse-names" : false, "suffix" : "" }, { "dropping-particle" : "", "family" : "Leemans", "given" : "R.", "non-dropping-particle" : "", "parse-names" : false, "suffix" : "" }, { "dropping-particle" : "", "family" : "Wit", "given" : "A", "non-dropping-particle" : "de", "parse-names" : false, "suffix" : "" }, { "dropping-particle" : "", "family" : "Schaepman", "given" : "M.", "non-dropping-particle" : "", "parse-names" : false, "suffix" : "" } ], "container-title" : "Journal of Arid Environments", "id" : "ITEM-1", "issue" : "11", "issued" : { "date-parts" : [ [ "2011", "11" ] ] }, "note" : "A study showing localised effects and difficulty in generalising spatially because of complex, connected and non-linear ecological processes. Repeat of known arid area problems", "page" : "1164-1172", "publisher" : "Elsevier Ltd", "title" : "Desertification in the Sahel: Towards better accounting for ecosystem dynamics in the interpretation of remote sensing images", "type" : "article-journal", "volume" : "75" }, "uris" : [ "http://www.mendeley.com/documents/?uuid=44fcacce-3a3f-49ba-99e4-69987147534d" ] }, { "id" : "ITEM-2", "itemData" : { "abstract" : "Environmental analysts increasingly utilize remote sensing (RS) and geo- graphic information science (GIS) techniques to study the relationship be- tween human societies and their biophysical environment. This paper con- siders the influence these techniques have had on environmental research. Using the case of the Sahel, the paper first relates contemporary applications of RS/GIS to the history of the environmental scientific practice in the re- gion. While facilitating an expansion of spatiotemporal scales, applications of these new techniques continue the methodological failings of the past by relying on visual measures of environmental change and problematic indica- tors of human land-use pressures. The human ecologyfields (human, cultural, and political ecologies), by emphasizing the causal connections between local management and environmental change, can address the problems inherent with the spatial analytical turn in environmental science. Using the author's experience with the use of GIS in apolitical ecology study of grazing manage- ment in western Niger, ways of more closely integrating RS/GIS techniques into human ecological research are discussed.", "author" : [ { "dropping-particle" : "", "family" : "Turner", "given" : "Matthew D", "non-dropping-particle" : "", "parse-names" : false, "suffix" : "" } ], "container-title" : "Human Ecology", "id" : "ITEM-2", "issue" : "2", "issued" : { "date-parts" : [ [ "2003" ] ] }, "page" : "255-279", "title" : "Methodological reflections on the use of remote sensing and geographic information science in human ecological research", "type" : "article-journal", "volume" : "31" }, "uris" : [ "http://www.mendeley.com/documents/?uuid=a80c3e7e-49de-420b-8c13-665280292c90" ] } ], "mendeley" : { "formattedCitation" : "(Hein et al. 2011; Turner 2003)", "plainTextFormattedCitation" : "(Hein et al. 2011; Turner 2003)", "previouslyFormattedCitation" : "(Hein et al. 2011; Turner 2003)" }, "properties" : { "noteIndex" : 0 }, "schema" : "https://github.com/citation-style-language/schema/raw/master/csl-citation.json" }</w:instrText>
      </w:r>
      <w:r>
        <w:fldChar w:fldCharType="separate"/>
      </w:r>
      <w:r>
        <w:rPr>
          <w:noProof/>
          <w:lang w:val="en-ZA" w:eastAsia="en-ZA"/>
        </w:rPr>
        <w:t>(Hein et al. 2011; Turner 2003)</w:t>
      </w:r>
      <w:r>
        <w:rPr>
          <w:lang w:val="en-ZA" w:eastAsia="en-ZA"/>
        </w:rPr>
        <w:fldChar w:fldCharType="end"/>
      </w:r>
      <w:r>
        <w:t xml:space="preserve">.  This naïve approach can lead to models that do not generalise well over varying spatial and temporal conditions.  Recognition of the value of multi-disciplinary teams incorporating expert knowledge of local conditions and field experience is given in </w:t>
      </w:r>
      <w:r>
        <w:fldChar w:fldCharType="begin" w:fldLock="1"/>
      </w:r>
      <w:r w:rsidR="005708E9">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"page" : "202-211", "publisher" : "Elsevier Ltd", "title" : "Walking in STEP: Lessons for linking spatial prioritisations to implementation strategies", "type" : "article-journal", "volume" : "144" }, "uris" : [ "http://www.mendeley.com/documents/?uuid=b8ac6ce8-62e0-400f-8c4f-d22d4726295f"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"(Knight et al. 2011; Thompson et al. 2009)", "manualFormatting" : "Knight et al. (2011) and Thompson et al. (2009)", "plainTextFormattedCitation" : "(Knight et al. 2011; Thompson et al. 2009)", "previouslyFormattedCitation" : "(Knight et al. 2011; Thompson et al. 2009)" }, "properties" : { "noteIndex" : 0 }, "schema" : "https://github.com/citation-style-language/schema/raw/master/csl-citation.json" }</w:instrText>
      </w:r>
      <w:r>
        <w:fldChar w:fldCharType="separate"/>
      </w:r>
      <w:r>
        <w:rPr>
          <w:noProof/>
          <w:lang w:val="en-ZA" w:eastAsia="en-ZA"/>
        </w:rPr>
        <w:t>Knight et al. (2011) and Thompson et al. (2009)</w:t>
      </w:r>
      <w:r>
        <w:rPr>
          <w:lang w:val="en-ZA" w:eastAsia="en-ZA"/>
        </w:rPr>
        <w:fldChar w:fldCharType="end"/>
      </w:r>
      <w:r>
        <w:t xml:space="preserve">.  This </w:t>
      </w:r>
      <w:r>
        <w:lastRenderedPageBreak/>
        <w:t>research w</w:t>
      </w:r>
      <w:r w:rsidR="00EB42FD">
        <w:t>as</w:t>
      </w:r>
      <w:r>
        <w:t xml:space="preserve"> undertaken in collaboration with a botanist, Jan </w:t>
      </w:r>
      <w:proofErr w:type="spellStart"/>
      <w:r>
        <w:t>Vlok</w:t>
      </w:r>
      <w:proofErr w:type="spellEnd"/>
      <w:r>
        <w:t xml:space="preserve">, who has a wealth of experience in the Little Karoo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"page"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Forsyth, Vlok &amp; Reyers 2008; Vlok, Cowling &amp; Wolf 2005)", "plainTextFormattedCitation" : "(Thompson et al. 2009; Forsyth, Vlok &amp; Reyers 2008; Vlok, Cowling &amp; Wolf 2005)", "previouslyFormattedCitation" : "(Thompson et al. 2009; Forsyth, Vlok &amp; Reyers 2008; Vlok, Cowling &amp; Wolf 2005)" }, "properties" : { "noteIndex" : 0 }, "schema" : "https://github.com/citation-style-language/schema/raw/master/csl-citation.json" }</w:instrText>
      </w:r>
      <w:r>
        <w:fldChar w:fldCharType="separate"/>
      </w:r>
      <w:r>
        <w:rPr>
          <w:noProof/>
          <w:lang w:val="en-ZA" w:eastAsia="en-ZA"/>
        </w:rPr>
        <w:t>(Thompson et al. 2009; Forsyth, Vlok &amp; Reyers 2008; Vlok, Cowling &amp; Wolf 2005)</w:t>
      </w:r>
      <w:r>
        <w:rPr>
          <w:lang w:val="en-ZA" w:eastAsia="en-ZA"/>
        </w:rPr>
        <w:fldChar w:fldCharType="end"/>
      </w:r>
      <w:r>
        <w:t xml:space="preserve"> and with </w:t>
      </w:r>
      <w:r>
        <w:rPr>
          <w:i/>
        </w:rPr>
        <w:t xml:space="preserve">P. </w:t>
      </w:r>
      <w:proofErr w:type="spellStart"/>
      <w:r>
        <w:rPr>
          <w:i/>
        </w:rPr>
        <w:t>afra</w:t>
      </w:r>
      <w:proofErr w:type="spellEnd"/>
      <w:r>
        <w:t xml:space="preserve"> in particular.  </w:t>
      </w:r>
      <w:r w:rsidR="00EB42FD">
        <w:t>H</w:t>
      </w:r>
      <w:r>
        <w:t xml:space="preserve">is insight into local habitat variations and </w:t>
      </w:r>
      <w:r w:rsidR="00EB42FD">
        <w:t>involvement in restoration work was</w:t>
      </w:r>
      <w:r>
        <w:t xml:space="preserve"> invaluable to </w:t>
      </w:r>
      <w:r w:rsidR="002127AC">
        <w:t>the study</w:t>
      </w:r>
      <w:r>
        <w:t xml:space="preserve">.  </w:t>
      </w:r>
    </w:p>
    <w:p w14:paraId="1E3A611A" w14:textId="77777777" w:rsidR="00573F43" w:rsidRDefault="00573F43" w:rsidP="005311D8">
      <w:pPr>
        <w:pStyle w:val="1TeksCharChar"/>
      </w:pPr>
    </w:p>
    <w:p w14:paraId="40ABDD0A" w14:textId="4F9F5ED4" w:rsidR="001E2F63" w:rsidRDefault="001E2F63" w:rsidP="005311D8">
      <w:pPr>
        <w:pStyle w:val="1TeksCharChar"/>
      </w:pPr>
      <w:r>
        <w:t>The technical details of radiometric calibration, feature selection</w:t>
      </w:r>
      <w:r w:rsidR="002513CD">
        <w:t xml:space="preserve"> and classification</w:t>
      </w:r>
      <w:r>
        <w:t xml:space="preserve"> are contained in Chapters 2, 3 and 4 respectively.  These chapters were written as </w:t>
      </w:r>
      <w:r w:rsidR="001353AD">
        <w:t>papers to be submitted to appropriate scientific journals</w:t>
      </w:r>
      <w:r>
        <w:t xml:space="preserve">.  Short literature reviews and further details on the methodology </w:t>
      </w:r>
      <w:r w:rsidR="001353AD">
        <w:t xml:space="preserve">relevant to each topic </w:t>
      </w:r>
      <w:r>
        <w:t>are provided</w:t>
      </w:r>
      <w:r w:rsidR="001353AD">
        <w:t xml:space="preserve"> in their respective chapters.  It was necessary to repeat some material in these chapters to make them </w:t>
      </w:r>
      <w:r w:rsidR="00765E2E">
        <w:t xml:space="preserve">coherent in isolation.  </w:t>
      </w:r>
    </w:p>
    <w:p w14:paraId="1C4BA41F" w14:textId="77777777" w:rsidR="00893AC2" w:rsidRDefault="00C24131" w:rsidP="00E26A85">
      <w:pPr>
        <w:pStyle w:val="1TeksCharChar"/>
      </w:pPr>
      <w:r>
        <w:rPr>
          <w:noProof/>
          <w:lang w:val="en-ZA" w:eastAsia="en-ZA"/>
        </w:rPr>
        <mc:AlternateContent>
          <mc:Choice Requires="wpc">
            <w:drawing>
              <wp:inline distT="0" distB="0" distL="0" distR="0" wp14:anchorId="7823B1F6" wp14:editId="0C6F1A04">
                <wp:extent cx="5879465" cy="3583940"/>
                <wp:effectExtent l="0" t="0" r="26035" b="1651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Rounded Rectangle 29"/>
                        <wps:cNvSpPr/>
                        <wps:spPr>
                          <a:xfrm>
                            <a:off x="2430780" y="288216"/>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D056BB7" w14:textId="77777777" w:rsidR="004D7CF6" w:rsidRDefault="004D7CF6" w:rsidP="00C24131">
                              <w:pPr>
                                <w:pStyle w:val="NormalWeb"/>
                                <w:spacing w:before="0" w:beforeAutospacing="0" w:after="0" w:afterAutospacing="0"/>
                                <w:jc w:val="center"/>
                              </w:pPr>
                              <w:r>
                                <w:t>Literature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564810" y="288207"/>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C59A644" w14:textId="77777777" w:rsidR="004D7CF6" w:rsidRDefault="004D7CF6" w:rsidP="00C24131">
                              <w:pPr>
                                <w:pStyle w:val="NormalWeb"/>
                                <w:spacing w:before="0" w:beforeAutospacing="0" w:after="0" w:afterAutospacing="0"/>
                                <w:jc w:val="center"/>
                              </w:pPr>
                              <w:r>
                                <w:t>Imagery acquisition/ preparation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43141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FB5FBB8" w14:textId="77777777" w:rsidR="004D7CF6" w:rsidRDefault="004D7CF6" w:rsidP="00C24131">
                              <w:pPr>
                                <w:pStyle w:val="NormalWeb"/>
                                <w:spacing w:before="0" w:beforeAutospacing="0" w:after="0" w:afterAutospacing="0"/>
                                <w:jc w:val="center"/>
                              </w:pPr>
                              <w:r>
                                <w:t>Radiometric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431415" y="257774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87ABA85" w14:textId="77777777" w:rsidR="004D7CF6" w:rsidRDefault="004D7CF6" w:rsidP="00C24131">
                              <w:pPr>
                                <w:pStyle w:val="NormalWeb"/>
                                <w:spacing w:before="0" w:beforeAutospacing="0" w:after="0" w:afterAutospacing="0"/>
                                <w:jc w:val="center"/>
                              </w:pPr>
                              <w:r>
                                <w:t>Calibration 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ounded Rectangle 33"/>
                        <wps:cNvSpPr/>
                        <wps:spPr>
                          <a:xfrm>
                            <a:off x="430085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F84493E" w14:textId="77777777" w:rsidR="004D7CF6" w:rsidRDefault="004D7CF6" w:rsidP="00C24131">
                              <w:pPr>
                                <w:pStyle w:val="NormalWeb"/>
                                <w:spacing w:before="0" w:beforeAutospacing="0" w:after="0" w:afterAutospacing="0"/>
                                <w:jc w:val="center"/>
                              </w:pPr>
                              <w:r>
                                <w:t>Classifier 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300855" y="2570274"/>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CB8B584" w14:textId="77777777" w:rsidR="004D7CF6" w:rsidRDefault="004D7CF6" w:rsidP="00C24131">
                              <w:pPr>
                                <w:pStyle w:val="NormalWeb"/>
                                <w:spacing w:before="0" w:beforeAutospacing="0" w:after="0" w:afterAutospacing="0"/>
                                <w:jc w:val="center"/>
                              </w:pPr>
                              <w:r>
                                <w:t>Interpretation and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566080" y="142033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3173CFA" w14:textId="77777777" w:rsidR="004D7CF6" w:rsidRDefault="004D7CF6" w:rsidP="00C24131">
                              <w:pPr>
                                <w:pStyle w:val="NormalWeb"/>
                                <w:spacing w:before="0" w:beforeAutospacing="0" w:after="0" w:afterAutospacing="0"/>
                                <w:jc w:val="center"/>
                              </w:pPr>
                              <w:r>
                                <w:t>Evaluate imagery suitability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a:stCxn id="30" idx="2"/>
                          <a:endCxn id="35" idx="0"/>
                        </wps:cNvCnPr>
                        <wps:spPr>
                          <a:xfrm>
                            <a:off x="1140810" y="1008207"/>
                            <a:ext cx="1270" cy="4121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29" idx="2"/>
                          <a:endCxn id="31" idx="0"/>
                        </wps:cNvCnPr>
                        <wps:spPr>
                          <a:xfrm>
                            <a:off x="3006780" y="1008216"/>
                            <a:ext cx="635" cy="4104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stCxn id="31" idx="2"/>
                          <a:endCxn id="32" idx="0"/>
                        </wps:cNvCnPr>
                        <wps:spPr>
                          <a:xfrm>
                            <a:off x="3007415" y="2138622"/>
                            <a:ext cx="0" cy="439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1" idx="3"/>
                          <a:endCxn id="33" idx="1"/>
                        </wps:cNvCnPr>
                        <wps:spPr>
                          <a:xfrm>
                            <a:off x="3583415" y="1778622"/>
                            <a:ext cx="7174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Elbow Connector 44"/>
                        <wps:cNvCnPr>
                          <a:stCxn id="32" idx="1"/>
                          <a:endCxn id="31" idx="1"/>
                        </wps:cNvCnPr>
                        <wps:spPr>
                          <a:xfrm rot="10800000">
                            <a:off x="2431414" y="1778623"/>
                            <a:ext cx="12700" cy="1159127"/>
                          </a:xfrm>
                          <a:prstGeom prst="bentConnector3">
                            <a:avLst>
                              <a:gd name="adj1" fmla="val 28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Elbow Connector 45"/>
                        <wps:cNvCnPr>
                          <a:stCxn id="35" idx="1"/>
                          <a:endCxn id="30" idx="1"/>
                        </wps:cNvCnPr>
                        <wps:spPr>
                          <a:xfrm rot="10800000">
                            <a:off x="564809" y="648207"/>
                            <a:ext cx="1270" cy="1132132"/>
                          </a:xfrm>
                          <a:prstGeom prst="bentConnector3">
                            <a:avLst>
                              <a:gd name="adj1" fmla="val 233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stCxn id="33" idx="2"/>
                          <a:endCxn id="34" idx="0"/>
                        </wps:cNvCnPr>
                        <wps:spPr>
                          <a:xfrm>
                            <a:off x="4876855" y="2138622"/>
                            <a:ext cx="0" cy="4316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Elbow Connector 47"/>
                        <wps:cNvCnPr>
                          <a:endCxn id="33" idx="0"/>
                        </wps:cNvCnPr>
                        <wps:spPr>
                          <a:xfrm>
                            <a:off x="3583415" y="648207"/>
                            <a:ext cx="1293440" cy="770415"/>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a:stCxn id="30" idx="3"/>
                          <a:endCxn id="31" idx="1"/>
                        </wps:cNvCnPr>
                        <wps:spPr>
                          <a:xfrm>
                            <a:off x="1716810" y="648207"/>
                            <a:ext cx="714605" cy="1130415"/>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23B1F6" id="Canvas 27" o:spid="_x0000_s1027" editas="canvas" style="width:462.95pt;height:282.2pt;mso-position-horizontal-relative:char;mso-position-vertical-relative:line" coordsize="58794,3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794;height:35839;visibility:visible;mso-wrap-style:square" stroked="t" strokecolor="black [3213]">
                  <v:fill o:detectmouseclick="t"/>
                  <v:path o:connecttype="none"/>
                </v:shape>
                <v:roundrect id="Rounded Rectangle 29" o:spid="_x0000_s1029" style="position:absolute;left:24307;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kGMQA&#10;AADbAAAADwAAAGRycy9kb3ducmV2LnhtbESPT2vCQBTE74LfYXlCb2ajhWJTVxGhtEcb/0BvL9nX&#10;JJh9G3a3mvjpuwXB4zAzv2GW69604kLON5YVzJIUBHFpdcOVgsP+fboA4QOyxtYyKRjIw3o1Hi0x&#10;0/bKX3TJQyUihH2GCuoQukxKX9Zk0Ce2I47ej3UGQ5SuktrhNcJNK+dp+iINNhwXauxoW1N5zn+N&#10;glP6fcMty+LjdCzPO+tc8Tw4pZ4m/eYNRKA+PML39qdWMH+F/y/x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ZBjEAAAA2wAAAA8AAAAAAAAAAAAAAAAAmAIAAGRycy9k&#10;b3ducmV2LnhtbFBLBQYAAAAABAAEAPUAAACJAwAAAAA=&#10;" filled="f" strokecolor="black [3213]" strokeweight="1pt">
                  <v:stroke joinstyle="miter"/>
                  <v:textbox>
                    <w:txbxContent>
                      <w:p w14:paraId="0D056BB7" w14:textId="77777777" w:rsidR="004D7CF6" w:rsidRDefault="004D7CF6" w:rsidP="00C24131">
                        <w:pPr>
                          <w:pStyle w:val="NormalWeb"/>
                          <w:spacing w:before="0" w:beforeAutospacing="0" w:after="0" w:afterAutospacing="0"/>
                          <w:jc w:val="center"/>
                        </w:pPr>
                        <w:r>
                          <w:t>Literature review</w:t>
                        </w:r>
                      </w:p>
                    </w:txbxContent>
                  </v:textbox>
                </v:roundrect>
                <v:roundrect id="Rounded Rectangle 30" o:spid="_x0000_s1030" style="position:absolute;left:5648;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bWL0A&#10;AADbAAAADwAAAGRycy9kb3ducmV2LnhtbERPy6rCMBDdC/5DGMGdpiqIVKOIILr0dYW7G5uxLTaT&#10;kkStfr1ZCC4P5z1bNKYSD3K+tKxg0E9AEGdWl5wrOB3XvQkIH5A1VpZJwYs8LObt1gxTbZ+8p8ch&#10;5CKGsE9RQRFCnUrps4IM+r6tiSN3tc5giNDlUjt8xnBTyWGSjKXBkmNDgTWtCspuh7tRcE7+37hi&#10;edmc/7Lbzjp3Gb2cUt1Os5yCCNSEn/jr3moFo7g+fok/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BJbWL0AAADbAAAADwAAAAAAAAAAAAAAAACYAgAAZHJzL2Rvd25yZXYu&#10;eG1sUEsFBgAAAAAEAAQA9QAAAIIDAAAAAA==&#10;" filled="f" strokecolor="black [3213]" strokeweight="1pt">
                  <v:stroke joinstyle="miter"/>
                  <v:textbox>
                    <w:txbxContent>
                      <w:p w14:paraId="7C59A644" w14:textId="77777777" w:rsidR="004D7CF6" w:rsidRDefault="004D7CF6" w:rsidP="00C24131">
                        <w:pPr>
                          <w:pStyle w:val="NormalWeb"/>
                          <w:spacing w:before="0" w:beforeAutospacing="0" w:after="0" w:afterAutospacing="0"/>
                          <w:jc w:val="center"/>
                        </w:pPr>
                        <w:r>
                          <w:t>Imagery acquisition/ preparation</w:t>
                        </w:r>
                      </w:p>
                    </w:txbxContent>
                  </v:textbox>
                </v:roundrect>
                <v:roundrect id="Rounded Rectangle 31" o:spid="_x0000_s1031" style="position:absolute;left:24314;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7+w8EA&#10;AADbAAAADwAAAGRycy9kb3ducmV2LnhtbESPzarCMBSE94LvEI7gTlOvIJdqFBHkuvTnKrg7Nse2&#10;2JyUJGr16Y0guBxm5htmMmtMJW7kfGlZwaCfgCDOrC45V/C/W/Z+QfiArLGyTAoe5GE2bbcmmGp7&#10;5w3dtiEXEcI+RQVFCHUqpc8KMuj7tiaO3tk6gyFKl0vt8B7hppI/STKSBkuOCwXWtCgou2yvRsEh&#10;OT5xwfL0d9hnl7V17jR8OKW6nWY+BhGoCd/wp73SCoYDeH+JP0B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e/sPBAAAA2wAAAA8AAAAAAAAAAAAAAAAAmAIAAGRycy9kb3du&#10;cmV2LnhtbFBLBQYAAAAABAAEAPUAAACGAwAAAAA=&#10;" filled="f" strokecolor="black [3213]" strokeweight="1pt">
                  <v:stroke joinstyle="miter"/>
                  <v:textbox>
                    <w:txbxContent>
                      <w:p w14:paraId="0FB5FBB8" w14:textId="77777777" w:rsidR="004D7CF6" w:rsidRDefault="004D7CF6" w:rsidP="00C24131">
                        <w:pPr>
                          <w:pStyle w:val="NormalWeb"/>
                          <w:spacing w:before="0" w:beforeAutospacing="0" w:after="0" w:afterAutospacing="0"/>
                          <w:jc w:val="center"/>
                        </w:pPr>
                        <w:r>
                          <w:t>Radiometric calibration</w:t>
                        </w:r>
                      </w:p>
                    </w:txbxContent>
                  </v:textbox>
                </v:roundrect>
                <v:roundrect id="Rounded Rectangle 32" o:spid="_x0000_s1032" style="position:absolute;left:24314;top:25777;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gtMMA&#10;AADbAAAADwAAAGRycy9kb3ducmV2LnhtbESPQWvCQBSE74X+h+UVeqsbIxRJXUUCosc2WqG3Z/Y1&#10;Ccm+DbtrTPrru0Khx2FmvmFWm9F0YiDnG8sK5rMEBHFpdcOVgtNx97IE4QOyxs4yKZjIw2b9+LDC&#10;TNsbf9BQhEpECPsMFdQh9JmUvqzJoJ/Znjh639YZDFG6SmqHtwg3nUyT5FUabDgu1NhTXlPZFlej&#10;4Jx8/WDO8rI/f5btu3XuspicUs9P4/YNRKAx/If/2getYJHC/U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xgtMMAAADbAAAADwAAAAAAAAAAAAAAAACYAgAAZHJzL2Rv&#10;d25yZXYueG1sUEsFBgAAAAAEAAQA9QAAAIgDAAAAAA==&#10;" filled="f" strokecolor="black [3213]" strokeweight="1pt">
                  <v:stroke joinstyle="miter"/>
                  <v:textbox>
                    <w:txbxContent>
                      <w:p w14:paraId="687ABA85" w14:textId="77777777" w:rsidR="004D7CF6" w:rsidRDefault="004D7CF6" w:rsidP="00C24131">
                        <w:pPr>
                          <w:pStyle w:val="NormalWeb"/>
                          <w:spacing w:before="0" w:beforeAutospacing="0" w:after="0" w:afterAutospacing="0"/>
                          <w:jc w:val="center"/>
                        </w:pPr>
                        <w:r>
                          <w:t>Calibration validation</w:t>
                        </w:r>
                      </w:p>
                    </w:txbxContent>
                  </v:textbox>
                </v:roundrect>
                <v:roundrect id="Rounded Rectangle 33" o:spid="_x0000_s1033" style="position:absolute;left:43008;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FL8EA&#10;AADbAAAADwAAAGRycy9kb3ducmV2LnhtbESPQYvCMBSE74L/IbwFb5quBZFqlEUQPbquFrw9m7dt&#10;sXkpSdS6v94sCB6HmfmGmS8704gbOV9bVvA5SkAQF1bXXCo4/KyHUxA+IGtsLJOCB3lYLvq9OWba&#10;3vmbbvtQighhn6GCKoQ2k9IXFRn0I9sSR+/XOoMhSldK7fAe4aaR4ySZSIM1x4UKW1pVVFz2V6Mg&#10;T05/uGJ53uTH4rKzzp3Th1Nq8NF9zUAE6sI7/GpvtYI0hf8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AxS/BAAAA2wAAAA8AAAAAAAAAAAAAAAAAmAIAAGRycy9kb3du&#10;cmV2LnhtbFBLBQYAAAAABAAEAPUAAACGAwAAAAA=&#10;" filled="f" strokecolor="black [3213]" strokeweight="1pt">
                  <v:stroke joinstyle="miter"/>
                  <v:textbox>
                    <w:txbxContent>
                      <w:p w14:paraId="3F84493E" w14:textId="77777777" w:rsidR="004D7CF6" w:rsidRDefault="004D7CF6" w:rsidP="00C24131">
                        <w:pPr>
                          <w:pStyle w:val="NormalWeb"/>
                          <w:spacing w:before="0" w:beforeAutospacing="0" w:after="0" w:afterAutospacing="0"/>
                          <w:jc w:val="center"/>
                        </w:pPr>
                        <w:r>
                          <w:t>Classifier design</w:t>
                        </w:r>
                      </w:p>
                    </w:txbxContent>
                  </v:textbox>
                </v:roundrect>
                <v:roundrect id="Rounded Rectangle 34" o:spid="_x0000_s1034" style="position:absolute;left:43008;top:2570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dW8IA&#10;AADbAAAADwAAAGRycy9kb3ducmV2LnhtbESPT4vCMBTE74LfITzBm6b+QaQaRQRZj+ruFrw9m2db&#10;bF5KktXqp98sLHgcZuY3zHLdmlrcyfnKsoLRMAFBnFtdcaHg63M3mIPwAVljbZkUPMnDetXtLDHV&#10;9sFHup9CISKEfYoKyhCaVEqfl2TQD21DHL2rdQZDlK6Q2uEjwk0tx0kykwYrjgslNrQtKb+dfoyC&#10;LDm/cMvy8pF957eDde4yeTql+r12swARqA3v8H97rxVMpvD3Jf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V1bwgAAANsAAAAPAAAAAAAAAAAAAAAAAJgCAABkcnMvZG93&#10;bnJldi54bWxQSwUGAAAAAAQABAD1AAAAhwMAAAAA&#10;" filled="f" strokecolor="black [3213]" strokeweight="1pt">
                  <v:stroke joinstyle="miter"/>
                  <v:textbox>
                    <w:txbxContent>
                      <w:p w14:paraId="3CB8B584" w14:textId="77777777" w:rsidR="004D7CF6" w:rsidRDefault="004D7CF6" w:rsidP="00C24131">
                        <w:pPr>
                          <w:pStyle w:val="NormalWeb"/>
                          <w:spacing w:before="0" w:beforeAutospacing="0" w:after="0" w:afterAutospacing="0"/>
                          <w:jc w:val="center"/>
                        </w:pPr>
                        <w:r>
                          <w:t>Interpretation and evaluation</w:t>
                        </w:r>
                      </w:p>
                    </w:txbxContent>
                  </v:textbox>
                </v:roundrect>
                <v:roundrect id="Rounded Rectangle 35" o:spid="_x0000_s1035" style="position:absolute;left:5660;top:14203;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4wMIA&#10;AADbAAAADwAAAGRycy9kb3ducmV2LnhtbESPQYvCMBSE74L/ITzBm6YqilSjiCDrUd3dgrdn82yL&#10;zUtJslr99ZuFBY/DzHzDLNetqcWdnK8sKxgNExDEudUVFwq+PneDOQgfkDXWlknBkzysV93OElNt&#10;H3yk+ykUIkLYp6igDKFJpfR5SQb90DbE0btaZzBE6QqpHT4i3NRynCQzabDiuFBiQ9uS8tvpxyjI&#10;kvMLtywvH9l3fjtY5y6Tp1Oq32s3CxCB2vAO/7f3WsFkC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ZfjAwgAAANsAAAAPAAAAAAAAAAAAAAAAAJgCAABkcnMvZG93&#10;bnJldi54bWxQSwUGAAAAAAQABAD1AAAAhwMAAAAA&#10;" filled="f" strokecolor="black [3213]" strokeweight="1pt">
                  <v:stroke joinstyle="miter"/>
                  <v:textbox>
                    <w:txbxContent>
                      <w:p w14:paraId="63173CFA" w14:textId="77777777" w:rsidR="004D7CF6" w:rsidRDefault="004D7CF6" w:rsidP="00C24131">
                        <w:pPr>
                          <w:pStyle w:val="NormalWeb"/>
                          <w:spacing w:before="0" w:beforeAutospacing="0" w:after="0" w:afterAutospacing="0"/>
                          <w:jc w:val="center"/>
                        </w:pPr>
                        <w:r>
                          <w:t>Evaluate imagery suitability</w:t>
                        </w:r>
                      </w:p>
                    </w:txbxContent>
                  </v:textbox>
                </v:roundrect>
                <v:shapetype id="_x0000_t32" coordsize="21600,21600" o:spt="32" o:oned="t" path="m,l21600,21600e" filled="f">
                  <v:path arrowok="t" fillok="f" o:connecttype="none"/>
                  <o:lock v:ext="edit" shapetype="t"/>
                </v:shapetype>
                <v:shape id="Straight Arrow Connector 39" o:spid="_x0000_s1036" type="#_x0000_t32" style="position:absolute;left:11408;top:10082;width:12;height:4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lTxMIAAADbAAAADwAAAGRycy9kb3ducmV2LnhtbESP3YrCMBSE7xd8h3CEvVtTFddajSLK&#10;wiIo/j3AoTk2xeakNFHr228EYS+HmfmGmS1aW4k7Nb50rKDfS0AQ506XXCg4n36+UhA+IGusHJOC&#10;J3lYzDsfM8y0e/CB7sdQiAhhn6ECE0KdSelzQxZ9z9XE0bu4xmKIsimkbvAR4baSgyT5lhZLjgsG&#10;a1oZyq/Hm42Ufdqvl9txubkM2mCeuxGf1yOlPrvtcgoiUBv+w+/2r1YwnMDr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lTxMIAAADbAAAADwAAAAAAAAAAAAAA&#10;AAChAgAAZHJzL2Rvd25yZXYueG1sUEsFBgAAAAAEAAQA+QAAAJADAAAAAA==&#10;" strokecolor="black [3213]" strokeweight="1pt">
                  <v:stroke endarrow="block" joinstyle="miter"/>
                </v:shape>
                <v:shape id="Straight Arrow Connector 40" o:spid="_x0000_s1037" type="#_x0000_t32" style="position:absolute;left:30067;top:10082;width:7;height:41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WJJMMAAADbAAAADwAAAGRycy9kb3ducmV2LnhtbESP0WoCQQxF3wv+wxChb3VWqVVWRxGl&#10;IIKlVT8g7MSdxZ3MsjPV9e/Ng+BjuLknOfNl52t1pTZWgQ0MBxko4iLYiksDp+P3xxRUTMgW68Bk&#10;4E4Rlove2xxzG278R9dDKpVAOOZowKXU5FrHwpHHOAgNsWTn0HpMMralti3eBO5rPcqyL+2xYrng&#10;sKG1o+Jy+PdC+Z0Om9V+Uu3Ooy65+8+YT5uxMe/9bjUDlahLr+Vne2sNfMr34iIe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liSTDAAAA2wAAAA8AAAAAAAAAAAAA&#10;AAAAoQIAAGRycy9kb3ducmV2LnhtbFBLBQYAAAAABAAEAPkAAACRAwAAAAA=&#10;" strokecolor="black [3213]" strokeweight="1pt">
                  <v:stroke endarrow="block" joinstyle="miter"/>
                </v:shape>
                <v:shape id="Straight Arrow Connector 41" o:spid="_x0000_s1038" type="#_x0000_t32" style="position:absolute;left:30074;top:21386;width:0;height:4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sv8MAAADbAAAADwAAAGRycy9kb3ducmV2LnhtbESPzWrDMBCE74W8g9hAb7XskDTGiWJM&#10;SqAUWvL3AIu1sUyslbHUxHn7qlDocZiZb5h1OdpO3GjwrWMFWZKCIK6dbrlRcD7tXnIQPiBr7ByT&#10;ggd5KDeTpzUW2t35QLdjaESEsC9QgQmhL6T0tSGLPnE9cfQubrAYohwaqQe8R7jt5CxNX6XFluOC&#10;wZ62hurr8dtGyj7P+upz2X5cZmMwj68Fn98WSj1Px2oFItAY/sN/7XetYJ7B75f4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pLL/DAAAA2wAAAA8AAAAAAAAAAAAA&#10;AAAAoQIAAGRycy9kb3ducmV2LnhtbFBLBQYAAAAABAAEAPkAAACRAwAAAAA=&#10;" strokecolor="black [3213]" strokeweight="1pt">
                  <v:stroke endarrow="block" joinstyle="miter"/>
                </v:shape>
                <v:shape id="Straight Arrow Connector 43" o:spid="_x0000_s1039" type="#_x0000_t32" style="position:absolute;left:35834;top:17786;width:71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XU8IAAADbAAAADwAAAGRycy9kb3ducmV2LnhtbESP3YrCMBSE7xd8h3CEvdNUXX+oRhFl&#10;YREU/x7g0BybYnNSmqj17Y0g7OUwM98ws0VjS3Gn2heOFfS6CQjizOmCcwXn029nAsIHZI2lY1Lw&#10;JA+Leetrhql2Dz7Q/RhyESHsU1RgQqhSKX1myKLvuoo4ehdXWwxR1rnUNT4i3JaynyQjabHguGCw&#10;opWh7Hq82UjZT3rVcjsuNpd+E8xzN+TzeqjUd7tZTkEEasJ/+NP+0wp+Bv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cXU8IAAADbAAAADwAAAAAAAAAAAAAA&#10;AAChAgAAZHJzL2Rvd25yZXYueG1sUEsFBgAAAAAEAAQA+QAAAJADAAAAAA==&#10;" strokecolor="black [3213]"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40" type="#_x0000_t34" style="position:absolute;left:24314;top:17786;width:127;height:1159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Nh8YAAADbAAAADwAAAGRycy9kb3ducmV2LnhtbESPW2sCMRSE3wv9D+EUfKtZ6wXdGqVU&#10;BEGoeCvt22Fz3F26OVmS6G77601B8HGYmW+Y6bw1lbiQ86VlBb1uAoI4s7rkXMFhv3weg/ABWWNl&#10;mRT8kof57PFhiqm2DW/psgu5iBD2KSooQqhTKX1WkEHftTVx9E7WGQxRulxqh02Em0q+JMlIGiw5&#10;LhRY03tB2c/ubBQsjt92KM+fX5v1R79t/laTZuyCUp2n9u0VRKA23MO39korGAzg/0v8A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DTYfGAAAA2wAAAA8AAAAAAAAA&#10;AAAAAAAAoQIAAGRycy9kb3ducmV2LnhtbFBLBQYAAAAABAAEAPkAAACUAwAAAAA=&#10;" adj="615600" strokecolor="black [3213]" strokeweight="1pt">
                  <v:stroke endarrow="block"/>
                </v:shape>
                <v:shape id="Elbow Connector 45" o:spid="_x0000_s1041" type="#_x0000_t34" style="position:absolute;left:5648;top:6482;width:12;height:1132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unYcAAAADbAAAADwAAAGRycy9kb3ducmV2LnhtbESPX2sCMRDE3wt+h7AF32rOYqtcjaKC&#10;4KP1z/v2st6FXnaPJNXz25tCoY/DzPyGmS9736orheiEDYxHBSjiSqzj2sDpuH2ZgYoJ2WIrTAbu&#10;FGG5GDzNsbRy40+6HlKtMoRjiQaalLpS61g15DGOpCPO3kWCx5RlqLUNeMtw3+rXonjXHh3nhQY7&#10;2jRUfR9+vIF+fGGa7u9fsgrurFm24tatMcPnfvUBKlGf/sN/7Z01MHmD3y/5B+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7p2HAAAAA2wAAAA8AAAAAAAAAAAAAAAAA&#10;oQIAAGRycy9kb3ducmV2LnhtbFBLBQYAAAAABAAEAPkAAACOAwAAAAA=&#10;" adj="5043600" strokecolor="black [3213]" strokeweight="1pt">
                  <v:stroke endarrow="block"/>
                </v:shape>
                <v:shape id="Straight Arrow Connector 46" o:spid="_x0000_s1042" type="#_x0000_t32" style="position:absolute;left:48768;top:21386;width:0;height:4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0y8IAAADbAAAADwAAAGRycy9kb3ducmV2LnhtbESP0YrCMBRE34X9h3AXfNNUUVe6jSKK&#10;sAiKun7ApbltyjY3pYla/34jCD4OM3OGyZadrcWNWl85VjAaJiCIc6crLhVcfreDOQgfkDXWjknB&#10;gzwsFx+9DFPt7nyi2zmUIkLYp6jAhNCkUvrckEU/dA1x9ArXWgxRtqXULd4j3NZynCQzabHiuGCw&#10;obWh/O98tZFynI+a1f6r2hXjLpjHYcqXzVSp/me3+gYRqAvv8Kv9oxVMZ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C0y8IAAADbAAAADwAAAAAAAAAAAAAA&#10;AAChAgAAZHJzL2Rvd25yZXYueG1sUEsFBgAAAAAEAAQA+QAAAJADAAA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Elbow Connector 47" o:spid="_x0000_s1043" type="#_x0000_t33" style="position:absolute;left:35834;top:6482;width:12934;height:77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P4cMAAADbAAAADwAAAGRycy9kb3ducmV2LnhtbESP0WrCQBRE3wv9h+UWfKubimgaXUVa&#10;Rd9KtB9wzV6T0OzdsLua6Ne7QsHHYWbOMPNlbxpxIedrywo+hgkI4sLqmksFv4fNewrCB2SNjWVS&#10;cCUPy8XryxwzbTvO6bIPpYgQ9hkqqEJoMyl9UZFBP7QtcfRO1hkMUbpSaoddhJtGjpJkIg3WHBcq&#10;bOmrouJvfzYKbrl3P2m/PibNym6/89G0O346pQZv/WoGIlAfnuH/9k4rGE/h8SX+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Xj+HDAAAA2wAAAA8AAAAAAAAAAAAA&#10;AAAAoQIAAGRycy9kb3ducmV2LnhtbFBLBQYAAAAABAAEAPkAAACRAwAAAAA=&#10;" strokecolor="black [3213]" strokeweight="1pt">
                  <v:stroke endarrow="block"/>
                </v:shape>
                <v:shape id="Elbow Connector 48" o:spid="_x0000_s1044" type="#_x0000_t34" style="position:absolute;left:17168;top:6482;width:7146;height:113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7+O8AAAADbAAAADwAAAGRycy9kb3ducmV2LnhtbERP3WqDMBS+L+wdwhnsro0rrohtKmVl&#10;bDgYrO4BDuZUpeZETNTs7ZeLQS8/vv9DEUwvZhpdZ1nB8yYBQVxb3XGj4Kd6W2cgnEfW2FsmBb/k&#10;oDg+rA6Ya7vwN80X34gYwi5HBa33Qy6lq1sy6DZ2II7c1Y4GfYRjI/WISww3vdwmyU4a7Dg2tDjQ&#10;a0v17TIZBTpULiTBndNQvpTv2aeeqi+t1NNjOO1BeAr+Lv53f2gFaRwbv8QfII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5+/jvAAAAA2wAAAA8AAAAAAAAAAAAAAAAA&#10;oQIAAGRycy9kb3ducmV2LnhtbFBLBQYAAAAABAAEAPkAAACOAwAAAAA=&#10;" strokecolor="black [3213]" strokeweight="1pt">
                  <v:stroke endarrow="block"/>
                </v:shape>
                <w10:anchorlock/>
              </v:group>
            </w:pict>
          </mc:Fallback>
        </mc:AlternateContent>
      </w:r>
    </w:p>
    <w:p w14:paraId="1CE40AC9" w14:textId="77777777" w:rsidR="00893AC2" w:rsidRDefault="00573F43" w:rsidP="00573F43">
      <w:pPr>
        <w:pStyle w:val="Caption"/>
      </w:pPr>
      <w:bookmarkStart w:id="653" w:name="_Ref388364777"/>
      <w:bookmarkStart w:id="654" w:name="_Toc394582249"/>
      <w:bookmarkStart w:id="655" w:name="_Toc418946224"/>
      <w:r>
        <w:t xml:space="preserve">Figure </w:t>
      </w:r>
      <w:r w:rsidR="00566368">
        <w:fldChar w:fldCharType="begin"/>
      </w:r>
      <w:r w:rsidR="00566368">
        <w:instrText xml:space="preserve"> STYLEREF 1 \s </w:instrText>
      </w:r>
      <w:r w:rsidR="00566368">
        <w:fldChar w:fldCharType="separate"/>
      </w:r>
      <w:r w:rsidR="007701D5">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4</w:t>
      </w:r>
      <w:r w:rsidR="00566368">
        <w:fldChar w:fldCharType="end"/>
      </w:r>
      <w:bookmarkEnd w:id="653"/>
      <w:r>
        <w:t xml:space="preserve"> </w:t>
      </w:r>
      <w:r w:rsidR="00046A13">
        <w:t xml:space="preserve"> </w:t>
      </w:r>
      <w:r>
        <w:t>Research design</w:t>
      </w:r>
      <w:bookmarkEnd w:id="654"/>
      <w:bookmarkEnd w:id="655"/>
    </w:p>
    <w:p w14:paraId="737E8C78" w14:textId="77777777" w:rsidR="00C11751" w:rsidRPr="00764091" w:rsidRDefault="00C11751" w:rsidP="00C11751">
      <w:pPr>
        <w:pStyle w:val="Heading1"/>
        <w:tabs>
          <w:tab w:val="clear" w:pos="432"/>
          <w:tab w:val="num" w:pos="2268"/>
        </w:tabs>
        <w:ind w:left="2268" w:hanging="2268"/>
      </w:pPr>
      <w:bookmarkStart w:id="656" w:name="_Toc107740958"/>
      <w:r>
        <w:br w:type="page"/>
      </w:r>
      <w:bookmarkStart w:id="657" w:name="_Toc391220508"/>
      <w:r>
        <w:lastRenderedPageBreak/>
        <w:t xml:space="preserve"> </w:t>
      </w:r>
      <w:bookmarkStart w:id="658" w:name="_Ref392341137"/>
      <w:bookmarkStart w:id="659" w:name="_Ref392341144"/>
      <w:bookmarkStart w:id="660" w:name="_Ref392341151"/>
      <w:bookmarkStart w:id="661" w:name="_Ref392341165"/>
      <w:bookmarkStart w:id="662" w:name="_Ref392341169"/>
      <w:bookmarkStart w:id="663" w:name="_Toc394607639"/>
      <w:bookmarkStart w:id="664" w:name="_Toc418946164"/>
      <w:bookmarkEnd w:id="657"/>
      <w:commentRangeStart w:id="665"/>
      <w:r w:rsidR="008D4469">
        <w:t xml:space="preserve">CROSS CALIBRATION </w:t>
      </w:r>
      <w:commentRangeEnd w:id="665"/>
      <w:r w:rsidR="006E712A">
        <w:rPr>
          <w:rStyle w:val="CommentReference"/>
          <w:b w:val="0"/>
          <w:caps w:val="0"/>
        </w:rPr>
        <w:commentReference w:id="665"/>
      </w:r>
      <w:r w:rsidR="008D4469">
        <w:t>OF</w:t>
      </w:r>
      <w:r>
        <w:t xml:space="preserve"> VHR IMAGE MOSAICS</w:t>
      </w:r>
      <w:bookmarkEnd w:id="658"/>
      <w:bookmarkEnd w:id="659"/>
      <w:bookmarkEnd w:id="660"/>
      <w:bookmarkEnd w:id="661"/>
      <w:bookmarkEnd w:id="662"/>
      <w:bookmarkEnd w:id="663"/>
      <w:bookmarkEnd w:id="664"/>
    </w:p>
    <w:p w14:paraId="58DFD46C" w14:textId="77777777" w:rsidR="00C11751" w:rsidRDefault="00C11751" w:rsidP="00C11751">
      <w:pPr>
        <w:pStyle w:val="Heading2"/>
      </w:pPr>
      <w:bookmarkStart w:id="666" w:name="_Toc394607640"/>
      <w:bookmarkStart w:id="667" w:name="_Toc418946165"/>
      <w:bookmarkEnd w:id="656"/>
      <w:r>
        <w:t>ABSTRACT</w:t>
      </w:r>
      <w:bookmarkEnd w:id="666"/>
      <w:bookmarkEnd w:id="667"/>
    </w:p>
    <w:p w14:paraId="1DE524C1" w14:textId="415546E9" w:rsidR="00C11751" w:rsidRDefault="00C11751" w:rsidP="00C11751">
      <w:pPr>
        <w:pStyle w:val="1TeksCharChar"/>
      </w:pPr>
      <w:r>
        <w:t xml:space="preserve">While VHR aerial imagery holds great potential for quantitative remote sensing, its use has been limited by unwanted radiometric variation over temporal and spatial extents.  </w:t>
      </w:r>
      <w:r w:rsidR="00B824A8">
        <w:t xml:space="preserve">Radiometric calibration involves the reduction of </w:t>
      </w:r>
      <w:r>
        <w:t xml:space="preserve">these variations </w:t>
      </w:r>
      <w:ins w:id="668" w:author="avn" w:date="2014-08-31T12:39:00Z">
        <w:r w:rsidR="00B824A8">
          <w:t xml:space="preserve">so that the imagery </w:t>
        </w:r>
      </w:ins>
      <w:ins w:id="669" w:author="avn" w:date="2014-08-31T12:40:00Z">
        <w:r w:rsidR="00B824A8">
          <w:t xml:space="preserve">is </w:t>
        </w:r>
        <w:del w:id="670" w:author="d j h" w:date="2015-04-19T20:31:00Z">
          <w:r w:rsidR="00B824A8" w:rsidDel="00F87881">
            <w:delText>more suitable for</w:delText>
          </w:r>
        </w:del>
      </w:ins>
      <w:ins w:id="671" w:author="d j h" w:date="2015-04-19T20:31:00Z">
        <w:r w:rsidR="00F87881">
          <w:t>better suited to</w:t>
        </w:r>
      </w:ins>
      <w:ins w:id="672" w:author="avn" w:date="2014-08-31T12:40:00Z">
        <w:r w:rsidR="00B824A8">
          <w:t xml:space="preserve"> automated </w:t>
        </w:r>
        <w:del w:id="673" w:author="d j h" w:date="2015-04-19T20:32:00Z">
          <w:r w:rsidR="00B824A8" w:rsidDel="00F87881">
            <w:delText xml:space="preserve">image </w:delText>
          </w:r>
        </w:del>
        <w:r w:rsidR="00B824A8">
          <w:t>processing</w:t>
        </w:r>
      </w:ins>
      <w:ins w:id="674" w:author="d j h" w:date="2015-04-19T20:34:00Z">
        <w:r w:rsidR="00F87881">
          <w:t>, mosaicking</w:t>
        </w:r>
      </w:ins>
      <w:ins w:id="675" w:author="avn" w:date="2014-08-31T12:41:00Z">
        <w:r w:rsidR="00B824A8">
          <w:t xml:space="preserve"> and feature extraction</w:t>
        </w:r>
      </w:ins>
      <w:r>
        <w:t xml:space="preserve">.  </w:t>
      </w:r>
      <w:r w:rsidR="00B824A8">
        <w:t>In this paper w</w:t>
      </w:r>
      <w:r>
        <w:t xml:space="preserve">e </w:t>
      </w:r>
      <w:r w:rsidR="00B824A8">
        <w:t xml:space="preserve">propose </w:t>
      </w:r>
      <w:r>
        <w:t>a simple</w:t>
      </w:r>
      <w:r w:rsidR="00B824A8">
        <w:t>, yet effective</w:t>
      </w:r>
      <w:ins w:id="676" w:author="d j h" w:date="2015-04-19T20:42:00Z">
        <w:r w:rsidR="000D2349">
          <w:t>,</w:t>
        </w:r>
      </w:ins>
      <w:r>
        <w:t xml:space="preserve"> </w:t>
      </w:r>
      <w:r w:rsidR="00B824A8">
        <w:t xml:space="preserve">cross calibration technique </w:t>
      </w:r>
      <w:r>
        <w:t xml:space="preserve">for </w:t>
      </w:r>
      <w:r w:rsidR="00B824A8">
        <w:t xml:space="preserve">transforming the digital numbers of aerial </w:t>
      </w:r>
      <w:del w:id="677" w:author="d j h" w:date="2015-04-19T20:33:00Z">
        <w:r w:rsidR="00B824A8" w:rsidDel="00F87881">
          <w:delText xml:space="preserve">photographs </w:delText>
        </w:r>
      </w:del>
      <w:commentRangeStart w:id="678"/>
      <w:ins w:id="679" w:author="d j h" w:date="2015-04-19T20:33:00Z">
        <w:r w:rsidR="00F87881">
          <w:t xml:space="preserve">images </w:t>
        </w:r>
      </w:ins>
      <w:commentRangeEnd w:id="678"/>
      <w:ins w:id="680" w:author="d j h" w:date="2015-04-19T20:43:00Z">
        <w:r w:rsidR="000D2349">
          <w:rPr>
            <w:rStyle w:val="CommentReference"/>
          </w:rPr>
          <w:commentReference w:id="678"/>
        </w:r>
      </w:ins>
      <w:r>
        <w:t xml:space="preserve">to surface reflectance </w:t>
      </w:r>
      <w:r w:rsidR="00B824A8">
        <w:t>values</w:t>
      </w:r>
      <w:r>
        <w:t xml:space="preserve">. A collocated and concurrent well calibrated satellite image </w:t>
      </w:r>
      <w:r w:rsidR="00B824A8">
        <w:t xml:space="preserve">is used as </w:t>
      </w:r>
      <w:r>
        <w:t xml:space="preserve">a surface reflectance reference to which the </w:t>
      </w:r>
      <w:commentRangeStart w:id="681"/>
      <w:commentRangeStart w:id="682"/>
      <w:del w:id="683" w:author="d j h" w:date="2015-04-19T20:35:00Z">
        <w:r w:rsidDel="00711A58">
          <w:delText xml:space="preserve">mosaic </w:delText>
        </w:r>
      </w:del>
      <w:commentRangeEnd w:id="681"/>
      <w:r w:rsidR="00B824A8">
        <w:rPr>
          <w:rStyle w:val="CommentReference"/>
        </w:rPr>
        <w:commentReference w:id="681"/>
      </w:r>
      <w:commentRangeEnd w:id="682"/>
      <w:r w:rsidR="00A001D7">
        <w:rPr>
          <w:rStyle w:val="CommentReference"/>
        </w:rPr>
        <w:commentReference w:id="682"/>
      </w:r>
      <w:ins w:id="684" w:author="d j h" w:date="2015-04-19T20:35:00Z">
        <w:r w:rsidR="00711A58">
          <w:t xml:space="preserve">individual images are </w:t>
        </w:r>
      </w:ins>
      <w:del w:id="685" w:author="d j h" w:date="2015-04-19T20:35:00Z">
        <w:r w:rsidDel="00711A58">
          <w:delText xml:space="preserve">is </w:delText>
        </w:r>
      </w:del>
      <w:r>
        <w:t xml:space="preserve">calibrated.  The </w:t>
      </w:r>
      <w:r w:rsidR="00B824A8">
        <w:t xml:space="preserve">reference </w:t>
      </w:r>
      <w:r>
        <w:t xml:space="preserve">satellite </w:t>
      </w:r>
      <w:del w:id="686" w:author="d j h" w:date="2015-04-19T20:40:00Z">
        <w:r w:rsidDel="00711A58">
          <w:delText xml:space="preserve">image </w:delText>
        </w:r>
      </w:del>
      <w:ins w:id="687" w:author="d j h" w:date="2015-04-19T20:40:00Z">
        <w:r w:rsidR="00711A58">
          <w:t xml:space="preserve">sensor </w:t>
        </w:r>
      </w:ins>
      <w:r>
        <w:t xml:space="preserve">needs to be spectrally similar to the aerial </w:t>
      </w:r>
      <w:ins w:id="688" w:author="d j h" w:date="2015-04-19T20:41:00Z">
        <w:r w:rsidR="00711A58">
          <w:t>sensor</w:t>
        </w:r>
      </w:ins>
      <w:del w:id="689" w:author="d j h" w:date="2015-04-19T20:41:00Z">
        <w:r w:rsidDel="00711A58">
          <w:delText>imagery</w:delText>
        </w:r>
      </w:del>
      <w:ins w:id="690" w:author="avn" w:date="2014-08-31T12:45:00Z">
        <w:del w:id="691" w:author="d j h" w:date="2015-04-19T20:41:00Z">
          <w:r w:rsidR="00B824A8" w:rsidDel="00711A58">
            <w:delText>photographs</w:delText>
          </w:r>
        </w:del>
        <w:commentRangeStart w:id="692"/>
        <w:del w:id="693" w:author="d j h" w:date="2015-04-19T20:38:00Z">
          <w:r w:rsidR="00B824A8" w:rsidDel="00711A58">
            <w:delText xml:space="preserve">, which means that all imagery should </w:delText>
          </w:r>
        </w:del>
      </w:ins>
      <w:ins w:id="694" w:author="avn" w:date="2014-08-31T12:46:00Z">
        <w:del w:id="695" w:author="d j h" w:date="2015-04-19T20:38:00Z">
          <w:r w:rsidR="00B824A8" w:rsidDel="00711A58">
            <w:delText xml:space="preserve">preferably </w:delText>
          </w:r>
        </w:del>
      </w:ins>
      <w:ins w:id="696" w:author="avn" w:date="2014-08-31T12:45:00Z">
        <w:del w:id="697" w:author="d j h" w:date="2015-04-19T20:38:00Z">
          <w:r w:rsidR="00B824A8" w:rsidDel="00711A58">
            <w:delText>have been</w:delText>
          </w:r>
        </w:del>
      </w:ins>
      <w:ins w:id="698" w:author="avn" w:date="2014-08-31T12:46:00Z">
        <w:del w:id="699" w:author="d j h" w:date="2015-04-19T20:38:00Z">
          <w:r w:rsidR="00B824A8" w:rsidDel="00711A58">
            <w:delText xml:space="preserve"> </w:delText>
          </w:r>
        </w:del>
      </w:ins>
      <w:ins w:id="700" w:author="avn" w:date="2014-08-31T12:44:00Z">
        <w:del w:id="701" w:author="d j h" w:date="2015-04-19T20:38:00Z">
          <w:r w:rsidR="00B824A8" w:rsidDel="00711A58">
            <w:delText>acquired at about the same time</w:delText>
          </w:r>
        </w:del>
      </w:ins>
      <w:commentRangeEnd w:id="692"/>
      <w:r w:rsidR="00711A58">
        <w:rPr>
          <w:rStyle w:val="CommentReference"/>
        </w:rPr>
        <w:commentReference w:id="692"/>
      </w:r>
      <w:r>
        <w:t xml:space="preserve">.  A spatially varying linear model is used to approximate the relationship between </w:t>
      </w:r>
      <w:r w:rsidR="00B824A8">
        <w:t xml:space="preserve">the </w:t>
      </w:r>
      <w:r>
        <w:t xml:space="preserve">surface reflectance </w:t>
      </w:r>
      <w:r w:rsidR="00B824A8">
        <w:t xml:space="preserve">of the reference image </w:t>
      </w:r>
      <w:r>
        <w:t xml:space="preserve">and </w:t>
      </w:r>
      <w:r w:rsidR="00B824A8">
        <w:t xml:space="preserve">digital numbers of the aerial </w:t>
      </w:r>
      <w:del w:id="702" w:author="d j h" w:date="2015-04-19T20:47:00Z">
        <w:r w:rsidR="00B824A8" w:rsidDel="00480895">
          <w:delText>photograph</w:delText>
        </w:r>
      </w:del>
      <w:ins w:id="703" w:author="d j h" w:date="2015-04-19T20:47:00Z">
        <w:r w:rsidR="00480895">
          <w:t>images</w:t>
        </w:r>
      </w:ins>
      <w:r>
        <w:t xml:space="preserve">.  The model parameters are </w:t>
      </w:r>
      <w:ins w:id="704" w:author="d j h" w:date="2015-04-19T20:47:00Z">
        <w:r w:rsidR="00480895">
          <w:t>estimated</w:t>
        </w:r>
      </w:ins>
      <w:ins w:id="705" w:author="avn" w:date="2014-08-31T12:48:00Z">
        <w:del w:id="706" w:author="d j h" w:date="2015-04-19T20:48:00Z">
          <w:r w:rsidR="00B824A8" w:rsidDel="00480895">
            <w:delText>tuned</w:delText>
          </w:r>
        </w:del>
      </w:ins>
      <w:ins w:id="707" w:author="avn" w:date="2014-08-31T12:47:00Z">
        <w:r w:rsidR="00B824A8">
          <w:t xml:space="preserve"> using</w:t>
        </w:r>
        <w:del w:id="708" w:author="d j h" w:date="2015-04-19T20:54:00Z">
          <w:r w:rsidR="00B824A8" w:rsidDel="00EF3AB4">
            <w:delText xml:space="preserve"> </w:delText>
          </w:r>
        </w:del>
      </w:ins>
      <w:del w:id="709" w:author="d j h" w:date="2015-04-19T20:54:00Z">
        <w:r w:rsidDel="00EF3AB4">
          <w:delText>a</w:delText>
        </w:r>
      </w:del>
      <w:r>
        <w:t xml:space="preserve"> least squares </w:t>
      </w:r>
      <w:commentRangeStart w:id="710"/>
      <w:r>
        <w:t>fit</w:t>
      </w:r>
      <w:ins w:id="711" w:author="avn" w:date="2014-08-31T12:48:00Z">
        <w:r w:rsidR="00B824A8">
          <w:t>ting model</w:t>
        </w:r>
      </w:ins>
      <w:r>
        <w:t xml:space="preserve"> </w:t>
      </w:r>
      <w:ins w:id="712" w:author="avn" w:date="2014-08-31T12:48:00Z">
        <w:r w:rsidR="00B824A8">
          <w:t xml:space="preserve">that is </w:t>
        </w:r>
      </w:ins>
      <w:ins w:id="713" w:author="avn" w:date="2014-08-31T12:49:00Z">
        <w:r w:rsidR="00B824A8">
          <w:t xml:space="preserve">dynamically </w:t>
        </w:r>
      </w:ins>
      <w:ins w:id="714" w:author="avn" w:date="2014-08-31T12:48:00Z">
        <w:r w:rsidR="00B824A8">
          <w:t xml:space="preserve">generated </w:t>
        </w:r>
      </w:ins>
      <w:ins w:id="715" w:author="avn" w:date="2014-08-31T12:49:00Z">
        <w:r w:rsidR="00B824A8">
          <w:t xml:space="preserve">within </w:t>
        </w:r>
      </w:ins>
      <w:del w:id="716" w:author="avn" w:date="2014-08-31T12:48:00Z">
        <w:r w:rsidDel="00B824A8">
          <w:delText xml:space="preserve">inside </w:delText>
        </w:r>
      </w:del>
      <w:r>
        <w:t xml:space="preserve">a </w:t>
      </w:r>
      <w:del w:id="717" w:author="avn" w:date="2014-08-31T12:47:00Z">
        <w:r w:rsidDel="00B824A8">
          <w:delText xml:space="preserve">sliding </w:delText>
        </w:r>
      </w:del>
      <w:ins w:id="718" w:author="avn" w:date="2014-08-31T12:47:00Z">
        <w:r w:rsidR="00B824A8">
          <w:t>moving</w:t>
        </w:r>
      </w:ins>
      <w:commentRangeEnd w:id="710"/>
      <w:r w:rsidR="00EF3AB4">
        <w:rPr>
          <w:rStyle w:val="CommentReference"/>
        </w:rPr>
        <w:commentReference w:id="710"/>
      </w:r>
      <w:ins w:id="719" w:author="avn" w:date="2014-08-31T12:47:00Z">
        <w:r w:rsidR="00B824A8">
          <w:t xml:space="preserve"> </w:t>
        </w:r>
      </w:ins>
      <w:r>
        <w:t xml:space="preserve">window.  The </w:t>
      </w:r>
      <w:r w:rsidR="00B63BFD">
        <w:t>technique was</w:t>
      </w:r>
      <w:r>
        <w:t xml:space="preserve"> </w:t>
      </w:r>
      <w:r w:rsidR="00B63BFD">
        <w:t xml:space="preserve">applied to </w:t>
      </w:r>
      <w:r>
        <w:t xml:space="preserve">a </w:t>
      </w:r>
      <w:r w:rsidR="00B63BFD">
        <w:t xml:space="preserve">set of </w:t>
      </w:r>
      <w:ins w:id="720" w:author="d j h" w:date="2015-04-19T21:01:00Z">
        <w:r w:rsidR="00EF3AB4" w:rsidRPr="00A62A08">
          <w:t xml:space="preserve">2228 </w:t>
        </w:r>
      </w:ins>
      <w:r w:rsidR="00B63BFD">
        <w:t xml:space="preserve">overlapping </w:t>
      </w:r>
      <w:r>
        <w:t>aerial image</w:t>
      </w:r>
      <w:ins w:id="721" w:author="d j h" w:date="2015-04-19T20:58:00Z">
        <w:r w:rsidR="00EF3AB4">
          <w:t>s</w:t>
        </w:r>
      </w:ins>
      <w:del w:id="722" w:author="d j h" w:date="2015-04-19T20:58:00Z">
        <w:r w:rsidDel="00EF3AB4">
          <w:delText xml:space="preserve"> </w:delText>
        </w:r>
      </w:del>
      <w:ins w:id="723" w:author="avn" w:date="2014-08-31T12:57:00Z">
        <w:del w:id="724" w:author="d j h" w:date="2015-04-19T20:58:00Z">
          <w:r w:rsidR="00B63BFD" w:rsidDel="00EF3AB4">
            <w:delText>photographs</w:delText>
          </w:r>
        </w:del>
        <w:r w:rsidR="00B63BFD">
          <w:t xml:space="preserve"> </w:t>
        </w:r>
      </w:ins>
      <w:r>
        <w:t xml:space="preserve">captured with an Intergraph DMC camera.  A </w:t>
      </w:r>
      <w:r w:rsidR="00B63BFD">
        <w:t>near-</w:t>
      </w:r>
      <w:r>
        <w:t xml:space="preserve">concurrent MODIS </w:t>
      </w:r>
      <w:r w:rsidRPr="001066EA">
        <w:t>MCD43A4</w:t>
      </w:r>
      <w:r>
        <w:t xml:space="preserve"> image </w:t>
      </w:r>
      <w:r w:rsidR="00B63BFD">
        <w:t>was</w:t>
      </w:r>
      <w:r>
        <w:t xml:space="preserve"> used as the reflectance reference</w:t>
      </w:r>
      <w:r w:rsidR="00B63BFD">
        <w:t xml:space="preserve"> dataset</w:t>
      </w:r>
      <w:r>
        <w:t xml:space="preserve">.  </w:t>
      </w:r>
      <w:commentRangeStart w:id="725"/>
      <w:r>
        <w:t>The resulting calibrated</w:t>
      </w:r>
      <w:r w:rsidR="00266B10">
        <w:t xml:space="preserve"> </w:t>
      </w:r>
      <w:commentRangeStart w:id="726"/>
      <w:r w:rsidR="00266B10">
        <w:t>DMC</w:t>
      </w:r>
      <w:r>
        <w:t xml:space="preserve"> </w:t>
      </w:r>
      <w:commentRangeEnd w:id="726"/>
      <w:r w:rsidR="001D5E9F">
        <w:rPr>
          <w:rStyle w:val="CommentReference"/>
        </w:rPr>
        <w:commentReference w:id="726"/>
      </w:r>
      <w:r w:rsidR="00B63BFD">
        <w:t xml:space="preserve">images were </w:t>
      </w:r>
      <w:r w:rsidR="003B6B73">
        <w:t xml:space="preserve">mosaicked and </w:t>
      </w:r>
      <w:r>
        <w:t xml:space="preserve">compared to </w:t>
      </w:r>
      <w:ins w:id="727" w:author="avn" w:date="2014-08-31T13:00:00Z">
        <w:r w:rsidR="003B6B73">
          <w:t xml:space="preserve">the MODIS reference image. The results show that the calibrated </w:t>
        </w:r>
      </w:ins>
      <w:ins w:id="728" w:author="Van Niekerk, A, Prof &lt;avn@sun.ac.za&gt;" w:date="2014-09-19T07:48:00Z">
        <w:r w:rsidR="00266B10">
          <w:t xml:space="preserve">DMC </w:t>
        </w:r>
      </w:ins>
      <w:ins w:id="729" w:author="avn" w:date="2014-08-31T13:00:00Z">
        <w:r w:rsidR="003B6B73">
          <w:t>image</w:t>
        </w:r>
      </w:ins>
      <w:ins w:id="730" w:author="Van Niekerk, A, Prof &lt;avn@sun.ac.za&gt;" w:date="2014-09-19T07:48:00Z">
        <w:r w:rsidR="00266B10">
          <w:t>s</w:t>
        </w:r>
      </w:ins>
      <w:ins w:id="731" w:author="avn" w:date="2014-08-31T13:00:00Z">
        <w:r w:rsidR="003B6B73">
          <w:t xml:space="preserve"> </w:t>
        </w:r>
      </w:ins>
      <w:commentRangeStart w:id="732"/>
      <w:ins w:id="733" w:author="avn" w:date="2014-08-31T13:01:00Z">
        <w:r w:rsidR="003B6B73">
          <w:t>…</w:t>
        </w:r>
        <w:commentRangeEnd w:id="732"/>
        <w:r w:rsidR="003B6B73">
          <w:rPr>
            <w:rStyle w:val="CommentReference"/>
          </w:rPr>
          <w:commentReference w:id="732"/>
        </w:r>
      </w:ins>
      <w:ins w:id="734" w:author="avn" w:date="2014-08-31T13:00:00Z">
        <w:r w:rsidR="003B6B73">
          <w:t xml:space="preserve"> </w:t>
        </w:r>
      </w:ins>
      <w:commentRangeEnd w:id="725"/>
      <w:r w:rsidR="00163B9A">
        <w:rPr>
          <w:rStyle w:val="CommentReference"/>
        </w:rPr>
        <w:commentReference w:id="725"/>
      </w:r>
      <w:ins w:id="735" w:author="avn" w:date="2014-08-31T13:03:00Z">
        <w:r w:rsidR="003B6B73">
          <w:t>T</w:t>
        </w:r>
      </w:ins>
      <w:ins w:id="736" w:author="avn" w:date="2014-08-31T13:02:00Z">
        <w:r w:rsidR="003B6B73">
          <w:t xml:space="preserve">he </w:t>
        </w:r>
      </w:ins>
      <w:ins w:id="737" w:author="avn" w:date="2014-08-31T13:19:00Z">
        <w:r w:rsidR="009C4C97">
          <w:t xml:space="preserve">resulting </w:t>
        </w:r>
      </w:ins>
      <w:ins w:id="738" w:author="Van Niekerk, A, Prof &lt;avn@sun.ac.za&gt;" w:date="2014-09-19T07:48:00Z">
        <w:r w:rsidR="00266B10">
          <w:t xml:space="preserve">DMC </w:t>
        </w:r>
      </w:ins>
      <w:ins w:id="739" w:author="avn" w:date="2014-08-31T13:19:00Z">
        <w:r w:rsidR="009C4C97">
          <w:t>mosaic</w:t>
        </w:r>
        <w:del w:id="740" w:author="Van Niekerk, A, Prof &lt;avn@sun.ac.za&gt;" w:date="2014-09-19T07:49:00Z">
          <w:r w:rsidR="009C4C97" w:rsidDel="00266B10">
            <w:delText>ked</w:delText>
          </w:r>
        </w:del>
        <w:r w:rsidR="009C4C97">
          <w:t xml:space="preserve"> </w:t>
        </w:r>
        <w:del w:id="741" w:author="Van Niekerk, A, Prof &lt;avn@sun.ac.za&gt;" w:date="2014-09-19T07:49:00Z">
          <w:r w:rsidR="009C4C97" w:rsidDel="00266B10">
            <w:delText xml:space="preserve">image </w:delText>
          </w:r>
        </w:del>
        <w:r w:rsidR="009C4C97">
          <w:t xml:space="preserve">was also compared to </w:t>
        </w:r>
      </w:ins>
      <w:del w:id="742" w:author="avn" w:date="2014-08-31T13:01:00Z">
        <w:r w:rsidDel="003B6B73">
          <w:delText>a</w:delText>
        </w:r>
      </w:del>
      <w:del w:id="743" w:author="avn" w:date="2014-08-31T13:19:00Z">
        <w:r w:rsidDel="009C4C97">
          <w:delText xml:space="preserve"> </w:delText>
        </w:r>
      </w:del>
      <w:ins w:id="744" w:author="avn" w:date="2014-08-31T12:58:00Z">
        <w:r w:rsidR="00B63BFD">
          <w:t>near-</w:t>
        </w:r>
      </w:ins>
      <w:r>
        <w:t>concurrent SPOT</w:t>
      </w:r>
      <w:ins w:id="745" w:author="avn" w:date="2014-08-31T12:59:00Z">
        <w:r w:rsidR="003B6B73">
          <w:t xml:space="preserve"> 5</w:t>
        </w:r>
      </w:ins>
      <w:r>
        <w:t xml:space="preserve"> reflectance image of the same area</w:t>
      </w:r>
      <w:ins w:id="746" w:author="avn" w:date="2014-08-31T13:19:00Z">
        <w:r w:rsidR="009C4C97">
          <w:t xml:space="preserve"> </w:t>
        </w:r>
        <w:commentRangeStart w:id="747"/>
        <w:r w:rsidR="009C4C97">
          <w:t xml:space="preserve">and it was found that </w:t>
        </w:r>
      </w:ins>
      <w:commentRangeEnd w:id="747"/>
      <w:r w:rsidR="0011383B">
        <w:rPr>
          <w:rStyle w:val="CommentReference"/>
        </w:rPr>
        <w:commentReference w:id="747"/>
      </w:r>
      <w:del w:id="748" w:author="avn" w:date="2014-08-31T13:19:00Z">
        <w:r w:rsidDel="009C4C97">
          <w:delText>.  T</w:delText>
        </w:r>
      </w:del>
      <w:ins w:id="749" w:author="avn" w:date="2014-08-31T13:19:00Z">
        <w:r w:rsidR="009C4C97">
          <w:t>t</w:t>
        </w:r>
      </w:ins>
      <w:r>
        <w:t xml:space="preserve">he mean absolute reflectance </w:t>
      </w:r>
      <w:del w:id="750" w:author="avn" w:date="2014-08-31T13:19:00Z">
        <w:r w:rsidDel="009C4C97">
          <w:delText xml:space="preserve">error </w:delText>
        </w:r>
      </w:del>
      <w:ins w:id="751" w:author="avn" w:date="2014-08-31T13:19:00Z">
        <w:r w:rsidR="009C4C97">
          <w:t xml:space="preserve">difference </w:t>
        </w:r>
      </w:ins>
      <w:r>
        <w:t>between the SPOT</w:t>
      </w:r>
      <w:ins w:id="752" w:author="avn" w:date="2014-08-31T12:59:00Z">
        <w:r w:rsidR="003B6B73">
          <w:t xml:space="preserve"> 5</w:t>
        </w:r>
      </w:ins>
      <w:r>
        <w:t xml:space="preserve"> and calibrated </w:t>
      </w:r>
      <w:ins w:id="753" w:author="Van Niekerk, A, Prof &lt;avn@sun.ac.za&gt;" w:date="2014-09-19T07:49:00Z">
        <w:r w:rsidR="00266B10">
          <w:t xml:space="preserve">DMC </w:t>
        </w:r>
      </w:ins>
      <w:r>
        <w:t>mosaic is found to be 3.92%</w:t>
      </w:r>
      <w:ins w:id="754" w:author="avn" w:date="2014-08-31T13:20:00Z">
        <w:r w:rsidR="009C4C97">
          <w:t>,</w:t>
        </w:r>
      </w:ins>
      <w:r>
        <w:t xml:space="preserve"> </w:t>
      </w:r>
      <w:commentRangeStart w:id="755"/>
      <w:r>
        <w:t>which compares favourably to other mosaic correction methods</w:t>
      </w:r>
      <w:commentRangeEnd w:id="755"/>
      <w:r w:rsidR="00266B10">
        <w:rPr>
          <w:rStyle w:val="CommentReference"/>
        </w:rPr>
        <w:commentReference w:id="755"/>
      </w:r>
      <w:r>
        <w:t xml:space="preserve">.  </w:t>
      </w:r>
      <w:r w:rsidR="009C4C97">
        <w:t xml:space="preserve">The ability of the </w:t>
      </w:r>
      <w:r w:rsidR="00B63BFD">
        <w:t xml:space="preserve">technique </w:t>
      </w:r>
      <w:r w:rsidR="009C4C97">
        <w:t xml:space="preserve">to </w:t>
      </w:r>
      <w:r w:rsidR="00B63BFD">
        <w:t xml:space="preserve">implicitly </w:t>
      </w:r>
      <w:r w:rsidR="009C4C97">
        <w:t>correct</w:t>
      </w:r>
      <w:r w:rsidR="00B63BFD">
        <w:t xml:space="preserve"> for mosaic </w:t>
      </w:r>
      <w:commentRangeStart w:id="756"/>
      <w:r w:rsidR="00B63BFD">
        <w:t>smoothness</w:t>
      </w:r>
      <w:commentRangeEnd w:id="756"/>
      <w:r w:rsidR="00B63BFD">
        <w:rPr>
          <w:rStyle w:val="CommentReference"/>
        </w:rPr>
        <w:commentReference w:id="756"/>
      </w:r>
      <w:r w:rsidR="00B63BFD">
        <w:t xml:space="preserve">, atmospheric influences and bidirectional reflectance distribution function (BRDF) effects, </w:t>
      </w:r>
      <w:r w:rsidR="009C4C97">
        <w:t xml:space="preserve">as well as </w:t>
      </w:r>
      <w:r w:rsidR="00B63BFD">
        <w:t xml:space="preserve">the relative computational effectiveness of the method, makes it an attractive alternative to </w:t>
      </w:r>
      <w:commentRangeStart w:id="757"/>
      <w:commentRangeStart w:id="758"/>
      <w:r w:rsidR="00B63BFD">
        <w:t>existing</w:t>
      </w:r>
      <w:commentRangeEnd w:id="757"/>
      <w:r w:rsidR="00B63BFD">
        <w:rPr>
          <w:rStyle w:val="CommentReference"/>
        </w:rPr>
        <w:commentReference w:id="757"/>
      </w:r>
      <w:commentRangeEnd w:id="758"/>
      <w:r w:rsidR="001D5E9F">
        <w:rPr>
          <w:rStyle w:val="CommentReference"/>
        </w:rPr>
        <w:commentReference w:id="758"/>
      </w:r>
      <w:r w:rsidR="00B63BFD">
        <w:t xml:space="preserve"> methods.  </w:t>
      </w:r>
    </w:p>
    <w:p w14:paraId="7ABFBAB4" w14:textId="77777777" w:rsidR="00C11751" w:rsidRPr="0002729A" w:rsidRDefault="00C11751" w:rsidP="00C11751">
      <w:pPr>
        <w:pStyle w:val="1TeksCharChar"/>
      </w:pPr>
    </w:p>
    <w:p w14:paraId="286A8D3E" w14:textId="77777777" w:rsidR="00C11751" w:rsidRPr="0002729A" w:rsidRDefault="00C11751" w:rsidP="00C11751">
      <w:pPr>
        <w:pStyle w:val="Heading2"/>
      </w:pPr>
      <w:bookmarkStart w:id="759" w:name="_Toc391220509"/>
      <w:bookmarkStart w:id="760" w:name="_Toc394607641"/>
      <w:bookmarkStart w:id="761" w:name="_Toc418946166"/>
      <w:r>
        <w:t>INTRODUCTION</w:t>
      </w:r>
      <w:bookmarkEnd w:id="759"/>
      <w:bookmarkEnd w:id="760"/>
      <w:bookmarkEnd w:id="761"/>
    </w:p>
    <w:p w14:paraId="7C9D7645" w14:textId="1187B223" w:rsidR="00087B24" w:rsidRDefault="00C11751" w:rsidP="00C11751">
      <w:pPr>
        <w:pStyle w:val="1TeksCharChar"/>
        <w:rPr>
          <w:ins w:id="762" w:author="Van Niekerk, A, Prof &lt;avn@sun.ac.za&gt;" w:date="2014-09-18T08:00:00Z"/>
        </w:rPr>
      </w:pPr>
      <w:r>
        <w:t xml:space="preserve">VHR </w:t>
      </w:r>
      <w:del w:id="763" w:author="d j h" w:date="2015-04-25T14:50:00Z">
        <w:r w:rsidDel="005708E9">
          <w:delText xml:space="preserve">aerial </w:delText>
        </w:r>
      </w:del>
      <w:r>
        <w:t xml:space="preserve">imagery is </w:t>
      </w:r>
      <w:r w:rsidR="00CA50AD">
        <w:t xml:space="preserve">increasingly </w:t>
      </w:r>
      <w:r>
        <w:t>being used in remote sensing studies</w:t>
      </w:r>
      <w:ins w:id="764" w:author="d j h" w:date="2015-04-25T14:48:00Z">
        <w:r w:rsidR="005708E9">
          <w:t xml:space="preserve"> </w:t>
        </w:r>
      </w:ins>
      <w:ins w:id="765" w:author="d j h" w:date="2015-04-25T14:49:00Z">
        <w:r w:rsidR="005708E9">
          <w:fldChar w:fldCharType="begin" w:fldLock="1"/>
        </w:r>
      </w:ins>
      <w:r w:rsidR="00EC7313">
        <w:instrText>ADDIN CSL_CITATION { "citationItems" : [ { "id" : "ITEM-1", "itemData" : { "DOI" : "10.1177/0309133310385371", "ISSN" : "0309-1333", "author" : [ { "dropping-particle" : "", "family" : "Heumann", "given" : "B. W.", "non-dropping-particle" : "", "parse-names" : false, "suffix" : "" } ], "container-title" : "Progress in Physical Geography", "id" : "ITEM-1", "issue" : "1", "issued" : { "date-parts" : [ [ "2011", "2", "1" ] ] }, "page" : "87-108", "title" : "Satellite remote sensing of mangrove forests: Recent advances and future opportunities", "type" : "article-journal", "volume" : "35" }, "uris" : [ "http://www.mendeley.com/documents/?uuid=7f3928e8-5ca0-47b0-9165-abda83b837d0" ] }, { "id" : "ITEM-2",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"ITEM-2", "issue" : "3", "issued" : { "date-parts" : [ [ "2010" ] ]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"ITEM-3", "itemData" : { "DOI" : "10.1080/01431160512331316838", "ISBN" : "0143-1161", "ISSN" : "0143-1161", "abstract" : "Earth observation data are becoming available at increasingly finer resolutions. Sensors already in existence (IKONOS, Quickbird. SPOT 5. Orbview) or due to be launched in the near future will reach 1-5 tn resolution. These very high resolution (VHR) data will provide more details ofthe urban areas, but it seems evident that they will create additiotial problems in terms oi' infonnation extraction using automatic classification, ln this fi'amework. this paper examines the potential of the spectral/textural approach to improve the classification accuracy of intra-urban land eover types. The utility ofthe textura! analysis was measured in comparison with multi-speclral per-pixel classifications. Haralick's second-order statistics were applied to the co-occurrence matrix. Four texture indices with six window sizes created from panchromatic images were tested on images at high to very high re.solulions (10-1 m). The results show that the optimal index improving ihe global classification accuracy is the homogeneity measure, with ul xl window size. Moreover, for 1 m images. tcxUire measure of homogeneity allows one to decrease the shadows.", "author" : [ { "dropping-particle" : "", "family" : "Puissant", "given" : "Anne", "non-dropping-particle" : "", "parse-names" : false, "suffix" : "" }, { "dropping-particle" : "", "family" : "Hirsch", "given" : "Jacky", "non-dropping-particle" : "", "parse-names" : false, "suffix" : "" }, { "dropping-particle" : "", "family" : "Weber", "given" : "Christiane", "non-dropping-particle" : "", "parse-names" : false, "suffix" : "" } ], "container-title" : "International Journal of Remote Sensing", "id" : "ITEM-3", "issue" : "April 2015", "issued" : { "date-parts" : [ [ "2005" ] ] }, "page" : "733-745", "title" : "The utility of texture analysis to improve per-pixel classification for high to very high spatial resolution imagery", "type" : "article", "volume" : "26" }, "uris" : [ "http://www.mendeley.com/documents/?uuid=11f0a69c-138a-46a1-a055-1541886358ba" ] } ], "mendeley" : { "formattedCitation" : "(Heumann 2011; Baraldi et al. 2010; Puissant, Hirsch &amp; Weber 2005)", "plainTextFormattedCitation" : "(Heumann 2011; Baraldi et al. 2010; Puissant, Hirsch &amp; Weber 2005)", "previouslyFormattedCitation" : "(Heumann 2011; Baraldi et al. 2010; Puissant, Hirsch &amp; Weber 2005)" }, "properties" : { "noteIndex" : 0 }, "schema" : "https://github.com/citation-style-language/schema/raw/master/csl-citation.json" }</w:instrText>
      </w:r>
      <w:r w:rsidR="005708E9">
        <w:fldChar w:fldCharType="separate"/>
      </w:r>
      <w:r w:rsidR="003F19AC" w:rsidRPr="003F19AC">
        <w:rPr>
          <w:noProof/>
        </w:rPr>
        <w:t>(Heumann 2011; Baraldi et al. 2010; Puissant, Hirsch &amp; Weber 2005)</w:t>
      </w:r>
      <w:ins w:id="766" w:author="d j h" w:date="2015-04-25T14:49:00Z">
        <w:r w:rsidR="005708E9">
          <w:fldChar w:fldCharType="end"/>
        </w:r>
      </w:ins>
      <w:ins w:id="767" w:author="avn" w:date="2014-08-31T13:42:00Z">
        <w:del w:id="768" w:author="d j h" w:date="2015-04-25T14:57:00Z">
          <w:r w:rsidR="00DE09AF" w:rsidDel="00B352FA">
            <w:delText xml:space="preserve"> (refs)</w:delText>
          </w:r>
        </w:del>
      </w:ins>
      <w:r>
        <w:t xml:space="preserve">.  The high spatial resolution of these images </w:t>
      </w:r>
      <w:r w:rsidR="00CA50AD">
        <w:t xml:space="preserve">enables </w:t>
      </w:r>
      <w:r>
        <w:t>analys</w:t>
      </w:r>
      <w:r w:rsidR="00CA50AD">
        <w:t>e</w:t>
      </w:r>
      <w:r>
        <w:t>s on a fine</w:t>
      </w:r>
      <w:r w:rsidR="00CA50AD">
        <w:t>r</w:t>
      </w:r>
      <w:r>
        <w:t xml:space="preserve"> spatial scale </w:t>
      </w:r>
      <w:r w:rsidR="00CA50AD">
        <w:t xml:space="preserve">than most satellite </w:t>
      </w:r>
      <w:r w:rsidR="00DE09AF">
        <w:t>based platforms</w:t>
      </w:r>
      <w:r w:rsidR="00CA50AD">
        <w:t xml:space="preserve"> can provide and </w:t>
      </w:r>
      <w:r w:rsidR="00DE09AF">
        <w:t xml:space="preserve">consequently </w:t>
      </w:r>
      <w:r>
        <w:t xml:space="preserve">opens up </w:t>
      </w:r>
      <w:r w:rsidR="00CA50AD">
        <w:t xml:space="preserve">the </w:t>
      </w:r>
      <w:r>
        <w:t xml:space="preserve">exploitation </w:t>
      </w:r>
      <w:r w:rsidR="00CA50AD">
        <w:t xml:space="preserve">of information such as texture, object-based features and </w:t>
      </w:r>
      <w:r w:rsidR="00DE09AF">
        <w:t>unmixed pixel spectra</w:t>
      </w:r>
      <w:r w:rsidR="00CA50AD">
        <w:t xml:space="preserve"> </w:t>
      </w:r>
      <w:r w:rsidR="00DE09AF">
        <w:t>that is not available or less effective in lower resolution images</w:t>
      </w:r>
      <w:ins w:id="769" w:author="d j h" w:date="2015-04-20T21:00:00Z">
        <w:r w:rsidR="00163B9A">
          <w:t xml:space="preserve"> </w:t>
        </w:r>
      </w:ins>
      <w:r>
        <w:lastRenderedPageBreak/>
        <w:fldChar w:fldCharType="begin" w:fldLock="1"/>
      </w:r>
      <w:r w:rsidR="00B16DAA">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"3", "issued" : { "date-parts" : [ [ "2009", "9", "10" ] ] },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"(Markelin et al. 2012; Collings et al. 2011; L\u00f3pez et al. 2011; Chandelier &amp; Martinoty 2009; Honkavaara et al. 2009)", "plainTextFormattedCitation" : "(Markelin et al. 2012; Collings et al. 2011; L\u00f3pez et al. 2011; Chandelier &amp; Martinoty 2009; Honkavaara et al. 2009)", "previouslyFormattedCitation" : "(Markelin et al. 2012; Collings et al. 2011; L\u00f3pez et al. 2011; Chandelier &amp; Martinoty 2009; Honkavaara et al. 2009)" }, "properties" : { "noteIndex" : 0 }, "schema" : "https://github.com/citation-style-language/schema/raw/master/csl-citation.json" }</w:instrText>
      </w:r>
      <w:r>
        <w:fldChar w:fldCharType="separate"/>
      </w:r>
      <w:r w:rsidR="00B16DAA" w:rsidRPr="00B16DAA">
        <w:rPr>
          <w:noProof/>
        </w:rPr>
        <w:t>(Markelin et al. 2012; Collings et al. 2011; López et al. 2011; Chandelier &amp; Martinoty 2009; Honkavaara et al. 2009)</w:t>
      </w:r>
      <w:r>
        <w:fldChar w:fldCharType="end"/>
      </w:r>
      <w:r>
        <w:t xml:space="preserve">.  Accurate geometric calibration techniques for producing </w:t>
      </w:r>
      <w:proofErr w:type="spellStart"/>
      <w:r>
        <w:t>orthorectified</w:t>
      </w:r>
      <w:proofErr w:type="spellEnd"/>
      <w:r>
        <w:t xml:space="preserve"> images are well established and form part of typical aerial imagery processing workflows</w:t>
      </w:r>
      <w:ins w:id="770" w:author="d j h" w:date="2015-04-25T15:26:00Z">
        <w:r w:rsidR="00EC7313">
          <w:t xml:space="preserve"> </w:t>
        </w:r>
        <w:r w:rsidR="00EC7313">
          <w:fldChar w:fldCharType="begin" w:fldLock="1"/>
        </w:r>
      </w:ins>
      <w:r w:rsidR="00CE08C7">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"page" : "193-200", "title" : "A radiometric aerial triangulation for the equalization of digital aerial images and orthoimages", "type" : "article-journal", "volume" : "75" }, "uris" : [ "http://www.mendeley.com/documents/?uuid=7365add4-994e-44db-a59b-2ea53bd07d5e" ] } ], "mendeley" : { "formattedCitation" : "(Chandelier &amp; Martinoty 2009)", "plainTextFormattedCitation" : "(Chandelier &amp; Martinoty 2009)", "previouslyFormattedCitation" : "(Chandelier &amp; Martinoty 2009)" }, "properties" : { "noteIndex" : 0 }, "schema" : "https://github.com/citation-style-language/schema/raw/master/csl-citation.json" }</w:instrText>
      </w:r>
      <w:r w:rsidR="00EC7313">
        <w:fldChar w:fldCharType="separate"/>
      </w:r>
      <w:r w:rsidR="00EC7313" w:rsidRPr="00EC7313">
        <w:rPr>
          <w:noProof/>
        </w:rPr>
        <w:t>(Chandelier &amp; Martinoty 2009)</w:t>
      </w:r>
      <w:ins w:id="771" w:author="d j h" w:date="2015-04-25T15:26:00Z">
        <w:r w:rsidR="00EC7313">
          <w:fldChar w:fldCharType="end"/>
        </w:r>
      </w:ins>
      <w:ins w:id="772" w:author="avn" w:date="2014-08-31T13:46:00Z">
        <w:del w:id="773" w:author="d j h" w:date="2015-04-25T15:27:00Z">
          <w:r w:rsidR="00DE09AF" w:rsidDel="00EC7313">
            <w:delText xml:space="preserve"> (refs)</w:delText>
          </w:r>
        </w:del>
      </w:ins>
      <w:r>
        <w:t xml:space="preserve">.   </w:t>
      </w:r>
      <w:r w:rsidR="00DE09AF">
        <w:t>Proper r</w:t>
      </w:r>
      <w:r>
        <w:t>adiometric calibration of aerial imagery is</w:t>
      </w:r>
      <w:r w:rsidR="00DE09AF">
        <w:t>, however,</w:t>
      </w:r>
      <w:r>
        <w:t xml:space="preserve"> still a</w:t>
      </w:r>
      <w:r w:rsidR="00DE09AF">
        <w:t xml:space="preserve"> challenge</w:t>
      </w:r>
      <w:r>
        <w:t xml:space="preserve">.   Spatial and temporal radiometric variations </w:t>
      </w:r>
      <w:commentRangeStart w:id="774"/>
      <w:ins w:id="775" w:author="avn" w:date="2014-08-31T13:47:00Z">
        <w:r w:rsidR="00DE09AF">
          <w:t xml:space="preserve">in aerial photography </w:t>
        </w:r>
      </w:ins>
      <w:commentRangeEnd w:id="774"/>
      <w:r w:rsidR="008668DE">
        <w:rPr>
          <w:rStyle w:val="CommentReference"/>
        </w:rPr>
        <w:commentReference w:id="774"/>
      </w:r>
      <w:r>
        <w:t xml:space="preserve">limit the extent over which </w:t>
      </w:r>
      <w:commentRangeStart w:id="776"/>
      <w:ins w:id="777" w:author="avn" w:date="2014-08-31T13:47:00Z">
        <w:r w:rsidR="00DE09AF">
          <w:t xml:space="preserve">automated or semi-automated </w:t>
        </w:r>
      </w:ins>
      <w:commentRangeEnd w:id="776"/>
      <w:r w:rsidR="008668DE">
        <w:rPr>
          <w:rStyle w:val="CommentReference"/>
        </w:rPr>
        <w:commentReference w:id="776"/>
      </w:r>
      <w:r>
        <w:t xml:space="preserve">remote sensing techniques can be </w:t>
      </w:r>
      <w:r w:rsidR="00DE09AF">
        <w:t xml:space="preserve">successfully </w:t>
      </w:r>
      <w:r>
        <w:t xml:space="preserve">applied </w:t>
      </w:r>
      <w:r>
        <w:fldChar w:fldCharType="begin" w:fldLock="1"/>
      </w:r>
      <w:r w:rsidR="00B16DAA">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B16DAA" w:rsidRPr="00B16DAA">
        <w:rPr>
          <w:noProof/>
        </w:rPr>
        <w:t>(Markelin et al. 2012)</w:t>
      </w:r>
      <w:r>
        <w:fldChar w:fldCharType="end"/>
      </w:r>
      <w:r>
        <w:t xml:space="preserve">.  Atmospheric influences, viewing geometry, bidirectional reflectance distribution function (BRDF) effects, sensor variations and terrain effects all contribute to radiometric variations in the imagery.  The objective of radiometric calibration is to </w:t>
      </w:r>
      <w:r w:rsidR="00DE09AF">
        <w:t xml:space="preserve">reduce </w:t>
      </w:r>
      <w:r>
        <w:t xml:space="preserve">these unwanted variations and </w:t>
      </w:r>
      <w:r w:rsidR="00DE09AF">
        <w:t xml:space="preserve">to </w:t>
      </w:r>
      <w:r>
        <w:t>obtain a measurement correlated with some physical surface variable</w:t>
      </w:r>
      <w:r w:rsidR="00D47C3C">
        <w:t xml:space="preserve">, such as </w:t>
      </w:r>
      <w:r>
        <w:t xml:space="preserve">surface reflectance.  </w:t>
      </w:r>
    </w:p>
    <w:p w14:paraId="1AB9551F" w14:textId="28F804B2" w:rsidR="00C11751" w:rsidRDefault="00C11751" w:rsidP="00C11751">
      <w:pPr>
        <w:pStyle w:val="1TeksCharChar"/>
      </w:pPr>
      <w:r>
        <w:t xml:space="preserve">There is some confusion and ambiguity around the use of reflectance terminology in the literature </w:t>
      </w:r>
      <w:r>
        <w:fldChar w:fldCharType="begin" w:fldLock="1"/>
      </w:r>
      <w:r w:rsidR="005708E9">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Pr="00D06D5E">
        <w:rPr>
          <w:noProof/>
        </w:rPr>
        <w:t>(Schaepman-Strub et al. 2006)</w:t>
      </w:r>
      <w:r>
        <w:fldChar w:fldCharType="end"/>
      </w:r>
      <w:r>
        <w:t xml:space="preserve">.  </w:t>
      </w:r>
      <w:r w:rsidR="00D47C3C">
        <w:t xml:space="preserve">In this paper </w:t>
      </w:r>
      <w:r>
        <w:t>“surface reflectance” is used to mean the bi-directional surface reflectance at local solar noon and viewed at nadir.  It is worth noting that as it is not possible or practical to correct for all the sources of radiometric variation</w:t>
      </w:r>
      <w:r w:rsidR="00D47C3C">
        <w:t xml:space="preserve"> in aerial </w:t>
      </w:r>
      <w:del w:id="778" w:author="d j h" w:date="2015-04-20T21:08:00Z">
        <w:r w:rsidR="00D47C3C" w:rsidDel="008668DE">
          <w:delText xml:space="preserve">photography </w:delText>
        </w:r>
      </w:del>
      <w:ins w:id="779" w:author="d j h" w:date="2015-04-20T21:08:00Z">
        <w:r w:rsidR="008668DE">
          <w:t xml:space="preserve">imagery </w:t>
        </w:r>
      </w:ins>
      <w:r w:rsidR="00D47C3C">
        <w:t>and that</w:t>
      </w:r>
      <w:r>
        <w:t xml:space="preserve"> </w:t>
      </w:r>
      <w:r w:rsidR="00D47C3C">
        <w:t xml:space="preserve">surface reflectance in most so-called “corrected” or “calibrated” images </w:t>
      </w:r>
      <w:r>
        <w:t>is only an approximation to the actual value.</w:t>
      </w:r>
    </w:p>
    <w:p w14:paraId="530358AF" w14:textId="0D019562" w:rsidR="00C11751" w:rsidDel="00087B24" w:rsidRDefault="00C11751" w:rsidP="00C11751">
      <w:pPr>
        <w:pStyle w:val="1TeksCharChar"/>
        <w:rPr>
          <w:del w:id="780" w:author="Van Niekerk, A, Prof &lt;avn@sun.ac.za&gt;" w:date="2014-09-18T08:01:00Z"/>
        </w:rPr>
      </w:pPr>
    </w:p>
    <w:p w14:paraId="426E03EC" w14:textId="47A90690" w:rsidR="00C11751" w:rsidRDefault="00C11751" w:rsidP="00C11751">
      <w:pPr>
        <w:pStyle w:val="1TeksCharChar"/>
      </w:pPr>
      <w:r>
        <w:t xml:space="preserve">Aerial image mosaics are commonly produced for the purpose of visual interpretation.  </w:t>
      </w:r>
      <w:r w:rsidR="00D47C3C">
        <w:t>T</w:t>
      </w:r>
      <w:r>
        <w:t xml:space="preserve">echniques such as dodging and look up tables (LUTs) are often used to produce a smooth and visually appealing mosaic </w:t>
      </w:r>
      <w:r>
        <w:fldChar w:fldCharType="begin" w:fldLock="1"/>
      </w:r>
      <w:r w:rsidR="005708E9">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(López et al. 2011)</w:t>
      </w:r>
      <w:r>
        <w:fldChar w:fldCharType="end"/>
      </w:r>
      <w:r>
        <w:t xml:space="preserve">.  This kind of adjustment can damage the spectral information content and is not suited to quantitative remote sensing.   </w:t>
      </w:r>
      <w:del w:id="781" w:author="d j h" w:date="2015-04-25T15:43:00Z">
        <w:r w:rsidDel="00E913A4">
          <w:delText xml:space="preserve">A </w:delText>
        </w:r>
        <w:r w:rsidR="00D47C3C" w:rsidDel="00E913A4">
          <w:delText xml:space="preserve">number </w:delText>
        </w:r>
        <w:r w:rsidDel="00E913A4">
          <w:delText xml:space="preserve">of techniques </w:delText>
        </w:r>
        <w:r w:rsidR="00D47C3C" w:rsidDel="00E913A4">
          <w:delText xml:space="preserve">are available </w:delText>
        </w:r>
        <w:r w:rsidDel="00E913A4">
          <w:delText>for BRDF correction of satellite imagery</w:delText>
        </w:r>
        <w:r w:rsidR="00D47C3C" w:rsidDel="00E913A4">
          <w:delText xml:space="preserve">, many of which can </w:delText>
        </w:r>
        <w:r w:rsidDel="00E913A4">
          <w:delText xml:space="preserve">also </w:delText>
        </w:r>
        <w:r w:rsidR="00D47C3C" w:rsidDel="00E913A4">
          <w:delText xml:space="preserve">be </w:delText>
        </w:r>
        <w:r w:rsidDel="00E913A4">
          <w:delText>appli</w:delText>
        </w:r>
        <w:r w:rsidR="00D47C3C" w:rsidDel="00E913A4">
          <w:delText>ed</w:delText>
        </w:r>
        <w:r w:rsidDel="00E913A4">
          <w:delText xml:space="preserve"> to aerial imagery</w:delText>
        </w:r>
      </w:del>
      <w:ins w:id="782" w:author="avn" w:date="2014-08-31T13:59:00Z">
        <w:del w:id="783" w:author="d j h" w:date="2015-04-25T15:43:00Z">
          <w:r w:rsidR="00D47C3C" w:rsidDel="00E913A4">
            <w:delText xml:space="preserve"> (refs)</w:delText>
          </w:r>
        </w:del>
      </w:ins>
      <w:del w:id="784" w:author="d j h" w:date="2015-04-25T15:43:00Z">
        <w:r w:rsidDel="00E913A4">
          <w:delText xml:space="preserve">.  </w:delText>
        </w:r>
      </w:del>
      <w:r>
        <w:t xml:space="preserve">The popular technique of kernel-based BRDF correction models different scattering modes of the land cover as parameterised kernels and the BRDF as a linear combination of these kernels </w:t>
      </w:r>
      <w:r>
        <w:fldChar w:fldCharType="begin" w:fldLock="1"/>
      </w:r>
      <w:r w:rsidR="000C382A">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Leroy &amp; Deschamps 1992)", "plainTextFormattedCitation" : "(Roujean, Leroy &amp; Deschamps 1992)", "previouslyFormattedCitation" : "(Roujean, Leroy &amp; Deschamps 1992)" }, "properties" : { "noteIndex" : 0 }, "schema" : "https://github.com/citation-style-language/schema/raw/master/csl-citation.json" }</w:instrText>
      </w:r>
      <w:r>
        <w:fldChar w:fldCharType="separate"/>
      </w:r>
      <w:r w:rsidRPr="00E44ACE">
        <w:rPr>
          <w:noProof/>
        </w:rPr>
        <w:t>(Roujean, Leroy &amp; Deschamps 1992)</w:t>
      </w:r>
      <w:r>
        <w:fldChar w:fldCharType="end"/>
      </w:r>
      <w:r>
        <w:t>.  Approaches based on radiometric transfer modelling (RTM), such as ATCOR</w:t>
      </w:r>
      <w:ins w:id="785" w:author="avn" w:date="2014-08-31T14:44:00Z">
        <w:r w:rsidR="00DA1886">
          <w:t xml:space="preserve"> </w:t>
        </w:r>
      </w:ins>
      <w:ins w:id="786" w:author="d j h" w:date="2015-04-25T15:55:00Z">
        <w:r w:rsidR="00CE08C7">
          <w:fldChar w:fldCharType="begin" w:fldLock="1"/>
        </w:r>
      </w:ins>
      <w:r w:rsidR="00202265">
        <w:instrText>ADDIN CSL_CITATION { "citationItems" : [ { "id" : "ITEM-1", "itemData" : { "DOI" : "10.1080/01431160110115834", "ISBN" : "0143-1161", "ISSN" : "0143-1161", "abstract" : "A method for the radiometric correction of wide field-of-view airborne imagery has been developed that accounts for the angular dependence of the path radiance and atmospheric transmittance functions to remove atmospheric and topographic effects. The first part of processing is the parametric geocoding of the scene to obtain a geocoded, orthorectified image and the view geometry (scan and azimuth angles) for each pixel as described in part 1 of this jointly submitted paper. The second part of the processing performs the combined atmospheric/ topographic correction. It uses a database of look-up tables of the atmospheric correction functions (path radiance, atmospheric transmittance, direct and diVuse solar flux) calculated with a radiative transfer code. Additionally, the terrain shape obtained from a digital elevation model is taken into account. The issues of the database size and accuracy requirements are critically discussed. The method supports all common types of imaging airborne optical instruments: panchromatic, multispectral and hyperspectral, including fore/aft tilt sensors covering the wavelength range 0.35\u20132.55 mm and 8\u201314 mm. The processor is designed and optimized for imaging spectrometer data. Examples of processing of hyperspectral imagery in flat and rugged terrain are presented. A comparison of ground reflectance measurements with surface reflectance spectra derived from airborne imagery demonstrates that an accuracy of 1\u20133% reflectance units can be achieved.", "author" : [ { "dropping-particle" : "", "family" : "Richter", "given" : "R.", "non-dropping-particle" : "", "parse-names" : false, "suffix" : "" }, { "dropping-particle" : "", "family" : "Schl\u00e4pfer", "given" : "D.", "non-dropping-particle" : "", "parse-names" : false, "suffix" : "" } ], "container-title" : "International Journal of Remote Sensing", "id" : "ITEM-1", "issue" : "April 2015", "issued" : { "date-parts" : [ [ "2002" ] ] }, "page" : "2631-2649", "title" : "Geo-atmospheric processing of airborne imaging spectrometry data. Part 2: Atmospheric/topographic correction", "type" : "article-journal", "volume" : "23" }, "uris" : [ "http://www.mendeley.com/documents/?uuid=30123671-b52f-4ed0-aa0d-2010b10a654f" ] } ], "mendeley" : { "formattedCitation" : "(Richter &amp; Schl\u00e4pfer 2002)", "plainTextFormattedCitation" : "(Richter &amp; Schl\u00e4pfer 2002)", "previouslyFormattedCitation" : "(Richter &amp; Schl\u00e4pfer 2002)" }, "properties" : { "noteIndex" : 0 }, "schema" : "https://github.com/citation-style-language/schema/raw/master/csl-citation.json" }</w:instrText>
      </w:r>
      <w:r w:rsidR="00CE08C7">
        <w:fldChar w:fldCharType="separate"/>
      </w:r>
      <w:r w:rsidR="00CE08C7" w:rsidRPr="00CE08C7">
        <w:rPr>
          <w:noProof/>
        </w:rPr>
        <w:t>(Richter &amp; Schläpfer 2002)</w:t>
      </w:r>
      <w:ins w:id="787" w:author="d j h" w:date="2015-04-25T15:55:00Z">
        <w:r w:rsidR="00CE08C7">
          <w:fldChar w:fldCharType="end"/>
        </w:r>
      </w:ins>
      <w:ins w:id="788" w:author="avn" w:date="2014-08-31T14:44:00Z">
        <w:del w:id="789" w:author="d j h" w:date="2015-04-25T15:55:00Z">
          <w:r w:rsidR="00DA1886" w:rsidDel="00CE08C7">
            <w:delText>(ref)</w:delText>
          </w:r>
        </w:del>
      </w:ins>
      <w:r>
        <w:t>, MODTRAN</w:t>
      </w:r>
      <w:ins w:id="790" w:author="avn" w:date="2014-08-31T14:44:00Z">
        <w:r w:rsidR="00DA1886">
          <w:t xml:space="preserve"> </w:t>
        </w:r>
      </w:ins>
      <w:ins w:id="791" w:author="d j h" w:date="2015-04-25T16:11:00Z">
        <w:r w:rsidR="00202265">
          <w:fldChar w:fldCharType="begin" w:fldLock="1"/>
        </w:r>
      </w:ins>
      <w:r w:rsidR="00B16DAA">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rsidR="00202265">
        <w:fldChar w:fldCharType="separate"/>
      </w:r>
      <w:r w:rsidR="00202265" w:rsidRPr="00202265">
        <w:rPr>
          <w:noProof/>
        </w:rPr>
        <w:t>(Berk et al. 1999)</w:t>
      </w:r>
      <w:ins w:id="792" w:author="d j h" w:date="2015-04-25T16:11:00Z">
        <w:r w:rsidR="00202265">
          <w:fldChar w:fldCharType="end"/>
        </w:r>
      </w:ins>
      <w:ins w:id="793" w:author="avn" w:date="2014-08-31T14:44:00Z">
        <w:del w:id="794" w:author="d j h" w:date="2015-04-25T16:11:00Z">
          <w:r w:rsidR="00DA1886" w:rsidDel="00202265">
            <w:delText>(ref)</w:delText>
          </w:r>
        </w:del>
      </w:ins>
      <w:r>
        <w:t xml:space="preserve"> and 6S</w:t>
      </w:r>
      <w:ins w:id="795" w:author="avn" w:date="2014-08-31T14:44:00Z">
        <w:r w:rsidR="00DA1886">
          <w:t xml:space="preserve"> </w:t>
        </w:r>
      </w:ins>
      <w:ins w:id="796" w:author="d j h" w:date="2015-04-25T16:15:00Z">
        <w:r w:rsidR="00055EDB">
          <w:fldChar w:fldCharType="begin" w:fldLock="1"/>
        </w:r>
      </w:ins>
      <w:r w:rsidR="00502027">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rsidR="00055EDB">
        <w:fldChar w:fldCharType="separate"/>
      </w:r>
      <w:r w:rsidR="00055EDB" w:rsidRPr="00055EDB">
        <w:rPr>
          <w:noProof/>
        </w:rPr>
        <w:t>(Vermote et al. 1997)</w:t>
      </w:r>
      <w:ins w:id="797" w:author="d j h" w:date="2015-04-25T16:15:00Z">
        <w:r w:rsidR="00055EDB">
          <w:fldChar w:fldCharType="end"/>
        </w:r>
      </w:ins>
      <w:ins w:id="798" w:author="avn" w:date="2014-08-31T14:44:00Z">
        <w:del w:id="799" w:author="d j h" w:date="2015-04-25T16:16:00Z">
          <w:r w:rsidR="00DA1886" w:rsidDel="00055EDB">
            <w:delText>(ref)</w:delText>
          </w:r>
        </w:del>
      </w:ins>
      <w:r>
        <w:t xml:space="preserve">, are used for </w:t>
      </w:r>
      <w:commentRangeStart w:id="800"/>
      <w:r>
        <w:t xml:space="preserve">atmospheric </w:t>
      </w:r>
      <w:commentRangeEnd w:id="800"/>
      <w:r w:rsidR="00087B24">
        <w:rPr>
          <w:rStyle w:val="CommentReference"/>
        </w:rPr>
        <w:commentReference w:id="800"/>
      </w:r>
      <w:r>
        <w:t>correction.  While these methods are successful on single satellite images</w:t>
      </w:r>
      <w:ins w:id="801" w:author="avn" w:date="2014-08-31T14:44:00Z">
        <w:r w:rsidR="00DA1886">
          <w:t xml:space="preserve"> </w:t>
        </w:r>
        <w:commentRangeStart w:id="802"/>
        <w:r w:rsidR="00DA1886">
          <w:t>(refs)</w:t>
        </w:r>
      </w:ins>
      <w:commentRangeEnd w:id="802"/>
      <w:r w:rsidR="00B77C3B">
        <w:rPr>
          <w:rStyle w:val="CommentReference"/>
        </w:rPr>
        <w:commentReference w:id="802"/>
      </w:r>
      <w:r>
        <w:t xml:space="preserve">, mosaics </w:t>
      </w:r>
      <w:r w:rsidR="00885838">
        <w:t xml:space="preserve">consisting </w:t>
      </w:r>
      <w:r>
        <w:t xml:space="preserve">of </w:t>
      </w:r>
      <w:r w:rsidR="00885838">
        <w:t xml:space="preserve">multiple </w:t>
      </w:r>
      <w:r>
        <w:t xml:space="preserve">aerial </w:t>
      </w:r>
      <w:ins w:id="803" w:author="avn" w:date="2014-08-31T14:34:00Z">
        <w:del w:id="804" w:author="d j h" w:date="2015-04-25T15:44:00Z">
          <w:r w:rsidR="00885838" w:rsidDel="00CE08C7">
            <w:delText>photographs</w:delText>
          </w:r>
        </w:del>
      </w:ins>
      <w:ins w:id="805" w:author="d j h" w:date="2015-04-25T15:44:00Z">
        <w:r w:rsidR="00CE08C7">
          <w:t>images</w:t>
        </w:r>
      </w:ins>
      <w:ins w:id="806" w:author="avn" w:date="2014-08-31T14:34:00Z">
        <w:r w:rsidR="00885838">
          <w:t xml:space="preserve"> </w:t>
        </w:r>
      </w:ins>
      <w:r>
        <w:t xml:space="preserve">present new challenges.  The large view angles of aerial imaging cameras </w:t>
      </w:r>
      <w:r w:rsidR="00885838">
        <w:t xml:space="preserve">cause the </w:t>
      </w:r>
      <w:r>
        <w:t>solar and viewing geometr</w:t>
      </w:r>
      <w:r w:rsidR="00885838">
        <w:t>ies</w:t>
      </w:r>
      <w:r>
        <w:t xml:space="preserve"> </w:t>
      </w:r>
      <w:r w:rsidR="00885838">
        <w:t xml:space="preserve">to </w:t>
      </w:r>
      <w:r>
        <w:t>var</w:t>
      </w:r>
      <w:r w:rsidR="00885838">
        <w:t>y</w:t>
      </w:r>
      <w:r>
        <w:t xml:space="preserve"> significantly </w:t>
      </w:r>
      <w:del w:id="807" w:author="avn" w:date="2014-08-31T14:36:00Z">
        <w:r w:rsidDel="00885838">
          <w:delText xml:space="preserve">within </w:delText>
        </w:r>
      </w:del>
      <w:commentRangeStart w:id="808"/>
      <w:ins w:id="809" w:author="avn" w:date="2014-08-31T14:36:00Z">
        <w:r w:rsidR="00885838">
          <w:t xml:space="preserve">throughout </w:t>
        </w:r>
      </w:ins>
      <w:commentRangeEnd w:id="808"/>
      <w:r w:rsidR="00502027">
        <w:rPr>
          <w:rStyle w:val="CommentReference"/>
        </w:rPr>
        <w:commentReference w:id="808"/>
      </w:r>
      <w:r>
        <w:t>the image</w:t>
      </w:r>
      <w:ins w:id="810" w:author="avn" w:date="2014-08-31T14:44:00Z">
        <w:r w:rsidR="00DA1886">
          <w:t xml:space="preserve"> </w:t>
        </w:r>
      </w:ins>
      <w:ins w:id="811" w:author="d j h" w:date="2015-04-25T18:51:00Z">
        <w:r w:rsidR="00502027">
          <w:fldChar w:fldCharType="begin" w:fldLock="1"/>
        </w:r>
      </w:ins>
      <w:r w:rsidR="0009581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rsidR="00502027">
        <w:fldChar w:fldCharType="separate"/>
      </w:r>
      <w:r w:rsidR="00502027" w:rsidRPr="00502027">
        <w:rPr>
          <w:noProof/>
        </w:rPr>
        <w:t>(Lelong et al. 2008)</w:t>
      </w:r>
      <w:ins w:id="812" w:author="d j h" w:date="2015-04-25T18:51:00Z">
        <w:r w:rsidR="00502027">
          <w:fldChar w:fldCharType="end"/>
        </w:r>
      </w:ins>
      <w:ins w:id="813" w:author="avn" w:date="2014-08-31T14:44:00Z">
        <w:del w:id="814" w:author="d j h" w:date="2015-04-25T18:51:00Z">
          <w:r w:rsidR="00DA1886" w:rsidDel="00502027">
            <w:delText>(ref)</w:delText>
          </w:r>
        </w:del>
      </w:ins>
      <w:r>
        <w:t xml:space="preserve">.  </w:t>
      </w:r>
      <w:r w:rsidR="00885838">
        <w:t xml:space="preserve">Aerial campaigns </w:t>
      </w:r>
      <w:r>
        <w:t xml:space="preserve">are usually </w:t>
      </w:r>
      <w:r w:rsidR="00885838">
        <w:t xml:space="preserve">carried out </w:t>
      </w:r>
      <w:r>
        <w:t xml:space="preserve">over </w:t>
      </w:r>
      <w:r w:rsidR="00885838">
        <w:t xml:space="preserve">multiple </w:t>
      </w:r>
      <w:r>
        <w:t xml:space="preserve">days resulting in significant variation in BRDF and atmospheric </w:t>
      </w:r>
      <w:r w:rsidR="00885838">
        <w:t>conditions</w:t>
      </w:r>
      <w:del w:id="815" w:author="d j h" w:date="2015-04-25T19:02:00Z">
        <w:r w:rsidR="00DA1886" w:rsidDel="00095812">
          <w:delText xml:space="preserve"> </w:delText>
        </w:r>
        <w:commentRangeStart w:id="816"/>
        <w:r w:rsidR="00DA1886" w:rsidDel="00095812">
          <w:delText>(refs)</w:delText>
        </w:r>
      </w:del>
      <w:commentRangeEnd w:id="816"/>
      <w:r w:rsidR="001E722E">
        <w:rPr>
          <w:rStyle w:val="CommentReference"/>
        </w:rPr>
        <w:commentReference w:id="816"/>
      </w:r>
      <w:ins w:id="817" w:author="d j h" w:date="2015-04-25T19:03:00Z">
        <w:r w:rsidR="00095812">
          <w:fldChar w:fldCharType="begin" w:fldLock="1"/>
        </w:r>
      </w:ins>
      <w:r w:rsidR="00DF22E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"page" : "193-200", "title" : "A radiometric aerial triangulation for the equalization of digital aerial images and orthoimages", "type" : "article-journal", "volume" : "75" }, "uris" : [ "http://www.mendeley.com/documents/?uuid=7365add4-994e-44db-a59b-2ea53bd07d5e" ] }, { "id" : "ITEM-3",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"ITEM-3", "issue" : "3", "issued" : { "date-parts" : [ [ "2009", "9", "10" ] ] },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"(Collings et al. 2011; Chandelier &amp; Martinoty 2009; Honkavaara et al. 2009)", "plainTextFormattedCitation" : "(Collings et al. 2011; Chandelier &amp; Martinoty 2009; Honkavaara et al. 2009)", "previouslyFormattedCitation" : "(Collings et al. 2011; Chandelier &amp; Martinoty 2009; Honkavaara et al. 2009)" }, "properties" : { "noteIndex" : 0 }, "schema" : "https://github.com/citation-style-language/schema/raw/master/csl-citation.json" }</w:instrText>
      </w:r>
      <w:r w:rsidR="00095812">
        <w:fldChar w:fldCharType="separate"/>
      </w:r>
      <w:r w:rsidR="00DF22E9" w:rsidRPr="00DF22E9">
        <w:rPr>
          <w:noProof/>
        </w:rPr>
        <w:t>(Collings et al. 2011; Chandelier &amp; Martinoty 2009; Honkavaara et al. 2009)</w:t>
      </w:r>
      <w:ins w:id="818" w:author="d j h" w:date="2015-04-25T19:03:00Z">
        <w:r w:rsidR="00095812">
          <w:fldChar w:fldCharType="end"/>
        </w:r>
      </w:ins>
      <w:r>
        <w:t xml:space="preserve">.  </w:t>
      </w:r>
      <w:r w:rsidR="00087B24">
        <w:t>E</w:t>
      </w:r>
      <w:r w:rsidR="00885838">
        <w:t xml:space="preserve">ach </w:t>
      </w:r>
      <w:r>
        <w:t xml:space="preserve">land </w:t>
      </w:r>
      <w:r>
        <w:lastRenderedPageBreak/>
        <w:t xml:space="preserve">cover </w:t>
      </w:r>
      <w:r w:rsidR="00087B24">
        <w:t xml:space="preserve">also </w:t>
      </w:r>
      <w:r w:rsidR="00885838">
        <w:t xml:space="preserve">has its </w:t>
      </w:r>
      <w:r>
        <w:t>own unique BRDF</w:t>
      </w:r>
      <w:ins w:id="819" w:author="d j h" w:date="2015-04-25T19:27:00Z">
        <w:r w:rsidR="008B5CB7">
          <w:t xml:space="preserve"> </w:t>
        </w:r>
        <w:r w:rsidR="008B5CB7">
          <w:fldChar w:fldCharType="begin" w:fldLock="1"/>
        </w:r>
      </w:ins>
      <w:r w:rsidR="00DF22E9">
        <w:instrText>ADDIN CSL_CITATION { "citationItems" : [ { "id" : "ITEM-1",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"ITEM-1", "issue" : "3", "issued" : { "date-parts" : [ [ "2009", "9", "10" ] ] },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"id" : "ITEM-2",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"ITEM-2", "issued" : { "date-parts" : [ [ "1999" ] ] }, "publisher" : "NASA", "title" : "MODIS BRDF/albedo product: algorithm theoretical basis document version 5.0", "type" : "webpage" }, "uris" : [ "http://www.mendeley.com/documents/?uuid=3ef63ded-ebe0-4203-90ab-10a4ba9e1867" ] } ], "mendeley" : { "formattedCitation" : "(Honkavaara et al. 2009; Strahler et al. 1999)", "plainTextFormattedCitation" : "(Honkavaara et al. 2009; Strahler et al. 1999)", "previouslyFormattedCitation" : "(Honkavaara et al. 2009; Strahler et al. 1999)" }, "properties" : { "noteIndex" : 0 }, "schema" : "https://github.com/citation-style-language/schema/raw/master/csl-citation.json" }</w:instrText>
      </w:r>
      <w:r w:rsidR="008B5CB7">
        <w:fldChar w:fldCharType="separate"/>
      </w:r>
      <w:r w:rsidR="00DF22E9" w:rsidRPr="00DF22E9">
        <w:rPr>
          <w:noProof/>
        </w:rPr>
        <w:t>(Honkavaara et al. 2009; Strahler et al. 1999)</w:t>
      </w:r>
      <w:ins w:id="820" w:author="d j h" w:date="2015-04-25T19:27:00Z">
        <w:r w:rsidR="008B5CB7">
          <w:fldChar w:fldCharType="end"/>
        </w:r>
      </w:ins>
      <w:r w:rsidR="00885838">
        <w:t xml:space="preserve"> and c</w:t>
      </w:r>
      <w:r>
        <w:t>orrection</w:t>
      </w:r>
      <w:ins w:id="821" w:author="avn" w:date="2014-08-31T14:39:00Z">
        <w:r w:rsidR="00885838">
          <w:t>s</w:t>
        </w:r>
      </w:ins>
      <w:r>
        <w:t xml:space="preserve"> should ideally model each of these covers separately</w:t>
      </w:r>
      <w:ins w:id="822" w:author="avn" w:date="2014-08-31T14:45:00Z">
        <w:del w:id="823" w:author="d j h" w:date="2015-04-25T19:32:00Z">
          <w:r w:rsidR="00DA1886" w:rsidDel="008B5CB7">
            <w:delText xml:space="preserve"> </w:delText>
          </w:r>
          <w:commentRangeStart w:id="824"/>
          <w:r w:rsidR="00DA1886" w:rsidDel="008B5CB7">
            <w:delText>(ref)</w:delText>
          </w:r>
        </w:del>
      </w:ins>
      <w:commentRangeEnd w:id="824"/>
      <w:del w:id="825" w:author="d j h" w:date="2015-04-25T19:32:00Z">
        <w:r w:rsidR="001E722E" w:rsidDel="008B5CB7">
          <w:rPr>
            <w:rStyle w:val="CommentReference"/>
          </w:rPr>
          <w:commentReference w:id="824"/>
        </w:r>
      </w:del>
      <w:ins w:id="826" w:author="d j h" w:date="2015-04-25T19:32:00Z">
        <w:r w:rsidR="008B5CB7">
          <w:fldChar w:fldCharType="begin" w:fldLock="1"/>
        </w:r>
      </w:ins>
      <w:r w:rsidR="00002833">
        <w:instrText>ADDIN CSL_CITATION { "citationItems" : [ { "id" : "ITEM-1", "itemData" : {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"10", "issued" : { "date-parts" : [ [ "2010" ] ] }, "page" : "3733-3746", "title" : "Techniques for BRDF Correction of Hyperspectral Mosaics", "type" : "article-journal", "volume" : "48" }, "uris" : [ "http://www.mendeley.com/documents/?uuid=b4245c1d-906a-4b9c-9d4d-391b5c2a0078"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"3", "issued" : { "date-parts" : [ [ "2009", "9", "10" ] ] },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"(Collings et al. 2010; Honkavaara et al. 2009)", "plainTextFormattedCitation" : "(Collings et al. 2010; Honkavaara et al. 2009)", "previouslyFormattedCitation" : "(Collings et al. 2010; Honkavaara et al. 2009)" }, "properties" : { "noteIndex" : 0 }, "schema" : "https://github.com/citation-style-language/schema/raw/master/csl-citation.json" }</w:instrText>
      </w:r>
      <w:r w:rsidR="008B5CB7">
        <w:fldChar w:fldCharType="separate"/>
      </w:r>
      <w:r w:rsidR="00DF22E9" w:rsidRPr="00DF22E9">
        <w:rPr>
          <w:noProof/>
        </w:rPr>
        <w:t>(Collings et al. 2010; Honkavaara et al. 2009)</w:t>
      </w:r>
      <w:ins w:id="827" w:author="d j h" w:date="2015-04-25T19:32:00Z">
        <w:r w:rsidR="008B5CB7">
          <w:fldChar w:fldCharType="end"/>
        </w:r>
      </w:ins>
      <w:r>
        <w:t>.  Techniques that account for land cover specific BRDF’s require an upfront cover classification which is time-consuming and introduces another potential source of error</w:t>
      </w:r>
      <w:ins w:id="828" w:author="avn" w:date="2014-08-31T14:45:00Z">
        <w:r w:rsidR="00DA1886">
          <w:t xml:space="preserve"> (ref),</w:t>
        </w:r>
      </w:ins>
      <w:r>
        <w:t xml:space="preserve"> especially considering the classification would need to be done on the uncorrected data</w:t>
      </w:r>
      <w:ins w:id="829" w:author="avn" w:date="2014-08-31T14:45:00Z">
        <w:r w:rsidR="00DA1886">
          <w:t xml:space="preserve"> (ref)</w:t>
        </w:r>
      </w:ins>
      <w:r>
        <w:t>.  While this issue also applies to satellite imagery</w:t>
      </w:r>
      <w:ins w:id="830" w:author="avn" w:date="2014-08-31T14:45:00Z">
        <w:r w:rsidR="00DA1886">
          <w:t xml:space="preserve"> (ref)</w:t>
        </w:r>
      </w:ins>
      <w:r>
        <w:t>, the task of identifying different land covers is less onerous at the typically lower spatial resolutions of satellite sensors</w:t>
      </w:r>
      <w:ins w:id="831" w:author="avn" w:date="2014-08-31T14:45:00Z">
        <w:r w:rsidR="00DA1886">
          <w:t xml:space="preserve"> (ref)</w:t>
        </w:r>
      </w:ins>
      <w:r>
        <w:t xml:space="preserve">.  </w:t>
      </w:r>
      <w:commentRangeStart w:id="832"/>
      <w:commentRangeStart w:id="833"/>
      <w:r w:rsidR="00DA1886">
        <w:t xml:space="preserve">Aerial </w:t>
      </w:r>
      <w:commentRangeEnd w:id="832"/>
      <w:r w:rsidR="00DA1886">
        <w:rPr>
          <w:rStyle w:val="CommentReference"/>
        </w:rPr>
        <w:commentReference w:id="832"/>
      </w:r>
      <w:commentRangeEnd w:id="833"/>
      <w:r w:rsidR="00B77C3B">
        <w:rPr>
          <w:rStyle w:val="CommentReference"/>
        </w:rPr>
        <w:commentReference w:id="833"/>
      </w:r>
      <w:r w:rsidR="00DA1886">
        <w:t xml:space="preserve">campaigns </w:t>
      </w:r>
      <w:r>
        <w:t xml:space="preserve">can also consist of thousands of images making it impractical to apply time consuming atmospheric correction models to every image </w:t>
      </w:r>
      <w:r>
        <w:fldChar w:fldCharType="begin" w:fldLock="1"/>
      </w:r>
      <w:r w:rsidR="005708E9">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5451FA">
        <w:rPr>
          <w:noProof/>
        </w:rPr>
        <w:t>(López et al. 2011)</w:t>
      </w:r>
      <w:r>
        <w:fldChar w:fldCharType="end"/>
      </w:r>
      <w:r>
        <w:t xml:space="preserve">.  </w:t>
      </w:r>
      <w:commentRangeStart w:id="834"/>
      <w:ins w:id="835" w:author="avn" w:date="2014-08-31T14:46:00Z">
        <w:r w:rsidR="00DA1886">
          <w:t xml:space="preserve">Even if it was, </w:t>
        </w:r>
      </w:ins>
      <w:del w:id="836" w:author="avn" w:date="2014-08-31T14:47:00Z">
        <w:r w:rsidDel="00DA1886">
          <w:delText xml:space="preserve">As </w:delText>
        </w:r>
      </w:del>
      <w:ins w:id="837" w:author="avn" w:date="2014-08-31T14:47:00Z">
        <w:r w:rsidR="00DA1886">
          <w:t xml:space="preserve">the </w:t>
        </w:r>
        <w:commentRangeStart w:id="838"/>
        <w:r w:rsidR="00DA1886">
          <w:t>approximate</w:t>
        </w:r>
        <w:commentRangeEnd w:id="838"/>
        <w:r w:rsidR="00DA1886">
          <w:rPr>
            <w:rStyle w:val="CommentReference"/>
          </w:rPr>
          <w:commentReference w:id="838"/>
        </w:r>
        <w:r w:rsidR="00DA1886">
          <w:t xml:space="preserve"> nature of </w:t>
        </w:r>
      </w:ins>
      <w:r>
        <w:t xml:space="preserve">BRDF and atmospheric corrections </w:t>
      </w:r>
      <w:del w:id="839" w:author="avn" w:date="2014-08-31T14:48:00Z">
        <w:r w:rsidDel="00DA1886">
          <w:delText>are only approximate</w:delText>
        </w:r>
      </w:del>
      <w:ins w:id="840" w:author="avn" w:date="2014-08-31T14:48:00Z">
        <w:r w:rsidR="00DA1886">
          <w:t>will be much more noticeable in a mosaic of corrected aerial photographs as</w:t>
        </w:r>
      </w:ins>
      <w:del w:id="841" w:author="avn" w:date="2014-08-31T14:48:00Z">
        <w:r w:rsidDel="00DA1886">
          <w:delText>,</w:delText>
        </w:r>
      </w:del>
      <w:r>
        <w:t xml:space="preserve"> remnant radiometric variations </w:t>
      </w:r>
      <w:del w:id="842" w:author="avn" w:date="2014-08-31T14:49:00Z">
        <w:r w:rsidDel="00DA1886">
          <w:delText xml:space="preserve">present in corrected mosaic images </w:delText>
        </w:r>
      </w:del>
      <w:ins w:id="843" w:author="avn" w:date="2014-08-31T14:49:00Z">
        <w:r w:rsidR="00DA1886">
          <w:t xml:space="preserve">will </w:t>
        </w:r>
      </w:ins>
      <w:r>
        <w:t xml:space="preserve">result in </w:t>
      </w:r>
      <w:ins w:id="844" w:author="avn" w:date="2014-08-31T14:49:00Z">
        <w:r w:rsidR="00DA1886">
          <w:t xml:space="preserve">visible </w:t>
        </w:r>
      </w:ins>
      <w:r>
        <w:t>discontinuities between adjacent images</w:t>
      </w:r>
      <w:ins w:id="845" w:author="avn" w:date="2014-08-31T14:49:00Z">
        <w:r w:rsidR="00DA1886">
          <w:t xml:space="preserve"> (ref if possible)</w:t>
        </w:r>
      </w:ins>
      <w:r>
        <w:t xml:space="preserve">.  </w:t>
      </w:r>
      <w:commentRangeEnd w:id="834"/>
      <w:r w:rsidR="00396CE8">
        <w:rPr>
          <w:rStyle w:val="CommentReference"/>
        </w:rPr>
        <w:commentReference w:id="834"/>
      </w:r>
    </w:p>
    <w:p w14:paraId="1199401E" w14:textId="77777777" w:rsidR="00C11751" w:rsidRDefault="00C11751" w:rsidP="00C11751">
      <w:pPr>
        <w:pStyle w:val="1TeksCharChar"/>
      </w:pPr>
    </w:p>
    <w:p w14:paraId="3F3D6809" w14:textId="7431E904" w:rsidR="00C11751" w:rsidRDefault="00C11751" w:rsidP="00C11751">
      <w:pPr>
        <w:pStyle w:val="1TeksCharChar"/>
      </w:pPr>
      <w:r>
        <w:t>Approaches to calibrating mosaics of aerial imagery are receiving increasing attention</w:t>
      </w:r>
      <w:ins w:id="846" w:author="d j h" w:date="2015-04-27T19:48:00Z">
        <w:r w:rsidR="00B16DAA">
          <w:t xml:space="preserve"> </w:t>
        </w:r>
        <w:r w:rsidR="00B16DAA">
          <w:fldChar w:fldCharType="begin" w:fldLock="1"/>
        </w:r>
      </w:ins>
      <w:r w:rsidR="00DF22E9">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"page" : "193-200", "title" : "A radiometric aerial triangulation for the equalization of digital aerial images and orthoimages", "type" : "article-journal", "volume" : "75" }, "uris" : [ "http://www.mendeley.com/documents/?uuid=7365add4-994e-44db-a59b-2ea53bd07d5e" ] } ], "mendeley" : { "formattedCitation" : "(L\u00f3pez et al. 2011; Collings et al. 2011; Gehrke 2010; Chandelier &amp; Martinoty 2009)", "plainTextFormattedCitation" : "(L\u00f3pez et al. 2011; Collings et al. 2011; Gehrke 2010; Chandelier &amp; Martinoty 2009)", "previouslyFormattedCitation" : "(L\u00f3pez et al. 2011; Collings et al. 2011; Gehrke 2010; Chandelier &amp; Martinoty 2009)" }, "properties" : { "noteIndex" : 0 }, "schema" : "https://github.com/citation-style-language/schema/raw/master/csl-citation.json" }</w:instrText>
      </w:r>
      <w:r w:rsidR="00B16DAA">
        <w:fldChar w:fldCharType="separate"/>
      </w:r>
      <w:r w:rsidR="00B16DAA" w:rsidRPr="00B16DAA">
        <w:rPr>
          <w:noProof/>
        </w:rPr>
        <w:t>(López et al. 2011; Collings et al. 2011; Gehrke 2010; Chandelier &amp; Martinoty 2009)</w:t>
      </w:r>
      <w:ins w:id="847" w:author="d j h" w:date="2015-04-27T19:48:00Z">
        <w:r w:rsidR="00B16DAA">
          <w:fldChar w:fldCharType="end"/>
        </w:r>
      </w:ins>
      <w:ins w:id="848" w:author="avn" w:date="2014-08-31T14:50:00Z">
        <w:del w:id="849" w:author="d j h" w:date="2015-04-27T19:58:00Z">
          <w:r w:rsidR="00DA1886" w:rsidDel="00B16DAA">
            <w:delText xml:space="preserve"> (list </w:delText>
          </w:r>
          <w:commentRangeStart w:id="850"/>
          <w:r w:rsidR="00DA1886" w:rsidDel="00B16DAA">
            <w:delText>of</w:delText>
          </w:r>
        </w:del>
      </w:ins>
      <w:commentRangeEnd w:id="850"/>
      <w:del w:id="851" w:author="d j h" w:date="2015-04-27T19:58:00Z">
        <w:r w:rsidR="00266B10" w:rsidDel="00B16DAA">
          <w:rPr>
            <w:rStyle w:val="CommentReference"/>
          </w:rPr>
          <w:commentReference w:id="850"/>
        </w:r>
      </w:del>
      <w:ins w:id="852" w:author="avn" w:date="2014-08-31T14:50:00Z">
        <w:del w:id="853" w:author="d j h" w:date="2015-04-27T19:58:00Z">
          <w:r w:rsidR="00DA1886" w:rsidDel="00B16DAA">
            <w:delText xml:space="preserve"> recent refs)</w:delText>
          </w:r>
        </w:del>
      </w:ins>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5708E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w:t>
      </w:r>
      <w:r w:rsidR="00087B24">
        <w:t>d</w:t>
      </w:r>
      <w:r>
        <w:t xml:space="preserve"> a spatially varying linear model to perform combined atmospheric and BRDF correction.  The parameters of the model are solved by minimising a cost function that includes costs for </w:t>
      </w:r>
      <w:r w:rsidR="009A2C05">
        <w:t xml:space="preserve">internal </w:t>
      </w:r>
      <w:r>
        <w:t xml:space="preserve">accuracy </w:t>
      </w:r>
      <w:r w:rsidR="009A2C05">
        <w:t xml:space="preserve">of </w:t>
      </w:r>
      <w:r>
        <w:t xml:space="preserve">each image, similarity of overlapping image regions and </w:t>
      </w:r>
      <w:commentRangeStart w:id="854"/>
      <w:r>
        <w:t>smoothness</w:t>
      </w:r>
      <w:commentRangeEnd w:id="854"/>
      <w:r w:rsidR="009A2C05">
        <w:rPr>
          <w:rStyle w:val="CommentReference"/>
        </w:rPr>
        <w:commentReference w:id="854"/>
      </w:r>
      <w:r>
        <w:t xml:space="preserve"> of the mosaic.  In a second stage the entire mosaic is calibrated to absolute reflectance using specially placed ground targets with known reflectance.  In </w:t>
      </w:r>
      <w:r>
        <w:fldChar w:fldCharType="begin" w:fldLock="1"/>
      </w:r>
      <w:r w:rsidR="005708E9">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"page" : "193-200", "title" : "A radiometric aerial triangulation for the equalization of digital aerial images and orthoimages", "type" : "article-journal", "volume" : "75" }, "uris" : [ "http://www.mendeley.com/documents/?uuid=7365add4-994e-44db-a59b-2ea53bd07d5e" ] } ], "mendeley" : { "formattedCitation" : "(Chandelier &amp; Martinoty 2009)", "manualFormatting" : "Chandelier &amp; Martinoty (2009)", "plainTextFormattedCitation" : "(Chandelier &amp; Martinoty 2009)", "previouslyFormattedCitation" : "(Chandelier &amp;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5708E9">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5708E9">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7CD67688" w14:textId="77777777" w:rsidR="003233EB" w:rsidRDefault="003233EB" w:rsidP="00C11751">
      <w:pPr>
        <w:pStyle w:val="1TeksCharChar"/>
      </w:pPr>
    </w:p>
    <w:p w14:paraId="1E2F2557" w14:textId="6DB82D58" w:rsidR="00C11751" w:rsidRDefault="00C11751" w:rsidP="00C11751">
      <w:pPr>
        <w:pStyle w:val="1TeksCharChar"/>
      </w:pPr>
      <w:r>
        <w:t xml:space="preserve">A disadvantage of the aerial mosaic calibration techniques described </w:t>
      </w:r>
      <w:r w:rsidR="009A2C05">
        <w:t xml:space="preserve">above </w:t>
      </w:r>
      <w:r>
        <w:t xml:space="preserve">is their complexity and need for known ground references to achieve </w:t>
      </w:r>
      <w:r w:rsidR="009A2C05">
        <w:t xml:space="preserve">transformation </w:t>
      </w:r>
      <w:r>
        <w:t>to absolute surface reflectance.  Calibration to an absolute physical quantity such as reflectance is beneficial as this is an invariant property of the surface</w:t>
      </w:r>
      <w:ins w:id="855" w:author="avn" w:date="2014-08-31T14:55:00Z">
        <w:r w:rsidR="009A2C05">
          <w:t xml:space="preserve"> </w:t>
        </w:r>
        <w:commentRangeStart w:id="856"/>
        <w:r w:rsidR="009A2C05">
          <w:t>(refs)</w:t>
        </w:r>
      </w:ins>
      <w:commentRangeEnd w:id="856"/>
      <w:r w:rsidR="00B16DAA">
        <w:rPr>
          <w:rStyle w:val="CommentReference"/>
        </w:rPr>
        <w:commentReference w:id="856"/>
      </w:r>
      <w:del w:id="857" w:author="d j h" w:date="2015-04-27T21:05:00Z">
        <w:r w:rsidDel="00002833">
          <w:delText>. It also</w:delText>
        </w:r>
      </w:del>
      <w:ins w:id="858" w:author="d j h" w:date="2015-04-27T21:05:00Z">
        <w:r w:rsidR="00002833">
          <w:t>which</w:t>
        </w:r>
      </w:ins>
      <w:r>
        <w:t xml:space="preserve"> allows the data to be used in physical </w:t>
      </w:r>
      <w:r>
        <w:lastRenderedPageBreak/>
        <w:t>models and fused or otherwise used in combination with other calibrated data sources</w:t>
      </w:r>
      <w:ins w:id="859" w:author="d j h" w:date="2015-04-27T21:11:00Z">
        <w:r w:rsidR="00002833">
          <w:t xml:space="preserve"> </w:t>
        </w:r>
        <w:commentRangeStart w:id="860"/>
        <w:r w:rsidR="00002833">
          <w:fldChar w:fldCharType="begin" w:fldLock="1"/>
        </w:r>
      </w:ins>
      <w:r w:rsidR="007742F9">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 USING ATMOSPHERIC AND BRDF CORRECTIONS IN PRODUCTION", "type" : "paper-conference" }, "uris" : [ "http://www.mendeley.com/documents/?uuid=c9153b2f-db5b-473f-8015-3df817fb263f" ] }, { "id" : "ITEM-2", "itemData" : { "DOI" : "10.1080/014311698215748", "ISBN" : "0143116982157", "ISSN" : "0143-1161", "PMID" : "20089935", "abstract" : "With the availability of multisensor, multitemporal, multiresolution and multifrequency image data from operational Earth observation satellites the fusion of digital image data has become a valuable tool in remote sensing image evaluation. Digital image fusion is a relatively new research field at the leading edge of available technology. It forms a rapidly developing area of research in remote sensing. This review paper describes and explains mainly pixel based image fusion of Earth observation satellite data as a contribution to multisensor integration oriented data processing. With the availability of multisensor, multitemporal, multiresolution and multifrequency image data from operational Earth observation satellites the fusion of digital image data has become a valuable tool in remote sensing image evaluation. Digital image fusion is a relatively new research field at the leading edge of available technology. It forms a rapidly developing area of research in remote sensing. This review paper describes and explains mainly pixel based image fusion of Earth observation satellite data as a contribution to multisensor integration oriented data processing.", "author" : [ { "dropping-particle" : "", "family" : "Pohl", "given" : "C.", "non-dropping-particle" : "", "parse-names" : false, "suffix" : "" }, { "dropping-particle" : "", "family" : "Genderen", "given" : "J. L.", "non-dropping-particle" : "Van", "parse-names" : false, "suffix" : "" } ], "container-title" : "International Journal of Remote Sensing", "id" : "ITEM-2", "issue" : "5", "issued" : { "date-parts" : [ [ "1998", "1" ] ] }, "page" : "823-854", "title" : "Review article Multisensor image fusion in remote sensing: Concepts, methods and applications", "type" : "article", "volume" : "19" }, "uris" : [ "http://www.mendeley.com/documents/?uuid=33c9aab5-2f9b-43b2-bfa7-79c9600ca43c" ] } ], "mendeley" : { "formattedCitation" : "(Downey et al. 2010; Pohl &amp; Van Genderen 1998)", "plainTextFormattedCitation" : "(Downey et al. 2010; Pohl &amp; Van Genderen 1998)", "previouslyFormattedCitation" : "(Downey et al. 2010; Pohl &amp; Van Genderen 1998)" }, "properties" : { "noteIndex" : 0 }, "schema" : "https://github.com/citation-style-language/schema/raw/master/csl-citation.json" }</w:instrText>
      </w:r>
      <w:r w:rsidR="00002833">
        <w:fldChar w:fldCharType="separate"/>
      </w:r>
      <w:r w:rsidR="00D1742A" w:rsidRPr="00D1742A">
        <w:rPr>
          <w:noProof/>
        </w:rPr>
        <w:t>(Downey et al. 2010; Pohl &amp; Van Genderen 1998)</w:t>
      </w:r>
      <w:ins w:id="861" w:author="d j h" w:date="2015-04-27T21:11:00Z">
        <w:r w:rsidR="00002833">
          <w:fldChar w:fldCharType="end"/>
        </w:r>
      </w:ins>
      <w:commentRangeEnd w:id="860"/>
      <w:ins w:id="862" w:author="d j h" w:date="2015-04-27T21:13:00Z">
        <w:r w:rsidR="00002833">
          <w:rPr>
            <w:rStyle w:val="CommentReference"/>
          </w:rPr>
          <w:commentReference w:id="860"/>
        </w:r>
      </w:ins>
      <w:r>
        <w:t xml:space="preserve"> and used in multi-temporal studies</w:t>
      </w:r>
      <w:ins w:id="863" w:author="d j h" w:date="2015-04-27T21:04:00Z">
        <w:r w:rsidR="00002833">
          <w:t xml:space="preserve"> </w:t>
        </w:r>
      </w:ins>
      <w:ins w:id="864" w:author="d j h" w:date="2015-04-27T21:05:00Z">
        <w:r w:rsidR="00002833">
          <w:fldChar w:fldCharType="begin" w:fldLock="1"/>
        </w:r>
      </w:ins>
      <w:r w:rsidR="00D1742A">
        <w:instrText>ADDIN CSL_CITATION { "citationItems" : [ { "id" : "ITEM-1",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"ITEM-1", "issue" : "10", "issued" : { "date-parts" : [ [ "2008", "10", "15" ] ] },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"(Vicente-Serrano, P\u00e9rez-Cabello &amp; Lasanta 2008)", "plainTextFormattedCitation" : "(Vicente-Serrano, P\u00e9rez-Cabello &amp; Lasanta 2008)", "previouslyFormattedCitation" : "(Vicente-Serrano, P\u00e9rez-Cabello &amp; Lasanta 2008)" }, "properties" : { "noteIndex" : 0 }, "schema" : "https://github.com/citation-style-language/schema/raw/master/csl-citation.json" }</w:instrText>
      </w:r>
      <w:r w:rsidR="00002833">
        <w:fldChar w:fldCharType="separate"/>
      </w:r>
      <w:r w:rsidR="00002833" w:rsidRPr="00002833">
        <w:rPr>
          <w:noProof/>
        </w:rPr>
        <w:t>(Vicente-Serrano, Pérez-Cabello &amp; Lasanta 2008)</w:t>
      </w:r>
      <w:ins w:id="865" w:author="d j h" w:date="2015-04-27T21:05:00Z">
        <w:r w:rsidR="00002833">
          <w:fldChar w:fldCharType="end"/>
        </w:r>
      </w:ins>
      <w:ins w:id="866" w:author="avn" w:date="2014-08-31T14:55:00Z">
        <w:r w:rsidR="009A2C05">
          <w:t xml:space="preserve"> </w:t>
        </w:r>
        <w:commentRangeStart w:id="867"/>
        <w:r w:rsidR="009A2C05">
          <w:t>(refs)</w:t>
        </w:r>
      </w:ins>
      <w:commentRangeEnd w:id="867"/>
      <w:r w:rsidR="00B16DAA">
        <w:rPr>
          <w:rStyle w:val="CommentReference"/>
        </w:rPr>
        <w:commentReference w:id="867"/>
      </w:r>
      <w:r>
        <w:t xml:space="preserve">.  The options of placing targets of known reflectance to be captured as part of the mosaic or measuring the reflectance of suitably invariant sites on the ground are often not </w:t>
      </w:r>
      <w:del w:id="868" w:author="d j h" w:date="2015-05-07T19:14:00Z">
        <w:r w:rsidDel="002E2A25">
          <w:delText xml:space="preserve">possible or </w:delText>
        </w:r>
      </w:del>
      <w:r>
        <w:t xml:space="preserve">practical.  </w:t>
      </w:r>
      <w:r w:rsidR="009A2C05">
        <w:t xml:space="preserve">Many applications make use of archived imagery that </w:t>
      </w:r>
      <w:r>
        <w:t xml:space="preserve">had been captured </w:t>
      </w:r>
      <w:r w:rsidR="009A2C05">
        <w:t xml:space="preserve">years prior to the commencement of the research and for which </w:t>
      </w:r>
      <w:r>
        <w:t>concurrent ground measurements</w:t>
      </w:r>
      <w:r w:rsidR="009A2C05">
        <w:t xml:space="preserve"> are consequently not possible</w:t>
      </w:r>
      <w:r>
        <w:t xml:space="preserve">.   </w:t>
      </w:r>
      <w:commentRangeStart w:id="869"/>
      <w:del w:id="870" w:author="d j h" w:date="2015-05-07T19:15:00Z">
        <w:r w:rsidR="009A2C05" w:rsidDel="002E2A25">
          <w:delText>An</w:delText>
        </w:r>
        <w:r w:rsidR="003E0830" w:rsidDel="002E2A25">
          <w:delText>other approach</w:delText>
        </w:r>
      </w:del>
      <w:commentRangeEnd w:id="869"/>
      <w:r w:rsidR="002E2A25">
        <w:rPr>
          <w:rStyle w:val="CommentReference"/>
        </w:rPr>
        <w:commentReference w:id="869"/>
      </w:r>
      <w:del w:id="871" w:author="d j h" w:date="2015-05-07T19:15:00Z">
        <w:r w:rsidR="009A2C05" w:rsidDel="002E2A25">
          <w:delText xml:space="preserve"> is to make use of v</w:delText>
        </w:r>
        <w:r w:rsidDel="002E2A25">
          <w:delText xml:space="preserve">icarious calibration involving knowledge of </w:delText>
        </w:r>
      </w:del>
      <w:ins w:id="872" w:author="d j h" w:date="2015-05-07T19:15:00Z">
        <w:r w:rsidR="002E2A25">
          <w:t xml:space="preserve">Measuring </w:t>
        </w:r>
      </w:ins>
      <w:r>
        <w:t xml:space="preserve">the spectral characteristics of </w:t>
      </w:r>
      <w:r w:rsidR="009A2C05">
        <w:t xml:space="preserve">specific </w:t>
      </w:r>
      <w:r>
        <w:t>ground sites</w:t>
      </w:r>
      <w:ins w:id="873" w:author="avn" w:date="2014-08-31T14:59:00Z">
        <w:del w:id="874" w:author="d j h" w:date="2015-05-07T19:15:00Z">
          <w:r w:rsidR="009A2C05" w:rsidDel="002E2A25">
            <w:delText>, but this</w:delText>
          </w:r>
        </w:del>
      </w:ins>
      <w:r>
        <w:t xml:space="preserve"> is recognised as being labour-intensive</w:t>
      </w:r>
      <w:del w:id="875" w:author="d j h" w:date="2015-05-07T19:19:00Z">
        <w:r w:rsidDel="00F138E0">
          <w:delText>, complicated</w:delText>
        </w:r>
      </w:del>
      <w:r>
        <w:t xml:space="preserve"> and costly </w:t>
      </w:r>
      <w:r>
        <w:fldChar w:fldCharType="begin" w:fldLock="1"/>
      </w:r>
      <w:r w:rsidR="005708E9">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"page" : "5267-5281", "title" : "A new method for cross-calibration of two satellite sensors", "type" : "article-journal", "volume" : "25" }, "uris" : [ "http://www.mendeley.com/documents/?uuid=e94a3c96-713b-4df8-b9e6-2482683f6fe6" ] } ], "mendeley" : { "formattedCitation" : "(Gao et al. 2013; Chander, Meyer &amp; Helder 2004; Liu et al. 2004)", "plainTextFormattedCitation" : "(Gao et al. 2013; Chander, Meyer &amp; Helder 2004; Liu et al. 2004)", "previouslyFormattedCitation" : "(Gao et al. 2013; Chander, Meyer &amp; Helder 2004; Liu et al. 2004)" }, "properties" : { "noteIndex" : 0 }, "schema" : "https://github.com/citation-style-language/schema/raw/master/csl-citation.json" }</w:instrText>
      </w:r>
      <w:r>
        <w:fldChar w:fldCharType="separate"/>
      </w:r>
      <w:r w:rsidRPr="00426D4C">
        <w:rPr>
          <w:noProof/>
        </w:rPr>
        <w:t>(Gao et al. 2013; Chander, Meyer &amp; Helder 2004; Liu et al. 2004)</w:t>
      </w:r>
      <w:r>
        <w:fldChar w:fldCharType="end"/>
      </w:r>
      <w:r>
        <w:t xml:space="preserve">.  </w:t>
      </w:r>
      <w:commentRangeStart w:id="876"/>
      <w:r>
        <w:t xml:space="preserve">The </w:t>
      </w:r>
      <w:del w:id="877" w:author="avn" w:date="2014-08-31T14:59:00Z">
        <w:r w:rsidDel="009A2C05">
          <w:delText xml:space="preserve">method of </w:delText>
        </w:r>
      </w:del>
      <w:r>
        <w:t xml:space="preserve">cross calibration </w:t>
      </w:r>
      <w:ins w:id="878" w:author="avn" w:date="2014-08-31T14:59:00Z">
        <w:r w:rsidR="009A2C05">
          <w:t xml:space="preserve">of aerial photographs to </w:t>
        </w:r>
      </w:ins>
      <w:ins w:id="879" w:author="avn" w:date="2014-08-31T15:01:00Z">
        <w:r w:rsidR="003E0830">
          <w:t>well calibrated</w:t>
        </w:r>
      </w:ins>
      <w:ins w:id="880" w:author="avn" w:date="2014-08-31T14:59:00Z">
        <w:r w:rsidR="009A2C05">
          <w:t xml:space="preserve"> </w:t>
        </w:r>
      </w:ins>
      <w:ins w:id="881" w:author="avn" w:date="2014-08-31T15:02:00Z">
        <w:r w:rsidR="003E0830">
          <w:t xml:space="preserve">satellite data </w:t>
        </w:r>
      </w:ins>
      <w:r>
        <w:t xml:space="preserve">provides an alternative </w:t>
      </w:r>
      <w:del w:id="882" w:author="avn" w:date="2014-08-31T15:02:00Z">
        <w:r w:rsidDel="003E0830">
          <w:delText xml:space="preserve">by using well calibrated satellite data </w:delText>
        </w:r>
      </w:del>
      <w:r>
        <w:t>to infer the ground measurement</w:t>
      </w:r>
      <w:del w:id="883" w:author="avn" w:date="2014-08-31T15:02:00Z">
        <w:r w:rsidDel="003E0830">
          <w:delText>,</w:delText>
        </w:r>
      </w:del>
      <w:r>
        <w:t xml:space="preserve"> and can be used at regular intervals</w:t>
      </w:r>
      <w:del w:id="884" w:author="avn" w:date="2014-08-31T15:02:00Z">
        <w:r w:rsidDel="003E0830">
          <w:delText xml:space="preserve"> providing the reference satellite calibration is maintained, presumably via vicarious calibration</w:delText>
        </w:r>
      </w:del>
      <w:r>
        <w:t xml:space="preserve">.  </w:t>
      </w:r>
      <w:commentRangeEnd w:id="876"/>
      <w:r w:rsidR="00D94F3E">
        <w:rPr>
          <w:rStyle w:val="CommentReference"/>
        </w:rPr>
        <w:commentReference w:id="876"/>
      </w:r>
      <w:r>
        <w:t xml:space="preserve">In cross calibration the reference satellite image should </w:t>
      </w:r>
      <w:r w:rsidR="003E0830">
        <w:t xml:space="preserve">preferably </w:t>
      </w:r>
      <w:r>
        <w:t xml:space="preserve">be concurrent and spectrally similar to the </w:t>
      </w:r>
      <w:proofErr w:type="spellStart"/>
      <w:r>
        <w:t>uncalibrated</w:t>
      </w:r>
      <w:proofErr w:type="spellEnd"/>
      <w:r>
        <w:t xml:space="preserve"> images to minimise differences in atmospheric effects, variation of surface reflectance and sensor effects.  If viewing and solar geometries differ substantially between the reference satellite and </w:t>
      </w:r>
      <w:proofErr w:type="spellStart"/>
      <w:r>
        <w:t>uncalibrated</w:t>
      </w:r>
      <w:proofErr w:type="spellEnd"/>
      <w:r>
        <w:t xml:space="preserve"> sensor, knowledge of the BRDF of the </w:t>
      </w:r>
      <w:commentRangeStart w:id="885"/>
      <w:commentRangeStart w:id="886"/>
      <w:del w:id="887" w:author="d j h" w:date="2015-05-07T19:40:00Z">
        <w:r w:rsidDel="007742F9">
          <w:delText xml:space="preserve">ground </w:delText>
        </w:r>
      </w:del>
      <w:commentRangeEnd w:id="885"/>
      <w:ins w:id="888" w:author="d j h" w:date="2015-05-07T19:40:00Z">
        <w:r w:rsidR="007742F9">
          <w:t xml:space="preserve">land cover </w:t>
        </w:r>
      </w:ins>
      <w:r w:rsidR="003E0830">
        <w:rPr>
          <w:rStyle w:val="CommentReference"/>
        </w:rPr>
        <w:commentReference w:id="885"/>
      </w:r>
      <w:commentRangeEnd w:id="886"/>
      <w:r w:rsidR="00D94F3E">
        <w:rPr>
          <w:rStyle w:val="CommentReference"/>
        </w:rPr>
        <w:commentReference w:id="886"/>
      </w:r>
      <w:r>
        <w:t xml:space="preserve">is necessary to convert for solar and viewing geometry.  </w:t>
      </w:r>
    </w:p>
    <w:p w14:paraId="11B83B7F" w14:textId="77777777" w:rsidR="00C11751" w:rsidRDefault="00C11751" w:rsidP="00C11751">
      <w:pPr>
        <w:pStyle w:val="1TeksCharChar"/>
      </w:pPr>
    </w:p>
    <w:p w14:paraId="0D9D58C3" w14:textId="6F538973" w:rsidR="007742F9" w:rsidRDefault="00C11751" w:rsidP="00C11751">
      <w:pPr>
        <w:pStyle w:val="1TeksCharChar"/>
        <w:rPr>
          <w:ins w:id="889" w:author="d j h" w:date="2015-05-07T19:41:00Z"/>
        </w:rPr>
      </w:pPr>
      <w:r>
        <w:t xml:space="preserve">The two </w:t>
      </w:r>
      <w:r w:rsidR="008B6DA9">
        <w:t xml:space="preserve">main </w:t>
      </w:r>
      <w:r>
        <w:t>approaches to cross calibration</w:t>
      </w:r>
      <w:r w:rsidR="008B6DA9">
        <w:t xml:space="preserve"> are ray matching (RM) and radiative transfer modelling (RTM)</w:t>
      </w:r>
      <w:r>
        <w:t xml:space="preserve">.  In RM a linear model is fitted between the reference and </w:t>
      </w:r>
      <w:proofErr w:type="spellStart"/>
      <w:r>
        <w:t>uncalibrated</w:t>
      </w:r>
      <w:proofErr w:type="spellEnd"/>
      <w:r>
        <w:t xml:space="preserve"> sensors using the top of atmosphere (TOA) radiances of the two sensors</w:t>
      </w:r>
      <w:ins w:id="890" w:author="avn" w:date="2014-08-31T15:27:00Z">
        <w:r w:rsidR="008B6DA9">
          <w:t xml:space="preserve"> </w:t>
        </w:r>
      </w:ins>
      <w:ins w:id="891" w:author="d j h" w:date="2015-05-07T19:41:00Z">
        <w:r w:rsidR="007742F9">
          <w:fldChar w:fldCharType="begin" w:fldLock="1"/>
        </w:r>
      </w:ins>
      <w:r w:rsidR="00EF159B">
        <w:instrText>ADDIN CSL_CITATION { "citationItems" : [ { "id" : "ITEM-1", "itemData" : { "ISSN" : "03796566", "abstract" : "In this study, five of the Spinning Enhanced Visible and Infrared Imager (SEVIRI) channels are inter-calibrated with similar channels on MODerate resolution Imaging Spectroradiometer (MODIS) and Geostationary Operational Environmental Satellite (GOES)-12/ Visible Infrared Scanner (VIRS). A ray-matching technique combines pairs of pixel sets from each satellite at almost the same times from nearly the same angles. The MODIS and VIRS derived SEVIRI 0.635 and 0.810\u03bcm gains indicate to have increased since launch. Monthly gains computed from April to August of 2004 establish that the SEVIRI visible channels are quite stable during this time period. The SEVIRI 3.9\u03bcm temperature is colder than the corresponding MODIS and GOES-12 temperatures. However the SEVIRI 11.7\u03bcm temperatures are warmer.", "author" : [ { "dropping-particle" : "", "family" : "Duelling", "given" : "David R.", "non-dropping-particle" : "", "parse-names" : false, "suffix" : "" }, { "dropping-particle" : "", "family" : "Minnis", "given" : "Patrick", "non-dropping-particle" : "", "parse-names" : false, "suffix" : "" }, { "dropping-particle" : "", "family" : "Nguyen", "given" : "Louis", "non-dropping-particle" : "", "parse-names" : false, "suffix" : "" } ], "container-title" : "Second MSG RAO Workshop", "id" : "ITEM-1", "issue" : "582", "issued" : { "date-parts" : [ [ "2004" ] ] }, "page" : "149-153", "publisher" : "European Space Agency", "publisher-place" : "Salzburg", "title" : "Calibration comparisons between SEVIRI, MODIS and GOES data", "type" : "paper-conference" }, "uris" : [ "http://www.mendeley.com/documents/?uuid=f1f56d87-1f4c-4270-be2c-a8568882d7a8" ] } ], "mendeley" : { "formattedCitation" : "(Duelling, Minnis &amp; Nguyen 2004)", "plainTextFormattedCitation" : "(Duelling, Minnis &amp; Nguyen 2004)", "previouslyFormattedCitation" : "(Duelling, Minnis &amp; Nguyen 2004)" }, "properties" : { "noteIndex" : 0 }, "schema" : "https://github.com/citation-style-language/schema/raw/master/csl-citation.json" }</w:instrText>
      </w:r>
      <w:r w:rsidR="007742F9">
        <w:fldChar w:fldCharType="separate"/>
      </w:r>
      <w:r w:rsidR="007742F9" w:rsidRPr="007742F9">
        <w:rPr>
          <w:noProof/>
        </w:rPr>
        <w:t>(Duelling, Minnis &amp; Nguyen 2004)</w:t>
      </w:r>
      <w:ins w:id="892" w:author="d j h" w:date="2015-05-07T19:41:00Z">
        <w:r w:rsidR="007742F9">
          <w:fldChar w:fldCharType="end"/>
        </w:r>
      </w:ins>
      <w:r>
        <w:t xml:space="preserve">.  </w:t>
      </w:r>
      <w:r w:rsidR="008B6DA9">
        <w:t xml:space="preserve">Identical </w:t>
      </w:r>
      <w:r>
        <w:t xml:space="preserve">viewing geometry, atmospheric conditions and spectral responses of the reference and </w:t>
      </w:r>
      <w:proofErr w:type="spellStart"/>
      <w:r>
        <w:t>uncalibrated</w:t>
      </w:r>
      <w:proofErr w:type="spellEnd"/>
      <w:r>
        <w:t xml:space="preserve"> sensors are </w:t>
      </w:r>
      <w:r w:rsidR="008B6DA9">
        <w:t>assumed</w:t>
      </w:r>
      <w:r>
        <w:t xml:space="preserve">.   In most practical situations, these assumptions are crude approximations.  Nevertheless, useful accuracies have been obtained using this approach </w:t>
      </w:r>
      <w:r>
        <w:fldChar w:fldCharType="begin" w:fldLock="1"/>
      </w:r>
      <w:r w:rsidR="005708E9">
        <w:instrText>ADDIN CSL_CITATION { "citationItems" : [ { "id" : "ITEM-1",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"ITEM-1", "issued" : { "date-parts" : [ [ "2012", "6" ] ] }, "page" : "116-119", "publisher" : "IEEE", "publisher-place" : "Shanghai, China", "title" : "Cross-calibration of HJ-1B/CCD1 image based on Aqua/MODIS data", "type" : "paper-conference" }, "uris" : [ "http://www.mendeley.com/documents/?uuid=b83f057d-99a8-41f1-96cd-7acc40711e4a"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"page" : "753-769", "title" : "Cross-calibration of MSG1-SEVIRI infrared channels with Terra-MODIS channels", "type" : "article-journal", "volume" : "30" }, "uris" : [ "http://www.mendeley.com/documents/?uuid=7c491690-0a2d-4029-a459-3040d377f516" ] }, { "id" : "ITEM-3", "itemData" : { "DOI" : "10.1109/LGRS.2004.832227", "ISSN" : "1545-598X", "author" : [ { "dropping-particle" : "", "family" : "Song", "given" : "Conghe", "non-dropping-particle" : "", "parse-names" : false, "suffix" : "" } ], "container-title" : "IEEE Geoscience and Remote Sensing Letters", "id" : "ITEM-3", "issue" : "4", "issued" : { "date-parts" : [ [ "2004", "10" ] ] }, "page" : "272-276", "title" : "Cross-sensor calibration between Ikonos and Landsat ETM+ for spectral mixture analysis", "type" : "article-journal", "volume" : "1" }, "uris" : [ "http://www.mendeley.com/documents/?uuid=0e25e8c2-a8c1-4117-ace7-e42fb301615b" ] } ], "mendeley" : { "formattedCitation" : "(Li, Yang &amp; Wang 2012; Jiang &amp; Li 2009; Song 2004)", "plainTextFormattedCitation" : "(Li, Yang &amp; Wang 2012; Jiang &amp; Li 2009; Song 2004)", "previouslyFormattedCitation" : "(Li, Yang &amp; Wang 2012; Jiang &amp; Li 2009; Song 2004)" }, "properties" : { "noteIndex" : 0 }, "schema" : "https://github.com/citation-style-language/schema/raw/master/csl-citation.json" }</w:instrText>
      </w:r>
      <w:r>
        <w:fldChar w:fldCharType="separate"/>
      </w:r>
      <w:r w:rsidRPr="00FD55D1">
        <w:rPr>
          <w:noProof/>
        </w:rPr>
        <w:t>(Li, Yang &amp; Wang 2012; Jiang &amp; Li 2009; Song 2004)</w:t>
      </w:r>
      <w:r>
        <w:fldChar w:fldCharType="end"/>
      </w:r>
      <w:r>
        <w:t xml:space="preserve">.  </w:t>
      </w:r>
    </w:p>
    <w:p w14:paraId="34930C76" w14:textId="77777777" w:rsidR="007742F9" w:rsidRDefault="007742F9" w:rsidP="00C11751">
      <w:pPr>
        <w:pStyle w:val="1TeksCharChar"/>
        <w:rPr>
          <w:ins w:id="893" w:author="d j h" w:date="2015-05-07T19:41:00Z"/>
        </w:rPr>
      </w:pPr>
    </w:p>
    <w:p w14:paraId="58719E4E" w14:textId="7B3D27ED" w:rsidR="00C11751" w:rsidRDefault="00C11751" w:rsidP="00C11751">
      <w:pPr>
        <w:pStyle w:val="1TeksCharChar"/>
      </w:pPr>
      <w:r>
        <w:t>RTM takes viewing geometry, atmospheric differences and sensor spectral responses into account</w:t>
      </w:r>
      <w:r w:rsidR="008B6DA9">
        <w:t xml:space="preserve"> </w:t>
      </w:r>
      <w:r>
        <w:t xml:space="preserve">by using a </w:t>
      </w:r>
      <w:r w:rsidR="008B6DA9">
        <w:t xml:space="preserve">model </w:t>
      </w:r>
      <w:r>
        <w:t xml:space="preserve">such as 6S or MODTRAN to compensate for atmospheric effects and </w:t>
      </w:r>
      <w:r w:rsidR="008B6DA9">
        <w:t xml:space="preserve">estimate </w:t>
      </w:r>
      <w:r>
        <w:t>a surface reflectance</w:t>
      </w:r>
      <w:del w:id="894" w:author="d j h" w:date="2015-05-07T19:51:00Z">
        <w:r w:rsidDel="00C10117">
          <w:delText xml:space="preserve"> for </w:delText>
        </w:r>
      </w:del>
      <w:commentRangeStart w:id="895"/>
      <w:ins w:id="896" w:author="avn" w:date="2014-08-31T15:30:00Z">
        <w:del w:id="897" w:author="d j h" w:date="2015-05-07T19:51:00Z">
          <w:r w:rsidR="008B6DA9" w:rsidDel="00C10117">
            <w:delText xml:space="preserve">each </w:delText>
          </w:r>
        </w:del>
      </w:ins>
      <w:del w:id="898" w:author="d j h" w:date="2015-05-07T19:51:00Z">
        <w:r w:rsidDel="00C10117">
          <w:delText>the satellite measurement</w:delText>
        </w:r>
        <w:commentRangeEnd w:id="895"/>
        <w:r w:rsidR="007742F9" w:rsidDel="00C10117">
          <w:rPr>
            <w:rStyle w:val="CommentReference"/>
          </w:rPr>
          <w:commentReference w:id="895"/>
        </w:r>
      </w:del>
      <w:r>
        <w:t xml:space="preserve">.  </w:t>
      </w:r>
      <w:r w:rsidR="001D13A0">
        <w:t>A</w:t>
      </w:r>
      <w:r>
        <w:t xml:space="preserve"> BRDF </w:t>
      </w:r>
      <w:r w:rsidR="001D13A0">
        <w:t xml:space="preserve">is often used </w:t>
      </w:r>
      <w:r>
        <w:t xml:space="preserve">to convert the surface reflectance to the </w:t>
      </w:r>
      <w:proofErr w:type="spellStart"/>
      <w:r>
        <w:t>uncalibrated</w:t>
      </w:r>
      <w:proofErr w:type="spellEnd"/>
      <w:r>
        <w:t xml:space="preserve"> sensor’s viewing geometry.  The RTM model is then used in reverse to simulate the TOA reflectance for the </w:t>
      </w:r>
      <w:proofErr w:type="spellStart"/>
      <w:r>
        <w:t>uncalibrated</w:t>
      </w:r>
      <w:proofErr w:type="spellEnd"/>
      <w:r>
        <w:t xml:space="preserve"> sensor, taking the sensor’s spectral response into account.  A linear calibration model is then fitted between the actual </w:t>
      </w:r>
      <w:proofErr w:type="spellStart"/>
      <w:r>
        <w:t>uncalibrated</w:t>
      </w:r>
      <w:proofErr w:type="spellEnd"/>
      <w:r>
        <w:t xml:space="preserve"> and simulated calibrated sensor’s measurements.  Many investigations </w:t>
      </w:r>
      <w:r w:rsidR="001D13A0">
        <w:t xml:space="preserve">that </w:t>
      </w:r>
      <w:r w:rsidR="001D13A0">
        <w:lastRenderedPageBreak/>
        <w:t xml:space="preserve">use </w:t>
      </w:r>
      <w:r>
        <w:t xml:space="preserve">this approach </w:t>
      </w:r>
      <w:r w:rsidR="001D13A0">
        <w:t xml:space="preserve">have been successful </w:t>
      </w:r>
      <w:r>
        <w:fldChar w:fldCharType="begin" w:fldLock="1"/>
      </w:r>
      <w:r w:rsidR="005708E9">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"page" : "3688-3698", "title" : "The cross-calibration of CBERS-02B/CCD visible-near infrared channels with Terra/MODIS channels", "type" : "article-journal", "volume" : "34" }, "uris" : [ "http://www.mendeley.com/documents/?uuid=161a231b-7fa0-46b4-9849-19e75c6425f7" ] }, { "id" : "ITEM-2",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"ITEM-2", "issue" : "11", "issued" : { "date-parts" : [ [ "2012", "11" ] ] }, "page" : "4821-4831", "title" : "Cross calibration of Formosat-2 remote sensing instrument (RSI) using Terra Advanced Spaceborne Thermal Emission and Reflection Radiometer (ASTER)", "type" : "article-journal", "volume" : "50" }, "uris" : [ "http://www.mendeley.com/documents/?uuid=7e1597d9-5904-4a40-a252-6fdc72b48165" ] }, { "id" : "ITEM-3",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"ITEM-3", "issued" : { "date-parts" : [ [ "2012", "6" ] ] }, "page" : "116-119", "publisher" : "IEEE", "publisher-place" : "Shanghai, China", "title" : "Cross-calibration of HJ-1B/CCD1 image based on Aqua/MODIS data", "type" : "paper-conference" }, "uris" : [ "http://www.mendeley.com/documents/?uuid=b83f057d-99a8-41f1-96cd-7acc40711e4a" ] }, { "id" : "ITEM-4",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"ITEM-4", "issue" : "3", "issued" : { "date-parts" : [ [ "2009" ] ] }, "page" : "753-769", "title" : "Cross-calibration of MSG1-SEVIRI infrared channels with Terra-MODIS channels", "type" : "article-journal", "volume" : "30" }, "uris" : [ "http://www.mendeley.com/documents/?uuid=7c491690-0a2d-4029-a459-3040d377f516" ] }, { "id" : "ITEM-5",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"ITEM-5", "issue" : "23", "issued" : { "date-parts" : [ [ "2004", "12" ] ] }, "page" : "5267-5281", "title" : "A new method for cross-calibration of two satellite sensors", "type" : "article-journal", "volume" : "25" }, "uris" : [ "http://www.mendeley.com/documents/?uuid=e94a3c96-713b-4df8-b9e6-2482683f6fe6" ] }, { "id" : "ITEM-6",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"ITEM-6", "issue" : "1-2", "issued" : { "date-parts" : [ [ "2001", "10" ] ] }, "page" : "39-54", "title" : "Radiometric cross-calibration of the Landsat-7 ETM+ and Landsat-5 TM sensors based on tandem data sets", "type" : "article-journal", "volume" : "78" }, "uris" : [ "http://www.mendeley.com/documents/?uuid=b65d4b8b-4382-4c29-bffe-823b00d851c4" ] } ], "mendeley" : { "formattedCitation" : "(Gao et al. 2013; Kamei et al. 2012; Li, Yang &amp; Wang 2012; Jiang &amp; Li 2009; Liu et al. 2004; Teillet et al. 2001)", "plainTextFormattedCitation" : "(Gao et al. 2013; Kamei et al. 2012; Li, Yang &amp; Wang 2012; Jiang &amp; Li 2009; Liu et al. 2004; Teillet et al. 2001)", "previouslyFormattedCitation" : "(Gao et al. 2013; Kamei et al. 2012; Li, Yang &amp; Wang 2012; Jiang &amp; Li 2009; Liu et al. 2004; Teillet et al. 2001)" }, "properties" : { "noteIndex" : 0 }, "schema" : "https://github.com/citation-style-language/schema/raw/master/csl-citation.json" }</w:instrText>
      </w:r>
      <w:r>
        <w:fldChar w:fldCharType="separate"/>
      </w:r>
      <w:r w:rsidRPr="00EA373C">
        <w:rPr>
          <w:noProof/>
        </w:rPr>
        <w:t>(Gao et al. 2013; Kamei et al. 2012; Li, Yang &amp; Wang 2012; Jiang &amp; Li 2009; Liu et al. 2004; Teillet et al. 2001)</w:t>
      </w:r>
      <w:r>
        <w:fldChar w:fldCharType="end"/>
      </w:r>
      <w:r>
        <w:t xml:space="preserve">.  </w:t>
      </w:r>
      <w:del w:id="899" w:author="d j h" w:date="2015-05-08T14:54:00Z">
        <w:r w:rsidDel="00BF10DC">
          <w:delText xml:space="preserve"> </w:delText>
        </w:r>
      </w:del>
      <w:r w:rsidR="001D13A0">
        <w:t>However, t</w:t>
      </w:r>
      <w:r>
        <w:t xml:space="preserve">he images used </w:t>
      </w:r>
      <w:r w:rsidR="001D13A0">
        <w:t xml:space="preserve">for these studies </w:t>
      </w:r>
      <w:r>
        <w:t xml:space="preserve">are </w:t>
      </w:r>
      <w:r w:rsidR="001D13A0">
        <w:t xml:space="preserve">often </w:t>
      </w:r>
      <w:r>
        <w:t>of a specially selected ground site.</w:t>
      </w:r>
      <w:ins w:id="900" w:author="d j h" w:date="2015-05-08T14:53:00Z">
        <w:r w:rsidR="00BF10DC">
          <w:t xml:space="preserve"> </w:t>
        </w:r>
      </w:ins>
      <w:r w:rsidR="001D13A0">
        <w:t>D</w:t>
      </w:r>
      <w:r>
        <w:t xml:space="preserve">esert regions </w:t>
      </w:r>
      <w:r w:rsidR="001D13A0">
        <w:t xml:space="preserve">with flat terrain, clean and dry atmosphere and </w:t>
      </w:r>
      <w:r>
        <w:t xml:space="preserve">where the surface reflectance varies little over space and time </w:t>
      </w:r>
      <w:r w:rsidR="001D13A0">
        <w:t xml:space="preserve">are favoured </w:t>
      </w:r>
      <w:r>
        <w:fldChar w:fldCharType="begin" w:fldLock="1"/>
      </w:r>
      <w:r w:rsidR="005708E9">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"page" : "5267-5281", "title" : "A new method for cross-calibration of two satellite sensors", "type" : "article-journal", "volume" : "25" }, "uris" : [ "http://www.mendeley.com/documents/?uuid=e94a3c96-713b-4df8-b9e6-2482683f6fe6" ] } ], "mendeley" : { "formattedCitation" : "(Liu et al. 2004)", "plainTextFormattedCitation" : "(Liu et al. 2004)", "previouslyFormattedCitation" : "(Liu et al. 2004)" }, "properties" : { "noteIndex" : 0 }, "schema" : "https://github.com/citation-style-language/schema/raw/master/csl-citation.json" }</w:instrText>
      </w:r>
      <w:r>
        <w:fldChar w:fldCharType="separate"/>
      </w:r>
      <w:r w:rsidRPr="001149FD">
        <w:rPr>
          <w:noProof/>
        </w:rPr>
        <w:t>(Liu et al. 2004)</w:t>
      </w:r>
      <w:r>
        <w:fldChar w:fldCharType="end"/>
      </w:r>
      <w:r>
        <w:t xml:space="preserve">.  Some cross calibration studies using the RTM approach have been able to provide radiometric accuracies similar to or better than vicarious techniques </w:t>
      </w:r>
      <w:r>
        <w:fldChar w:fldCharType="begin" w:fldLock="1"/>
      </w:r>
      <w:r w:rsidR="005708E9">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"page" : "5267-5281", "title" : "A new method for cross-calibration of two satellite sensors", "type" : "article-journal", "volume" : "25" }, "uris" : [ "http://www.mendeley.com/documents/?uuid=e94a3c96-713b-4df8-b9e6-2482683f6fe6" ] } ], "mendeley" : { "formattedCitation" : "(Liu et al. 2004)", "plainTextFormattedCitation" : "(Liu et al. 2004)", "previouslyFormattedCitation" : "(Liu et al. 2004)" }, "properties" : { "noteIndex" : 0 }, "schema" : "https://github.com/citation-style-language/schema/raw/master/csl-citation.json" }</w:instrText>
      </w:r>
      <w:r>
        <w:fldChar w:fldCharType="separate"/>
      </w:r>
      <w:r w:rsidRPr="001149FD">
        <w:rPr>
          <w:noProof/>
        </w:rPr>
        <w:t>(Liu et al. 2004)</w:t>
      </w:r>
      <w:r>
        <w:fldChar w:fldCharType="end"/>
      </w:r>
      <w:r>
        <w:t xml:space="preserve">.  Differing sensor spectral responses can have a significant effect on sensor measurements depending on the interaction of surface reflectance and sensor </w:t>
      </w:r>
      <w:r>
        <w:fldChar w:fldCharType="begin" w:fldLock="1"/>
      </w:r>
      <w:r w:rsidR="005708E9">
        <w: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"page" : "39-54", "title" : "Radiometric cross-calibration of the Landsat-7 ETM+ and Landsat-5 TM sensors based on tandem data sets", "type" : "article-journal", "volume" : "78" }, "uris" : [ "http://www.mendeley.com/documents/?uuid=b65d4b8b-4382-4c29-bffe-823b00d851c4" ] } ], "mendeley" : { "formattedCitation" : "(Teillet et al. 2001)", "plainTextFormattedCitation" : "(Teillet et al. 2001)", "previouslyFormattedCitation" : "(Teillet et al. 2001)" }, "properties" : { "noteIndex" : 0 }, "schema" : "https://github.com/citation-style-language/schema/raw/master/csl-citation.json" }</w:instrText>
      </w:r>
      <w:r>
        <w:fldChar w:fldCharType="separate"/>
      </w:r>
      <w:r w:rsidRPr="004A0683">
        <w:rPr>
          <w:noProof/>
        </w:rPr>
        <w:t>(Teillet et al. 2001)</w:t>
      </w:r>
      <w:r>
        <w:fldChar w:fldCharType="end"/>
      </w:r>
      <w:r>
        <w:t xml:space="preserve">.  While the RTM method is preferred because it takes the spectral response into account, </w:t>
      </w:r>
      <w:r>
        <w:fldChar w:fldCharType="begin" w:fldLock="1"/>
      </w:r>
      <w:r w:rsidR="005708E9">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instrText>
      </w:r>
      <w:r>
        <w:fldChar w:fldCharType="separate"/>
      </w:r>
      <w:r w:rsidRPr="004A0683">
        <w:rPr>
          <w:noProof/>
        </w:rPr>
        <w:t xml:space="preserve">Jiang &amp; Li </w:t>
      </w:r>
      <w:r>
        <w:rPr>
          <w:noProof/>
        </w:rPr>
        <w:t>(</w:t>
      </w:r>
      <w:r w:rsidRPr="004A0683">
        <w:rPr>
          <w:noProof/>
        </w:rPr>
        <w:t>2009)</w:t>
      </w:r>
      <w:r>
        <w:fldChar w:fldCharType="end"/>
      </w:r>
      <w:r>
        <w:t xml:space="preserve"> used spectral simulations to show that different sensor measurements of typical land covers are well correlated and have an approximately linear relationship.  It should be noted that without measurements of real surface spectra, the RTM method can only approximate the effect of sensor spectral responses as much of the surface spectral information is lost in the formation of band measurements in the reference sensor.</w:t>
      </w:r>
    </w:p>
    <w:p w14:paraId="19D2F7E5" w14:textId="77777777" w:rsidR="00C11751" w:rsidRDefault="00C11751" w:rsidP="00C11751">
      <w:pPr>
        <w:pStyle w:val="1TeksCharChar"/>
      </w:pPr>
    </w:p>
    <w:p w14:paraId="4D7CD2B3" w14:textId="48203EEB" w:rsidR="00C11751" w:rsidRDefault="002656B2" w:rsidP="00C11751">
      <w:pPr>
        <w:pStyle w:val="1TeksCharChar"/>
      </w:pPr>
      <w:r>
        <w:t xml:space="preserve">Existing </w:t>
      </w:r>
      <w:r w:rsidR="00C11751">
        <w:t>cross calibration methods all produce sensor</w:t>
      </w:r>
      <w:r w:rsidR="006A76F5">
        <w:t>-</w:t>
      </w:r>
      <w:r w:rsidR="00C11751">
        <w:t>to</w:t>
      </w:r>
      <w:r w:rsidR="006A76F5">
        <w:t>-</w:t>
      </w:r>
      <w:r w:rsidR="00C11751">
        <w:t>sensor calibrations based on linear models</w:t>
      </w:r>
      <w:r w:rsidR="006A76F5">
        <w:t xml:space="preserve"> and consequently </w:t>
      </w:r>
      <w:r w:rsidR="00C11751">
        <w:t xml:space="preserve">require atmospheric and BRDF correction to produce surface reflectance.  </w:t>
      </w:r>
      <w:r>
        <w:t xml:space="preserve">In this paper we propose a </w:t>
      </w:r>
      <w:r w:rsidR="006A76F5">
        <w:t>simplified procedure</w:t>
      </w:r>
      <w:r>
        <w:t xml:space="preserve"> where </w:t>
      </w:r>
      <w:r w:rsidR="00C11751">
        <w:t xml:space="preserve">cross calibration </w:t>
      </w:r>
      <w:r w:rsidR="006A76F5">
        <w:t xml:space="preserve">is performed </w:t>
      </w:r>
      <w:r w:rsidR="00C11751">
        <w:t xml:space="preserve">to a concurrent </w:t>
      </w:r>
      <w:r w:rsidR="006A76F5">
        <w:t xml:space="preserve">surface reflectance </w:t>
      </w:r>
      <w:r w:rsidR="00C11751">
        <w:t>satellite image</w:t>
      </w:r>
      <w:r w:rsidR="006A76F5">
        <w:t xml:space="preserve">. </w:t>
      </w:r>
      <w:r w:rsidR="00C11751">
        <w:t>In other words</w:t>
      </w:r>
      <w:r w:rsidR="006A76F5">
        <w:t xml:space="preserve">, the procedure involves </w:t>
      </w:r>
      <w:r w:rsidR="00C11751">
        <w:t xml:space="preserve">an </w:t>
      </w:r>
      <w:r w:rsidR="006A76F5">
        <w:t>image-</w:t>
      </w:r>
      <w:r w:rsidR="00C11751">
        <w:t>to</w:t>
      </w:r>
      <w:r w:rsidR="006A76F5">
        <w:t>-</w:t>
      </w:r>
      <w:r w:rsidR="00C11751">
        <w:t xml:space="preserve">image </w:t>
      </w:r>
      <w:r w:rsidR="006A76F5">
        <w:t xml:space="preserve">calibration instead of </w:t>
      </w:r>
      <w:r w:rsidR="00C11751">
        <w:t>a sensor</w:t>
      </w:r>
      <w:r w:rsidR="006A76F5">
        <w:t>-</w:t>
      </w:r>
      <w:r w:rsidR="00C11751">
        <w:t>to</w:t>
      </w:r>
      <w:r w:rsidR="006A76F5">
        <w:t>-</w:t>
      </w:r>
      <w:r w:rsidR="00C11751">
        <w:t>sensor</w:t>
      </w:r>
      <w:r w:rsidR="006A76F5">
        <w:t xml:space="preserve"> </w:t>
      </w:r>
      <w:r w:rsidR="00C11751">
        <w:t xml:space="preserve">correction. </w:t>
      </w:r>
      <w:r w:rsidR="004F2048">
        <w:t xml:space="preserve">By using </w:t>
      </w:r>
      <w:r w:rsidR="00C11751">
        <w:t xml:space="preserve">a </w:t>
      </w:r>
      <w:r w:rsidR="004F2048">
        <w:t xml:space="preserve">reference image </w:t>
      </w:r>
      <w:r w:rsidR="00C11751">
        <w:t>that has already been corrected for atmospheric and BRDF effects</w:t>
      </w:r>
      <w:r w:rsidR="004F2048">
        <w:t xml:space="preserve"> there is no need to for an additional step to perform these corrections. Another advantage is that no sensor information is required, which makes this method sensor-independent</w:t>
      </w:r>
      <w:r w:rsidR="00126ACD">
        <w:t xml:space="preserve"> and applicable </w:t>
      </w:r>
      <w:r w:rsidR="004F2048">
        <w:t>to an</w:t>
      </w:r>
      <w:r w:rsidR="00126ACD">
        <w:t>y</w:t>
      </w:r>
      <w:r w:rsidR="004F2048">
        <w:t xml:space="preserve"> individual image or a set of images acquired on more or less the same date</w:t>
      </w:r>
      <w:r w:rsidR="00126ACD">
        <w:t xml:space="preserve"> as the reference image</w:t>
      </w:r>
      <w:r w:rsidR="004F2048">
        <w:t>.</w:t>
      </w:r>
      <w:r w:rsidR="00C11751">
        <w:t xml:space="preserve"> </w:t>
      </w:r>
    </w:p>
    <w:p w14:paraId="48ABF3F2" w14:textId="77777777" w:rsidR="00C11751" w:rsidRDefault="00C11751" w:rsidP="00C11751">
      <w:pPr>
        <w:pStyle w:val="1TeksCharChar"/>
      </w:pPr>
    </w:p>
    <w:p w14:paraId="4F5C1FDE" w14:textId="1C3F793E" w:rsidR="00126ACD" w:rsidRDefault="00126ACD" w:rsidP="00C11751">
      <w:pPr>
        <w:pStyle w:val="Heading2"/>
      </w:pPr>
      <w:bookmarkStart w:id="901" w:name="_Toc418946167"/>
      <w:bookmarkStart w:id="902" w:name="_Toc391220510"/>
      <w:bookmarkStart w:id="903" w:name="_Toc394607642"/>
      <w:r>
        <w:t>METHODS</w:t>
      </w:r>
      <w:bookmarkEnd w:id="901"/>
    </w:p>
    <w:p w14:paraId="07BA595E" w14:textId="079B9DF7" w:rsidR="00C11751" w:rsidRDefault="00C11751" w:rsidP="00BF10DC">
      <w:pPr>
        <w:pStyle w:val="Heading3"/>
      </w:pPr>
      <w:bookmarkStart w:id="904" w:name="_Toc418946168"/>
      <w:r>
        <w:t>RADIOMETRIC FORMULATION</w:t>
      </w:r>
      <w:bookmarkEnd w:id="902"/>
      <w:bookmarkEnd w:id="903"/>
      <w:bookmarkEnd w:id="904"/>
    </w:p>
    <w:p w14:paraId="13032572" w14:textId="2E299174" w:rsidR="00C11751" w:rsidRDefault="00126ACD" w:rsidP="00C11751">
      <w:pPr>
        <w:pStyle w:val="1TeksCharChar"/>
      </w:pPr>
      <w:r>
        <w:t>C</w:t>
      </w:r>
      <w:r w:rsidR="00C11751">
        <w:t>ombined BRDF, atmospheric and sensor</w:t>
      </w:r>
      <w:r>
        <w:t>-</w:t>
      </w:r>
      <w:r w:rsidR="00C11751">
        <w:t>to</w:t>
      </w:r>
      <w:r>
        <w:t>-</w:t>
      </w:r>
      <w:r w:rsidR="00C11751">
        <w:t xml:space="preserve">sensor corrections can be modelled as a spatially varying linear relationship between surface reflectance and sensor measurement.  Following the notation of </w:t>
      </w:r>
      <w:r w:rsidR="00C11751">
        <w:fldChar w:fldCharType="begin" w:fldLock="1"/>
      </w:r>
      <w:r w:rsidR="005708E9">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C11751">
        <w:fldChar w:fldCharType="separate"/>
      </w:r>
      <w:r w:rsidR="00C11751" w:rsidRPr="009266EE">
        <w:rPr>
          <w:noProof/>
        </w:rPr>
        <w:t xml:space="preserve">López et al. </w:t>
      </w:r>
      <w:r w:rsidR="00C11751">
        <w:rPr>
          <w:noProof/>
        </w:rPr>
        <w:t>(</w:t>
      </w:r>
      <w:r w:rsidR="00C11751" w:rsidRPr="009266EE">
        <w:rPr>
          <w:noProof/>
        </w:rPr>
        <w:t>2011)</w:t>
      </w:r>
      <w:r w:rsidR="00C11751">
        <w:fldChar w:fldCharType="end"/>
      </w:r>
      <w:r w:rsidR="00C11751">
        <w:t>, the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665F3DE6" w14:textId="77777777" w:rsidTr="001D5F23">
        <w:tc>
          <w:tcPr>
            <w:tcW w:w="3500" w:type="pct"/>
            <w:vAlign w:val="center"/>
          </w:tcPr>
          <w:p w14:paraId="7AC04606" w14:textId="77777777" w:rsidR="00C11751" w:rsidRPr="00C7314F" w:rsidRDefault="00C11751" w:rsidP="001D5F23">
            <w:pPr>
              <w:pStyle w:val="1TeksCharChar"/>
            </w:pPr>
            <m:oMathPara>
              <m:oMathParaPr>
                <m:jc m:val="left"/>
              </m:oMathParaPr>
              <m:oMath>
                <m:r>
                  <w:rPr>
                    <w:rFonts w:ascii="Cambria Math" w:hAnsi="Cambria Math"/>
                  </w:rPr>
                  <w:lastRenderedPageBreak/>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3D4B5C8D" w14:textId="77777777" w:rsidR="00C11751" w:rsidRDefault="00C11751" w:rsidP="001D5F23">
            <w:pPr>
              <w:pStyle w:val="1TeksCharChar"/>
            </w:pPr>
          </w:p>
        </w:tc>
        <w:tc>
          <w:tcPr>
            <w:tcW w:w="750" w:type="pct"/>
            <w:vAlign w:val="center"/>
          </w:tcPr>
          <w:p w14:paraId="0F2A572E" w14:textId="77777777" w:rsidR="00C11751" w:rsidRPr="003B5532" w:rsidRDefault="00C11751" w:rsidP="001D5F23">
            <w:pPr>
              <w:pStyle w:val="Caption"/>
              <w:jc w:val="right"/>
              <w:rPr>
                <w:sz w:val="24"/>
                <w:szCs w:val="24"/>
              </w:rPr>
            </w:pPr>
            <w:bookmarkStart w:id="905" w:name="_Ref389744231"/>
            <w:bookmarkStart w:id="906" w:name="_Ref38974417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1</w:t>
            </w:r>
            <w:r w:rsidRPr="003B5532">
              <w:rPr>
                <w:sz w:val="24"/>
                <w:szCs w:val="24"/>
              </w:rPr>
              <w:fldChar w:fldCharType="end"/>
            </w:r>
            <w:bookmarkStart w:id="907" w:name="_Ref389744253"/>
            <w:bookmarkEnd w:id="905"/>
            <w:r w:rsidRPr="003B5532">
              <w:rPr>
                <w:sz w:val="24"/>
                <w:szCs w:val="24"/>
              </w:rPr>
              <w:t>)</w:t>
            </w:r>
            <w:bookmarkEnd w:id="906"/>
            <w:bookmarkEnd w:id="907"/>
          </w:p>
        </w:tc>
      </w:tr>
    </w:tbl>
    <w:p w14:paraId="6ED6979D" w14:textId="7932639E" w:rsidR="00C11751" w:rsidRDefault="00C11751" w:rsidP="00C11751">
      <w:pPr>
        <w:pStyle w:val="1TeksCharChar"/>
      </w:pPr>
      <w:proofErr w:type="gramStart"/>
      <w:r>
        <w:t>where</w:t>
      </w:r>
      <w:proofErr w:type="gramEnd"/>
      <w:r>
        <w:t xml:space="preserve"> </w:t>
      </w:r>
      <m:oMath>
        <m:r>
          <w:rPr>
            <w:rFonts w:ascii="Cambria Math" w:hAnsi="Cambria Math"/>
          </w:rPr>
          <m:t>DN</m:t>
        </m:r>
      </m:oMath>
      <w:r>
        <w:t xml:space="preserve"> is the sensor measurement,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t xml:space="preserve"> is the radiance at the sensor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are coefficients determined by the characteristics of the sensor.  The radiance at the sensor is expressed </w:t>
      </w:r>
      <w:commentRangeStart w:id="908"/>
      <w:ins w:id="909" w:author="d j h" w:date="2015-05-08T15:04:00Z">
        <w:r w:rsidR="00BA0F07">
          <w:t>as</w:t>
        </w:r>
      </w:ins>
      <w:del w:id="910" w:author="d j h" w:date="2015-05-08T15:04:00Z">
        <w:r w:rsidDel="00BA0F07">
          <w:delText>in terms of the reflectance</w:delText>
        </w:r>
      </w:del>
      <w:commentRangeEnd w:id="908"/>
      <w:r w:rsidR="00BA0F07">
        <w:rPr>
          <w:rStyle w:val="CommentReference"/>
        </w:rPr>
        <w:commentReference w:id="908"/>
      </w:r>
      <w:del w:id="911" w:author="d j h" w:date="2015-05-08T15:04:00Z">
        <w:r w:rsidDel="00BA0F07">
          <w:delText>.</w:delText>
        </w:r>
      </w:del>
      <w:ins w:id="912" w:author="Van Niekerk, A, Prof &lt;avn@sun.ac.za&gt;" w:date="2014-09-18T09:49:00Z">
        <w:r w:rsidR="00126ACD">
          <w:t>:</w:t>
        </w:r>
      </w:ins>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8D4F836" w14:textId="77777777" w:rsidTr="001D5F23">
        <w:tc>
          <w:tcPr>
            <w:tcW w:w="3500" w:type="pct"/>
            <w:vAlign w:val="center"/>
          </w:tcPr>
          <w:p w14:paraId="398353ED" w14:textId="77777777" w:rsidR="00C11751" w:rsidRPr="00C7314F" w:rsidRDefault="004D7CF6" w:rsidP="001D5F23">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7E378888" w14:textId="77777777" w:rsidR="00C11751" w:rsidRDefault="00C11751" w:rsidP="001D5F23">
            <w:pPr>
              <w:pStyle w:val="1TeksCharChar"/>
            </w:pPr>
          </w:p>
        </w:tc>
        <w:tc>
          <w:tcPr>
            <w:tcW w:w="750" w:type="pct"/>
            <w:vAlign w:val="center"/>
          </w:tcPr>
          <w:p w14:paraId="337DB6A7" w14:textId="77777777" w:rsidR="00C11751" w:rsidRPr="003B5532" w:rsidRDefault="00C11751" w:rsidP="001D5F23">
            <w:pPr>
              <w:pStyle w:val="Caption"/>
              <w:jc w:val="right"/>
              <w:rPr>
                <w:sz w:val="24"/>
                <w:szCs w:val="24"/>
              </w:rPr>
            </w:pPr>
            <w:bookmarkStart w:id="913" w:name="_Ref389744179"/>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bookmarkEnd w:id="913"/>
          </w:p>
        </w:tc>
      </w:tr>
    </w:tbl>
    <w:p w14:paraId="1D431DC4" w14:textId="169AB31C" w:rsidR="00C11751" w:rsidRDefault="00C11751" w:rsidP="00C11751">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5708E9">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Pr="00984F21">
        <w:rPr>
          <w:noProof/>
        </w:rPr>
        <w:t>(Vermote et al. 1997)</w:t>
      </w:r>
      <w:r>
        <w:fldChar w:fldCharType="end"/>
      </w:r>
      <w:r w:rsidR="00126ACD">
        <w:t>:</w:t>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68D9B79E" w14:textId="77777777" w:rsidTr="001D5F23">
        <w:tc>
          <w:tcPr>
            <w:tcW w:w="3500" w:type="pct"/>
            <w:vAlign w:val="center"/>
          </w:tcPr>
          <w:p w14:paraId="32D99C48" w14:textId="77777777" w:rsidR="00C11751" w:rsidRPr="006A34C2" w:rsidRDefault="004D7CF6"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14D32D9" w14:textId="77777777" w:rsidR="00C11751" w:rsidRDefault="00C11751" w:rsidP="001D5F23">
            <w:pPr>
              <w:pStyle w:val="1TeksCharChar"/>
            </w:pPr>
          </w:p>
        </w:tc>
        <w:tc>
          <w:tcPr>
            <w:tcW w:w="750" w:type="pct"/>
            <w:vAlign w:val="center"/>
          </w:tcPr>
          <w:p w14:paraId="69A48D9D" w14:textId="77777777" w:rsidR="00C11751" w:rsidRPr="003B5532" w:rsidRDefault="00C11751" w:rsidP="001D5F23">
            <w:pPr>
              <w:pStyle w:val="Caption"/>
              <w:jc w:val="right"/>
              <w:rPr>
                <w:sz w:val="24"/>
                <w:szCs w:val="24"/>
              </w:rPr>
            </w:pPr>
            <w:bookmarkStart w:id="914" w:name="_Ref38973879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bookmarkEnd w:id="914"/>
          </w:p>
        </w:tc>
      </w:tr>
    </w:tbl>
    <w:p w14:paraId="036624B5" w14:textId="12F780BA" w:rsidR="00C11751" w:rsidRDefault="00C11751" w:rsidP="00C11751">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is the surface reflectance and </w:t>
      </w:r>
      <m:oMath>
        <m:r>
          <w:rPr>
            <w:rFonts w:ascii="Cambria Math" w:hAnsi="Cambria Math"/>
          </w:rPr>
          <m:t>S</m:t>
        </m:r>
      </m:oMath>
      <w:r>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t xml:space="preserve"> are</w:t>
      </w:r>
      <w:r w:rsidRPr="00AB04C6">
        <w:t xml:space="preserve"> the </w:t>
      </w:r>
      <w:r>
        <w:t xml:space="preserve">atmospheric </w:t>
      </w:r>
      <w:r w:rsidRPr="00AB04C6">
        <w:t>transmittance</w:t>
      </w:r>
      <w:r>
        <w:t>s due to molecular and aerosol scattering</w:t>
      </w:r>
      <w:r w:rsidRPr="00AB04C6">
        <w:t xml:space="preserve"> </w:t>
      </w:r>
      <w:r>
        <w:t>between the surface and sensor and between the sun and the surface respectively</w:t>
      </w:r>
      <w:r w:rsidR="00126ACD">
        <w:t xml:space="preserve"> and</w:t>
      </w:r>
      <w:r>
        <w:t xml:space="preserve">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t xml:space="preserve"> is the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5708E9">
        <w:instrText>ADDIN CSL_CITATION { "citationItems" : [ { "id" : "ITEM-1", "itemData" : { "DOI" : "10.1175/1520-0469(1964)021&lt;0361:TEOTAW&gt;2.0.CO;2",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"page" : "361-385", "title" : "Thermal equilibrium of the atmosphere with a convective adjustment", "type" : "article-journal", "volume" : "21" }, "uris" : [ "http://www.mendeley.com/documents/?uuid=7a1364aa-e6c8-4238-b741-82185d8402e1" ] } ], "mendeley" : { "formattedCitation" : "(Manabe &amp; Strickler 1964)", "plainTextFormattedCitation" : "(Manabe &amp; Strickler 1964)", "previouslyFormattedCitation" : "(Manabe &amp; Strickler 1964)" }, "properties" : { "noteIndex" : 0 }, "schema" : "https://github.com/citation-style-language/schema/raw/master/csl-citation.json" }</w:instrText>
      </w:r>
      <w:r>
        <w:fldChar w:fldCharType="separate"/>
      </w:r>
      <w:r w:rsidRPr="00BC5C2B">
        <w:rPr>
          <w:noProof/>
        </w:rPr>
        <w:t>(Manabe &amp; Strickler 1964)</w:t>
      </w:r>
      <w:r>
        <w:fldChar w:fldCharType="end"/>
      </w:r>
      <w:r>
        <w:t xml:space="preserve">.  With a small value </w:t>
      </w:r>
      <w:proofErr w:type="gramStart"/>
      <w:r>
        <w:t xml:space="preserve">for </w:t>
      </w:r>
      <w:proofErr w:type="gramEnd"/>
      <m:oMath>
        <m:r>
          <w:rPr>
            <w:rFonts w:ascii="Cambria Math" w:hAnsi="Cambria Math"/>
          </w:rPr>
          <m:t>S</m:t>
        </m:r>
      </m:oMath>
      <w:r>
        <w:t xml:space="preserve">, the denominator in Equation </w:t>
      </w:r>
      <w:r>
        <w:fldChar w:fldCharType="begin"/>
      </w:r>
      <w:r>
        <w:instrText xml:space="preserve"> REF _Ref389738791 \h </w:instrText>
      </w:r>
      <w:r>
        <w:fldChar w:fldCharType="separate"/>
      </w:r>
      <w:ins w:id="915" w:author="d j h" w:date="2015-05-09T14:47:00Z">
        <w:r w:rsidR="007701D5" w:rsidRPr="003B5532">
          <w:t>(</w:t>
        </w:r>
        <w:r w:rsidR="007701D5">
          <w:rPr>
            <w:noProof/>
          </w:rPr>
          <w:t>2</w:t>
        </w:r>
        <w:r w:rsidR="007701D5" w:rsidRPr="003B5532">
          <w:t>.</w:t>
        </w:r>
        <w:r w:rsidR="007701D5">
          <w:rPr>
            <w:noProof/>
          </w:rPr>
          <w:t>3</w:t>
        </w:r>
        <w:r w:rsidR="007701D5" w:rsidRPr="003B5532">
          <w:t>)</w:t>
        </w:r>
      </w:ins>
      <w:del w:id="916"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3</w:delText>
        </w:r>
        <w:r w:rsidR="00E92C8E" w:rsidRPr="003B5532" w:rsidDel="007701D5">
          <w:delText>)</w:delText>
        </w:r>
      </w:del>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8A5B6B3" w14:textId="77777777" w:rsidTr="001D5F23">
        <w:tc>
          <w:tcPr>
            <w:tcW w:w="3500" w:type="pct"/>
            <w:vAlign w:val="center"/>
          </w:tcPr>
          <w:p w14:paraId="009AF459" w14:textId="77777777" w:rsidR="00C11751" w:rsidRPr="006A34C2" w:rsidRDefault="004D7CF6"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539C9D79" w14:textId="77777777" w:rsidR="00C11751" w:rsidRDefault="00C11751" w:rsidP="001D5F23">
            <w:pPr>
              <w:pStyle w:val="1TeksCharChar"/>
            </w:pPr>
          </w:p>
        </w:tc>
        <w:tc>
          <w:tcPr>
            <w:tcW w:w="750" w:type="pct"/>
            <w:vAlign w:val="center"/>
          </w:tcPr>
          <w:p w14:paraId="3A520C11" w14:textId="77777777" w:rsidR="00C11751" w:rsidRPr="003B5532" w:rsidRDefault="00C11751" w:rsidP="001D5F23">
            <w:pPr>
              <w:pStyle w:val="Caption"/>
              <w:jc w:val="right"/>
              <w:rPr>
                <w:sz w:val="24"/>
                <w:szCs w:val="24"/>
              </w:rPr>
            </w:pPr>
            <w:bookmarkStart w:id="917" w:name="_Ref389744180"/>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bookmarkEnd w:id="917"/>
          </w:p>
        </w:tc>
      </w:tr>
    </w:tbl>
    <w:p w14:paraId="085ED8A8" w14:textId="77777777" w:rsidR="00C11751" w:rsidRDefault="00C11751" w:rsidP="00C11751">
      <w:pPr>
        <w:pStyle w:val="1TeksCharChar"/>
      </w:pPr>
      <w:r>
        <w:t xml:space="preserve">Equations </w:t>
      </w:r>
      <w:r>
        <w:fldChar w:fldCharType="begin"/>
      </w:r>
      <w:r>
        <w:instrText xml:space="preserve"> REF _Ref389744177 \h </w:instrText>
      </w:r>
      <w:r>
        <w:fldChar w:fldCharType="separate"/>
      </w:r>
      <w:ins w:id="918" w:author="d j h" w:date="2015-05-09T14:47:00Z">
        <w:r w:rsidR="007701D5" w:rsidRPr="003B5532">
          <w:t>(</w:t>
        </w:r>
        <w:r w:rsidR="007701D5">
          <w:rPr>
            <w:noProof/>
          </w:rPr>
          <w:t>2</w:t>
        </w:r>
        <w:r w:rsidR="007701D5" w:rsidRPr="003B5532">
          <w:t>.</w:t>
        </w:r>
        <w:r w:rsidR="007701D5">
          <w:rPr>
            <w:noProof/>
          </w:rPr>
          <w:t>1</w:t>
        </w:r>
        <w:r w:rsidR="007701D5" w:rsidRPr="003B5532">
          <w:t>)</w:t>
        </w:r>
      </w:ins>
      <w:del w:id="919"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1</w:delText>
        </w:r>
        <w:r w:rsidR="00E92C8E" w:rsidRPr="003B5532" w:rsidDel="007701D5">
          <w:delText>)</w:delText>
        </w:r>
      </w:del>
      <w:r>
        <w:fldChar w:fldCharType="end"/>
      </w:r>
      <w:r>
        <w:t xml:space="preserve">, </w:t>
      </w:r>
      <w:r>
        <w:fldChar w:fldCharType="begin"/>
      </w:r>
      <w:r>
        <w:instrText xml:space="preserve"> REF _Ref389744179 \h </w:instrText>
      </w:r>
      <w:r>
        <w:fldChar w:fldCharType="separate"/>
      </w:r>
      <w:ins w:id="920" w:author="d j h" w:date="2015-05-09T14:47:00Z">
        <w:r w:rsidR="007701D5" w:rsidRPr="003B5532">
          <w:t>(</w:t>
        </w:r>
        <w:r w:rsidR="007701D5">
          <w:rPr>
            <w:noProof/>
          </w:rPr>
          <w:t>2</w:t>
        </w:r>
        <w:r w:rsidR="007701D5" w:rsidRPr="003B5532">
          <w:t>.</w:t>
        </w:r>
        <w:r w:rsidR="007701D5">
          <w:rPr>
            <w:noProof/>
          </w:rPr>
          <w:t>2</w:t>
        </w:r>
        <w:r w:rsidR="007701D5" w:rsidRPr="003B5532">
          <w:t>)</w:t>
        </w:r>
      </w:ins>
      <w:del w:id="921"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2</w:delText>
        </w:r>
        <w:r w:rsidR="00E92C8E" w:rsidRPr="003B5532" w:rsidDel="007701D5">
          <w:delText>)</w:delText>
        </w:r>
      </w:del>
      <w:r>
        <w:fldChar w:fldCharType="end"/>
      </w:r>
      <w:r>
        <w:t xml:space="preserve"> and </w:t>
      </w:r>
      <w:r>
        <w:fldChar w:fldCharType="begin"/>
      </w:r>
      <w:r>
        <w:instrText xml:space="preserve"> REF _Ref389744180 \h </w:instrText>
      </w:r>
      <w:r>
        <w:fldChar w:fldCharType="separate"/>
      </w:r>
      <w:ins w:id="922" w:author="d j h" w:date="2015-05-09T14:47:00Z">
        <w:r w:rsidR="007701D5" w:rsidRPr="003B5532">
          <w:t>(</w:t>
        </w:r>
        <w:r w:rsidR="007701D5">
          <w:rPr>
            <w:noProof/>
          </w:rPr>
          <w:t>2</w:t>
        </w:r>
        <w:r w:rsidR="007701D5" w:rsidRPr="003B5532">
          <w:t>.</w:t>
        </w:r>
        <w:r w:rsidR="007701D5">
          <w:rPr>
            <w:noProof/>
          </w:rPr>
          <w:t>4</w:t>
        </w:r>
        <w:r w:rsidR="007701D5" w:rsidRPr="003B5532">
          <w:t>)</w:t>
        </w:r>
      </w:ins>
      <w:del w:id="923"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4</w:delText>
        </w:r>
        <w:r w:rsidR="00E92C8E" w:rsidRPr="003B5532" w:rsidDel="007701D5">
          <w:delText>)</w:delText>
        </w:r>
      </w:del>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ins w:id="924" w:author="d j h" w:date="2015-05-09T14:47:00Z">
        <w:r w:rsidR="007701D5" w:rsidRPr="003B5532">
          <w:t>(</w:t>
        </w:r>
        <w:r w:rsidR="007701D5">
          <w:rPr>
            <w:noProof/>
          </w:rPr>
          <w:t>2</w:t>
        </w:r>
        <w:r w:rsidR="007701D5" w:rsidRPr="003B5532">
          <w:t>.</w:t>
        </w:r>
        <w:r w:rsidR="007701D5">
          <w:rPr>
            <w:noProof/>
          </w:rPr>
          <w:t>4</w:t>
        </w:r>
        <w:r w:rsidR="007701D5" w:rsidRPr="003B5532">
          <w:t>)</w:t>
        </w:r>
      </w:ins>
      <w:del w:id="925"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4</w:delText>
        </w:r>
        <w:r w:rsidR="00E92C8E" w:rsidRPr="003B5532" w:rsidDel="007701D5">
          <w:delText>)</w:delText>
        </w:r>
      </w:del>
      <w:r>
        <w:fldChar w:fldCharType="end"/>
      </w:r>
      <w:r>
        <w:t xml:space="preserve">, there is a linear relationship between surface reflectance and the sensor measurement.  The parameters of this relationship are dependent on the atmospheric conditions, viewing geometry and vary spatially and temporally.  This linear relationship </w:t>
      </w:r>
      <w:r w:rsidR="000E4A4A">
        <w:t>can be</w:t>
      </w:r>
      <w:r>
        <w:t xml:space="preserv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AFE5C09" w14:textId="77777777" w:rsidTr="001D5F23">
        <w:tc>
          <w:tcPr>
            <w:tcW w:w="3500" w:type="pct"/>
            <w:vAlign w:val="center"/>
          </w:tcPr>
          <w:p w14:paraId="39AA609A" w14:textId="77777777" w:rsidR="00C11751" w:rsidRPr="00C7314F" w:rsidRDefault="00C11751" w:rsidP="001D5F23">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5848B6EE" w14:textId="77777777" w:rsidR="00C11751" w:rsidRDefault="00C11751" w:rsidP="001D5F23">
            <w:pPr>
              <w:pStyle w:val="1TeksCharChar"/>
            </w:pPr>
          </w:p>
        </w:tc>
        <w:tc>
          <w:tcPr>
            <w:tcW w:w="750" w:type="pct"/>
            <w:vAlign w:val="center"/>
          </w:tcPr>
          <w:p w14:paraId="789EB122" w14:textId="77777777" w:rsidR="00C11751" w:rsidRPr="003B5532" w:rsidRDefault="00C11751" w:rsidP="001D5F23">
            <w:pPr>
              <w:pStyle w:val="Caption"/>
              <w:jc w:val="right"/>
              <w:rPr>
                <w:sz w:val="24"/>
                <w:szCs w:val="24"/>
              </w:rPr>
            </w:pPr>
            <w:bookmarkStart w:id="926" w:name="_Ref391633308"/>
            <w:bookmarkStart w:id="927" w:name="_Ref38975070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5</w:t>
            </w:r>
            <w:r w:rsidRPr="003B5532">
              <w:rPr>
                <w:sz w:val="24"/>
                <w:szCs w:val="24"/>
              </w:rPr>
              <w:fldChar w:fldCharType="end"/>
            </w:r>
            <w:bookmarkEnd w:id="926"/>
            <w:r w:rsidRPr="003B5532">
              <w:rPr>
                <w:sz w:val="24"/>
                <w:szCs w:val="24"/>
              </w:rPr>
              <w:t>)</w:t>
            </w:r>
            <w:bookmarkEnd w:id="927"/>
          </w:p>
        </w:tc>
      </w:tr>
    </w:tbl>
    <w:p w14:paraId="0B1DBAB0" w14:textId="77777777" w:rsidR="00C11751" w:rsidRDefault="00C11751" w:rsidP="00C11751">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3A89608D" w14:textId="77777777" w:rsidTr="001D5F23">
        <w:tc>
          <w:tcPr>
            <w:tcW w:w="3500" w:type="pct"/>
            <w:vAlign w:val="center"/>
          </w:tcPr>
          <w:p w14:paraId="0E8F9754" w14:textId="77777777" w:rsidR="00C11751" w:rsidRPr="00C7314F" w:rsidRDefault="00C11751" w:rsidP="001D5F23">
            <w:pPr>
              <w:pStyle w:val="1TeksCharChar"/>
            </w:pPr>
            <m:oMath>
              <m:r>
                <w:rPr>
                  <w:rFonts w:ascii="Cambria Math" w:hAnsi="Cambria Math"/>
                </w:rPr>
                <w:lastRenderedPageBreak/>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5AD3D7E" w14:textId="77777777" w:rsidR="00C11751" w:rsidRDefault="00C11751" w:rsidP="001D5F23">
            <w:pPr>
              <w:pStyle w:val="1TeksCharChar"/>
            </w:pPr>
          </w:p>
        </w:tc>
        <w:tc>
          <w:tcPr>
            <w:tcW w:w="750" w:type="pct"/>
            <w:vAlign w:val="center"/>
          </w:tcPr>
          <w:p w14:paraId="521CEBA8" w14:textId="77777777" w:rsidR="00C11751" w:rsidRPr="003B5532" w:rsidRDefault="00C11751" w:rsidP="001D5F23">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6</w:t>
            </w:r>
            <w:r w:rsidRPr="003B5532">
              <w:rPr>
                <w:sz w:val="24"/>
                <w:szCs w:val="24"/>
              </w:rPr>
              <w:fldChar w:fldCharType="end"/>
            </w:r>
            <w:r w:rsidRPr="003B5532">
              <w:rPr>
                <w:sz w:val="24"/>
                <w:szCs w:val="24"/>
              </w:rPr>
              <w:t>)</w:t>
            </w:r>
          </w:p>
        </w:tc>
      </w:tr>
    </w:tbl>
    <w:p w14:paraId="4349D6DE" w14:textId="77777777" w:rsidR="00C11751" w:rsidRDefault="00C11751" w:rsidP="00C11751">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3D94911A" w14:textId="77777777" w:rsidTr="001D5F23">
        <w:tc>
          <w:tcPr>
            <w:tcW w:w="3500" w:type="pct"/>
            <w:vAlign w:val="center"/>
          </w:tcPr>
          <w:p w14:paraId="02C4CDBB" w14:textId="77777777" w:rsidR="00C11751" w:rsidRPr="00C7314F" w:rsidRDefault="00C11751" w:rsidP="001D5F23">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5315328F" w14:textId="77777777" w:rsidR="00C11751" w:rsidRDefault="00C11751" w:rsidP="001D5F23">
            <w:pPr>
              <w:pStyle w:val="1TeksCharChar"/>
            </w:pPr>
          </w:p>
        </w:tc>
        <w:tc>
          <w:tcPr>
            <w:tcW w:w="750" w:type="pct"/>
            <w:vAlign w:val="center"/>
          </w:tcPr>
          <w:p w14:paraId="6F41778F" w14:textId="77777777" w:rsidR="00C11751" w:rsidRPr="003B5532" w:rsidRDefault="00C11751" w:rsidP="001D5F23">
            <w:pPr>
              <w:pStyle w:val="Caption"/>
              <w:jc w:val="right"/>
              <w:rPr>
                <w:sz w:val="24"/>
                <w:szCs w:val="24"/>
              </w:rPr>
            </w:pPr>
            <w:bookmarkStart w:id="928" w:name="_Ref38990344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7</w:t>
            </w:r>
            <w:r w:rsidRPr="003B5532">
              <w:rPr>
                <w:sz w:val="24"/>
                <w:szCs w:val="24"/>
              </w:rPr>
              <w:fldChar w:fldCharType="end"/>
            </w:r>
            <w:r w:rsidRPr="003B5532">
              <w:rPr>
                <w:sz w:val="24"/>
                <w:szCs w:val="24"/>
              </w:rPr>
              <w:t>)</w:t>
            </w:r>
            <w:bookmarkEnd w:id="928"/>
          </w:p>
        </w:tc>
      </w:tr>
    </w:tbl>
    <w:p w14:paraId="078F5882" w14:textId="6BA76CB7" w:rsidR="00C11751" w:rsidRDefault="00C11751" w:rsidP="00C11751">
      <w:pPr>
        <w:pStyle w:val="1TeksCharCha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functions of the viewing geometry and atmospheric conditions.  Use of a spatially varying linear relation to model radiative transfer is also advocated in </w:t>
      </w:r>
      <w:r>
        <w:fldChar w:fldCharType="begin" w:fldLock="1"/>
      </w:r>
      <w:r w:rsidR="005708E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5708E9">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21432056" w14:textId="77777777" w:rsidR="00C11751" w:rsidRDefault="00C11751" w:rsidP="00C11751">
      <w:pPr>
        <w:pStyle w:val="1TeksCharChar"/>
      </w:pPr>
    </w:p>
    <w:p w14:paraId="273C440F" w14:textId="51C3896F" w:rsidR="00C11751" w:rsidRDefault="00C11751" w:rsidP="00C11751">
      <w:pPr>
        <w:pStyle w:val="1TeksCharChar"/>
      </w:pPr>
      <w:r>
        <w:t xml:space="preserve">In </w:t>
      </w:r>
      <w:r w:rsidR="00126ACD">
        <w:t>this paper</w:t>
      </w:r>
      <w:r>
        <w:t xml:space="preserve"> we </w:t>
      </w:r>
      <w:r w:rsidR="00126ACD">
        <w:t>solve</w:t>
      </w:r>
      <w:ins w:id="929" w:author="d j h" w:date="2015-05-08T15:05:00Z">
        <w:r w:rsidR="00BA0F07">
          <w:t xml:space="preserve"> for</w:t>
        </w:r>
      </w:ins>
      <w:r w:rsidR="00126ACD">
        <w:t xml:space="preserve"> </w:t>
      </w:r>
      <m:oMath>
        <m:r>
          <w:rPr>
            <w:rFonts w:ascii="Cambria Math" w:hAnsi="Cambria Math"/>
          </w:rPr>
          <m:t>M</m:t>
        </m:r>
      </m:oMath>
      <w:r>
        <w:t xml:space="preserve"> and </w:t>
      </w:r>
      <m:oMath>
        <m:r>
          <w:rPr>
            <w:rFonts w:ascii="Cambria Math" w:hAnsi="Cambria Math"/>
          </w:rPr>
          <m:t>C</m:t>
        </m:r>
      </m:oMath>
      <w:r>
        <w:t xml:space="preserve"> </w:t>
      </w:r>
      <w:r w:rsidR="00126ACD">
        <w:t xml:space="preserve">by </w:t>
      </w:r>
      <w:r>
        <w:t xml:space="preserve">using a well calibrated reference estimate of the surface reflectance.  The reference surface reflectance image should have been captured at a similar time to the </w:t>
      </w:r>
      <w:proofErr w:type="spellStart"/>
      <w:r>
        <w:t>uncalibrated</w:t>
      </w:r>
      <w:proofErr w:type="spellEnd"/>
      <w:r>
        <w:t xml:space="preserve"> </w:t>
      </w:r>
      <w:r w:rsidR="00126ACD">
        <w:t xml:space="preserve">image or set of images </w:t>
      </w:r>
      <w:r>
        <w:t xml:space="preserve">to avoid </w:t>
      </w:r>
      <w:proofErr w:type="spellStart"/>
      <w:r>
        <w:t>phenological</w:t>
      </w:r>
      <w:proofErr w:type="spellEnd"/>
      <w:r>
        <w:t xml:space="preserve"> differences between the reference and </w:t>
      </w:r>
      <w:proofErr w:type="spellStart"/>
      <w:r>
        <w:t>uncalibrated</w:t>
      </w:r>
      <w:proofErr w:type="spellEnd"/>
      <w:r>
        <w:t xml:space="preserve"> images.  Least squares estimates of </w:t>
      </w:r>
      <m:oMath>
        <m:r>
          <w:rPr>
            <w:rFonts w:ascii="Cambria Math" w:hAnsi="Cambria Math"/>
          </w:rPr>
          <m:t>M</m:t>
        </m:r>
      </m:oMath>
      <w:r>
        <w:t xml:space="preserve"> and </w:t>
      </w:r>
      <m:oMath>
        <m:r>
          <w:rPr>
            <w:rFonts w:ascii="Cambria Math" w:hAnsi="Cambria Math"/>
          </w:rPr>
          <m:t>C</m:t>
        </m:r>
      </m:oMath>
      <w:r>
        <w:t xml:space="preserve"> are found for each pixel of the reference image inside a sliding window, as described by Equation </w:t>
      </w:r>
      <w:r>
        <w:fldChar w:fldCharType="begin"/>
      </w:r>
      <w:r>
        <w:instrText xml:space="preserve"> REF _Ref389821072 \h </w:instrText>
      </w:r>
      <w:r>
        <w:fldChar w:fldCharType="separate"/>
      </w:r>
      <w:ins w:id="930" w:author="d j h" w:date="2015-05-09T14:47:00Z">
        <w:r w:rsidR="007701D5" w:rsidRPr="003B5532">
          <w:t>(</w:t>
        </w:r>
        <w:r w:rsidR="007701D5">
          <w:rPr>
            <w:noProof/>
          </w:rPr>
          <w:t>2</w:t>
        </w:r>
        <w:r w:rsidR="007701D5" w:rsidRPr="003B5532">
          <w:t>.</w:t>
        </w:r>
        <w:r w:rsidR="007701D5">
          <w:rPr>
            <w:noProof/>
          </w:rPr>
          <w:t>8</w:t>
        </w:r>
        <w:r w:rsidR="007701D5" w:rsidRPr="003B5532">
          <w:t>)</w:t>
        </w:r>
      </w:ins>
      <w:del w:id="931"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8</w:delText>
        </w:r>
        <w:r w:rsidR="00E92C8E" w:rsidRPr="003B5532" w:rsidDel="007701D5">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156C298" w14:textId="77777777" w:rsidTr="001D5F23">
        <w:tc>
          <w:tcPr>
            <w:tcW w:w="3500" w:type="pct"/>
            <w:vAlign w:val="center"/>
          </w:tcPr>
          <w:p w14:paraId="4E0BAB7F" w14:textId="77777777" w:rsidR="00C11751" w:rsidRPr="009F0925" w:rsidRDefault="004D7CF6" w:rsidP="001D5F23">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30BEFBE2" w14:textId="77777777" w:rsidR="00C11751" w:rsidRDefault="00C11751" w:rsidP="001D5F23">
            <w:pPr>
              <w:pStyle w:val="1TeksCharChar"/>
            </w:pPr>
          </w:p>
        </w:tc>
        <w:tc>
          <w:tcPr>
            <w:tcW w:w="750" w:type="pct"/>
            <w:vAlign w:val="center"/>
          </w:tcPr>
          <w:p w14:paraId="29D1D14A" w14:textId="77777777" w:rsidR="00C11751" w:rsidRPr="003B5532" w:rsidRDefault="00C11751" w:rsidP="001D5F23">
            <w:pPr>
              <w:pStyle w:val="Caption"/>
              <w:jc w:val="right"/>
              <w:rPr>
                <w:sz w:val="24"/>
                <w:szCs w:val="24"/>
              </w:rPr>
            </w:pPr>
            <w:bookmarkStart w:id="932" w:name="_Ref389821072"/>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8</w:t>
            </w:r>
            <w:r w:rsidRPr="003B5532">
              <w:rPr>
                <w:sz w:val="24"/>
                <w:szCs w:val="24"/>
              </w:rPr>
              <w:fldChar w:fldCharType="end"/>
            </w:r>
            <w:r w:rsidRPr="003B5532">
              <w:rPr>
                <w:sz w:val="24"/>
                <w:szCs w:val="24"/>
              </w:rPr>
              <w:t>)</w:t>
            </w:r>
            <w:bookmarkEnd w:id="932"/>
          </w:p>
        </w:tc>
      </w:tr>
    </w:tbl>
    <w:p w14:paraId="287442B2" w14:textId="77777777" w:rsidR="00C11751" w:rsidRDefault="00C11751" w:rsidP="00C11751">
      <w:pPr>
        <w:pStyle w:val="1TeksCharChar"/>
      </w:pPr>
      <w:proofErr w:type="gramStart"/>
      <w:r>
        <w:t>where</w:t>
      </w:r>
      <w:proofErr w:type="gramEnd"/>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w:p>
    <w:p w14:paraId="0F2F7BB6" w14:textId="557C4210" w:rsidR="00C11751" w:rsidRDefault="00C11751" w:rsidP="00C11751">
      <w:pPr>
        <w:pStyle w:val="1TeksCharChar"/>
      </w:pPr>
      <w:r>
        <w:t xml:space="preserve">The </w:t>
      </w:r>
      <w:r w:rsidR="00126ACD">
        <w:t xml:space="preserve">procedure </w:t>
      </w:r>
      <w:r>
        <w:t>follows these steps:</w:t>
      </w:r>
    </w:p>
    <w:p w14:paraId="2BA9AED0" w14:textId="77777777" w:rsidR="00C11751" w:rsidRDefault="00C11751" w:rsidP="00C11751">
      <w:pPr>
        <w:pStyle w:val="1TeksCharChar"/>
        <w:numPr>
          <w:ilvl w:val="0"/>
          <w:numId w:val="15"/>
        </w:numPr>
      </w:pPr>
      <w:r>
        <w:t xml:space="preserve">The </w:t>
      </w:r>
      <w:proofErr w:type="spellStart"/>
      <w:r>
        <w:t>uncalibrated</w:t>
      </w:r>
      <w:proofErr w:type="spellEnd"/>
      <w:r>
        <w:t xml:space="preserve"> images are resampled to the reference image resolution and grid.</w:t>
      </w:r>
    </w:p>
    <w:p w14:paraId="27A43629" w14:textId="77777777" w:rsidR="00C11751" w:rsidRDefault="00C11751" w:rsidP="00C11751">
      <w:pPr>
        <w:pStyle w:val="1TeksCharChar"/>
        <w:numPr>
          <w:ilvl w:val="0"/>
          <w:numId w:val="15"/>
        </w:numPr>
      </w:pPr>
      <w:r>
        <w:t xml:space="preserve">Estimates of </w:t>
      </w:r>
      <m:oMath>
        <m:r>
          <w:rPr>
            <w:rFonts w:ascii="Cambria Math" w:hAnsi="Cambria Math"/>
          </w:rPr>
          <m:t>M</m:t>
        </m:r>
      </m:oMath>
      <w:r>
        <w:t xml:space="preserve"> and </w:t>
      </w:r>
      <m:oMath>
        <m:r>
          <w:rPr>
            <w:rFonts w:ascii="Cambria Math" w:hAnsi="Cambria Math"/>
          </w:rPr>
          <m:t>C</m:t>
        </m:r>
      </m:oMath>
      <w:r>
        <w:t xml:space="preserve"> are found for each pixel of each band of the reference image using Equation </w:t>
      </w:r>
      <w:r>
        <w:fldChar w:fldCharType="begin"/>
      </w:r>
      <w:r>
        <w:instrText xml:space="preserve"> REF _Ref389821072 \h </w:instrText>
      </w:r>
      <w:r>
        <w:fldChar w:fldCharType="separate"/>
      </w:r>
      <w:ins w:id="933" w:author="d j h" w:date="2015-05-09T14:47:00Z">
        <w:r w:rsidR="007701D5" w:rsidRPr="003B5532">
          <w:t>(</w:t>
        </w:r>
        <w:r w:rsidR="007701D5">
          <w:rPr>
            <w:noProof/>
          </w:rPr>
          <w:t>2</w:t>
        </w:r>
        <w:r w:rsidR="007701D5" w:rsidRPr="003B5532">
          <w:t>.</w:t>
        </w:r>
        <w:r w:rsidR="007701D5">
          <w:rPr>
            <w:noProof/>
          </w:rPr>
          <w:t>8</w:t>
        </w:r>
        <w:r w:rsidR="007701D5" w:rsidRPr="003B5532">
          <w:t>)</w:t>
        </w:r>
      </w:ins>
      <w:del w:id="934"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8</w:delText>
        </w:r>
        <w:r w:rsidR="00E92C8E" w:rsidRPr="003B5532" w:rsidDel="007701D5">
          <w:delText>)</w:delText>
        </w:r>
      </w:del>
      <w:r>
        <w:fldChar w:fldCharType="end"/>
      </w:r>
      <w:r>
        <w:t xml:space="preserve">.  This forms two multi-band </w:t>
      </w:r>
      <w:proofErr w:type="spellStart"/>
      <w:r>
        <w:t>rasters</w:t>
      </w:r>
      <w:proofErr w:type="spellEnd"/>
      <w:r>
        <w:t xml:space="preserve"> </w:t>
      </w:r>
      <w:r w:rsidRPr="009768F8">
        <w:rPr>
          <w:b/>
        </w:rPr>
        <w:t>M</w:t>
      </w:r>
      <w:r>
        <w:t xml:space="preserve"> and </w:t>
      </w:r>
      <w:r w:rsidRPr="009768F8">
        <w:rPr>
          <w:b/>
        </w:rPr>
        <w:t>C</w:t>
      </w:r>
      <w:r>
        <w:t>.</w:t>
      </w:r>
    </w:p>
    <w:p w14:paraId="61BE7924" w14:textId="77777777" w:rsidR="00C11751" w:rsidRDefault="00C11751" w:rsidP="00C11751">
      <w:pPr>
        <w:pStyle w:val="1TeksCharChar"/>
        <w:numPr>
          <w:ilvl w:val="0"/>
          <w:numId w:val="15"/>
        </w:numPr>
      </w:pPr>
      <w:r>
        <w:t xml:space="preserve">The </w:t>
      </w:r>
      <w:r w:rsidRPr="009768F8">
        <w:rPr>
          <w:b/>
        </w:rPr>
        <w:t>M</w:t>
      </w:r>
      <w:r>
        <w:t xml:space="preserve"> and </w:t>
      </w:r>
      <w:r w:rsidRPr="009768F8">
        <w:rPr>
          <w:b/>
        </w:rPr>
        <w:t>C</w:t>
      </w:r>
      <w:r>
        <w:t xml:space="preserve"> </w:t>
      </w:r>
      <w:proofErr w:type="spellStart"/>
      <w:r>
        <w:t>rasters</w:t>
      </w:r>
      <w:proofErr w:type="spellEnd"/>
      <w:r>
        <w:t xml:space="preserve"> are resampled to the </w:t>
      </w:r>
      <w:proofErr w:type="spellStart"/>
      <w:r>
        <w:t>uncalibrated</w:t>
      </w:r>
      <w:proofErr w:type="spellEnd"/>
      <w:r>
        <w:t xml:space="preserve"> image resolution and grid.</w:t>
      </w:r>
    </w:p>
    <w:p w14:paraId="633A4766" w14:textId="77777777" w:rsidR="00C11751" w:rsidRDefault="00C11751" w:rsidP="00C11751">
      <w:pPr>
        <w:pStyle w:val="1TeksCharChar"/>
        <w:numPr>
          <w:ilvl w:val="0"/>
          <w:numId w:val="15"/>
        </w:numPr>
      </w:pPr>
      <w:r>
        <w:t xml:space="preserve">The surface reflectance is estimated for each pixel of each band of the </w:t>
      </w:r>
      <w:proofErr w:type="spellStart"/>
      <w:r>
        <w:t>uncalibrated</w:t>
      </w:r>
      <w:proofErr w:type="spellEnd"/>
      <w:r>
        <w:t xml:space="preserve"> image, using Equation </w:t>
      </w:r>
      <w:r>
        <w:fldChar w:fldCharType="begin"/>
      </w:r>
      <w:r>
        <w:instrText xml:space="preserve"> REF _Ref389750707 \h </w:instrText>
      </w:r>
      <w:r>
        <w:fldChar w:fldCharType="separate"/>
      </w:r>
      <w:ins w:id="935" w:author="d j h" w:date="2015-05-09T14:47:00Z">
        <w:r w:rsidR="007701D5" w:rsidRPr="003B5532">
          <w:t>(</w:t>
        </w:r>
        <w:r w:rsidR="007701D5">
          <w:rPr>
            <w:noProof/>
          </w:rPr>
          <w:t>2</w:t>
        </w:r>
        <w:r w:rsidR="007701D5" w:rsidRPr="003B5532">
          <w:t>.</w:t>
        </w:r>
        <w:r w:rsidR="007701D5">
          <w:rPr>
            <w:noProof/>
          </w:rPr>
          <w:t>5</w:t>
        </w:r>
        <w:r w:rsidR="007701D5" w:rsidRPr="003B5532">
          <w:t>)</w:t>
        </w:r>
      </w:ins>
      <w:del w:id="936"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5</w:delText>
        </w:r>
        <w:r w:rsidR="00E92C8E" w:rsidRPr="003B5532" w:rsidDel="007701D5">
          <w:delText>)</w:delText>
        </w:r>
      </w:del>
      <w:r>
        <w:fldChar w:fldCharType="end"/>
      </w:r>
      <w:r>
        <w:t>.</w:t>
      </w:r>
    </w:p>
    <w:p w14:paraId="4DD1EE6B" w14:textId="77777777" w:rsidR="00C11751" w:rsidRDefault="00C11751" w:rsidP="00C11751">
      <w:pPr>
        <w:pStyle w:val="1TeksCharChar"/>
      </w:pPr>
    </w:p>
    <w:p w14:paraId="09B45AF6" w14:textId="62C7806A" w:rsidR="00C11751" w:rsidRDefault="00C11751" w:rsidP="00C11751">
      <w:pPr>
        <w:pStyle w:val="1TeksCharChar"/>
      </w:pPr>
      <w:r>
        <w:t xml:space="preserve">The reference image will typically be at a significantly lower spatial resolution than the </w:t>
      </w:r>
      <w:proofErr w:type="spellStart"/>
      <w:r>
        <w:t>uncalibrated</w:t>
      </w:r>
      <w:proofErr w:type="spellEnd"/>
      <w:r>
        <w:t xml:space="preserve"> image.  Calibrated surface reflectance products, such as those produced from MODIS and MISR data, typically have resolutions of the order of 500m while aerial images </w:t>
      </w:r>
      <w:r w:rsidR="00105496">
        <w:t>usually have resolutions of 2m or higher</w:t>
      </w:r>
      <w:r>
        <w:t xml:space="preserve">.  This situation is not ideal, but it is assumed that </w:t>
      </w:r>
      <w:r>
        <w:lastRenderedPageBreak/>
        <w:t xml:space="preserve">atmospheric and BRDF effects vary little </w:t>
      </w:r>
      <w:r w:rsidR="00105496">
        <w:t xml:space="preserve">at </w:t>
      </w:r>
      <w:r>
        <w:t>a small spatial scale and that the reference resolution is sufficient to capture gradual variations in atmospheric conditions and BRDF.  This assumption is supported by the results of the case study</w:t>
      </w:r>
      <w:r w:rsidR="00105496">
        <w:t xml:space="preserve"> which is discussed later in the paper</w:t>
      </w:r>
      <w:r>
        <w:t xml:space="preserve">.  </w:t>
      </w:r>
    </w:p>
    <w:p w14:paraId="67124BE8" w14:textId="1DA0A2BB" w:rsidR="00C11751" w:rsidRDefault="00C11751" w:rsidP="00C11751">
      <w:pPr>
        <w:pStyle w:val="1TeksCharChar"/>
      </w:pPr>
    </w:p>
    <w:p w14:paraId="43F6FA7E" w14:textId="617ECA93" w:rsidR="00C11751" w:rsidRDefault="00C11751" w:rsidP="00C11751">
      <w:pPr>
        <w:pStyle w:val="1TeksCharChar"/>
      </w:pPr>
      <w:r>
        <w:t xml:space="preserve">It is important to note that the </w:t>
      </w:r>
      <w:r w:rsidR="00105496">
        <w:t xml:space="preserve">proposed </w:t>
      </w:r>
      <w:r>
        <w:t xml:space="preserve">method assumes the spectral responses of the reference and </w:t>
      </w:r>
      <w:proofErr w:type="spellStart"/>
      <w:r>
        <w:t>uncalibrated</w:t>
      </w:r>
      <w:proofErr w:type="spellEnd"/>
      <w:r>
        <w:t xml:space="preserve"> sensors are identical.  </w:t>
      </w:r>
      <w:r w:rsidR="00105496">
        <w:t>However, t</w:t>
      </w:r>
      <w:r>
        <w:t xml:space="preserve">he relation between surface reflectance and sensor measurement in Equation </w:t>
      </w:r>
      <w:r>
        <w:fldChar w:fldCharType="begin"/>
      </w:r>
      <w:r>
        <w:instrText xml:space="preserve"> REF _Ref389750707 \h </w:instrText>
      </w:r>
      <w:r>
        <w:fldChar w:fldCharType="separate"/>
      </w:r>
      <w:ins w:id="937" w:author="d j h" w:date="2015-05-09T14:47:00Z">
        <w:r w:rsidR="007701D5" w:rsidRPr="003B5532">
          <w:t>(</w:t>
        </w:r>
        <w:r w:rsidR="007701D5">
          <w:rPr>
            <w:noProof/>
          </w:rPr>
          <w:t>2</w:t>
        </w:r>
        <w:r w:rsidR="007701D5" w:rsidRPr="003B5532">
          <w:t>.</w:t>
        </w:r>
        <w:r w:rsidR="007701D5">
          <w:rPr>
            <w:noProof/>
          </w:rPr>
          <w:t>5</w:t>
        </w:r>
        <w:r w:rsidR="007701D5" w:rsidRPr="003B5532">
          <w:t>)</w:t>
        </w:r>
      </w:ins>
      <w:del w:id="938"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5</w:delText>
        </w:r>
        <w:r w:rsidR="00E92C8E" w:rsidRPr="003B5532" w:rsidDel="007701D5">
          <w:delText>)</w:delText>
        </w:r>
      </w:del>
      <w:r>
        <w:fldChar w:fldCharType="end"/>
      </w:r>
      <w:r>
        <w:t xml:space="preserve"> becomes non-linear when including the spectral response effect.  Without knowledge of the surface reflectance spectra, it is not possibl</w:t>
      </w:r>
      <w:r w:rsidR="00105496">
        <w:t>e</w:t>
      </w:r>
      <w:r>
        <w:t xml:space="preserve"> to completely calibrate for this effect.  </w:t>
      </w:r>
      <w:r w:rsidR="00105496">
        <w:t xml:space="preserve">RTM’s such as 6S, can approximate this effect if </w:t>
      </w:r>
      <w:r>
        <w:t>the sensor spectral response and multi-spectral image data</w:t>
      </w:r>
      <w:r w:rsidR="00105496">
        <w:t xml:space="preserve"> is available</w:t>
      </w:r>
      <w:r>
        <w:t xml:space="preserve"> </w:t>
      </w:r>
      <w:r>
        <w:fldChar w:fldCharType="begin" w:fldLock="1"/>
      </w:r>
      <w:r w:rsidR="005708E9">
        <w:instrText>ADDIN CSL_CITATION { "citationItems" : [ { "id" : "ITEM-1",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"ITEM-1", "issue" : "11", "issued" : { "date-parts" : [ [ "2012", "11" ] ] }, "page" : "4821-4831", "title" : "Cross calibration of Formosat-2 remote sensing instrument (RSI) using Terra Advanced Spaceborne Thermal Emission and Reflection Radiometer (ASTER)", "type" : "article-journal", "volume" : "50" }, "uris" : [ "http://www.mendeley.com/documents/?uuid=7e1597d9-5904-4a40-a252-6fdc72b48165" ] } ], "mendeley" : { "formattedCitation" : "(Kamei et al. 2012)", "plainTextFormattedCitation" : "(Kamei et al. 2012)", "previouslyFormattedCitation" : "(Kamei et al. 2012)" }, "properties" : { "noteIndex" : 0 }, "schema" : "https://github.com/citation-style-language/schema/raw/master/csl-citation.json" }</w:instrText>
      </w:r>
      <w:r>
        <w:fldChar w:fldCharType="separate"/>
      </w:r>
      <w:r w:rsidRPr="0030390F">
        <w:rPr>
          <w:noProof/>
        </w:rPr>
        <w:t>(Kamei et al. 2012)</w:t>
      </w:r>
      <w:r>
        <w:fldChar w:fldCharType="end"/>
      </w:r>
      <w:r>
        <w:t xml:space="preserve">.  Simulations in </w:t>
      </w:r>
      <w:r>
        <w:fldChar w:fldCharType="begin" w:fldLock="1"/>
      </w:r>
      <w:r w:rsidR="005708E9">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instrText>
      </w:r>
      <w:r>
        <w:fldChar w:fldCharType="separate"/>
      </w:r>
      <w:r w:rsidRPr="00162032">
        <w:rPr>
          <w:noProof/>
        </w:rPr>
        <w:t xml:space="preserve">Jiang &amp; Li </w:t>
      </w:r>
      <w:r>
        <w:rPr>
          <w:noProof/>
        </w:rPr>
        <w:t>(</w:t>
      </w:r>
      <w:r w:rsidRPr="00162032">
        <w:rPr>
          <w:noProof/>
        </w:rPr>
        <w:t>2009)</w:t>
      </w:r>
      <w:r>
        <w:fldChar w:fldCharType="end"/>
      </w:r>
      <w:r>
        <w:t xml:space="preserve"> with typical surface reflectance spectra and sensor responses have shown that measurements with different sensor spectral responses are well-correlated.  Practically, this means the relationship between surface reflectance and sensor measurement remains approximately linear even when including the sensor spectral response.  </w:t>
      </w:r>
      <w:r w:rsidR="006832C6">
        <w:t xml:space="preserve">Although the image-to-image calibration </w:t>
      </w:r>
      <w:r>
        <w:t xml:space="preserve">method </w:t>
      </w:r>
      <w:r w:rsidR="006832C6">
        <w:t xml:space="preserve">proposed in this paper </w:t>
      </w:r>
      <w:r>
        <w:t>does not explicitly compensate for sensor spectral responses</w:t>
      </w:r>
      <w:r w:rsidR="006832C6">
        <w:t xml:space="preserve">, it is </w:t>
      </w:r>
      <w:r>
        <w:t>assume</w:t>
      </w:r>
      <w:r w:rsidR="006832C6">
        <w:t>d that</w:t>
      </w:r>
      <w:r>
        <w:t xml:space="preserve"> the effect is linear and will </w:t>
      </w:r>
      <w:r w:rsidR="006832C6">
        <w:t xml:space="preserve">consequently </w:t>
      </w:r>
      <w:r>
        <w:t xml:space="preserve">be </w:t>
      </w:r>
      <w:r w:rsidR="006832C6">
        <w:t xml:space="preserve">incorporated into </w:t>
      </w:r>
      <w:r>
        <w:t xml:space="preserve">the model of Equation </w:t>
      </w:r>
      <w:r>
        <w:fldChar w:fldCharType="begin"/>
      </w:r>
      <w:r>
        <w:instrText xml:space="preserve"> REF _Ref389750707 \h </w:instrText>
      </w:r>
      <w:r>
        <w:fldChar w:fldCharType="separate"/>
      </w:r>
      <w:ins w:id="939" w:author="d j h" w:date="2015-05-09T14:47:00Z">
        <w:r w:rsidR="007701D5" w:rsidRPr="003B5532">
          <w:t>(</w:t>
        </w:r>
        <w:r w:rsidR="007701D5">
          <w:rPr>
            <w:noProof/>
          </w:rPr>
          <w:t>2</w:t>
        </w:r>
        <w:r w:rsidR="007701D5" w:rsidRPr="003B5532">
          <w:t>.</w:t>
        </w:r>
        <w:r w:rsidR="007701D5">
          <w:rPr>
            <w:noProof/>
          </w:rPr>
          <w:t>5</w:t>
        </w:r>
        <w:r w:rsidR="007701D5" w:rsidRPr="003B5532">
          <w:t>)</w:t>
        </w:r>
      </w:ins>
      <w:del w:id="940"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5</w:delText>
        </w:r>
        <w:r w:rsidR="00E92C8E" w:rsidRPr="003B5532" w:rsidDel="007701D5">
          <w:delText>)</w:delText>
        </w:r>
      </w:del>
      <w:r>
        <w:fldChar w:fldCharType="end"/>
      </w:r>
      <w:r>
        <w:t xml:space="preserve">.  </w:t>
      </w:r>
    </w:p>
    <w:p w14:paraId="74F48D3C" w14:textId="4D505383" w:rsidR="00C11751" w:rsidRDefault="00C11751" w:rsidP="00C11751">
      <w:pPr>
        <w:pStyle w:val="1TeksCharChar"/>
      </w:pPr>
    </w:p>
    <w:p w14:paraId="7637FAE2" w14:textId="06A2E228" w:rsidR="00986B53" w:rsidRDefault="00C11751" w:rsidP="00C11751">
      <w:pPr>
        <w:pStyle w:val="1TeksCharChar"/>
      </w:pPr>
      <w:r>
        <w:t xml:space="preserve">The choice of resampling algorithms in steps 1 and 3 </w:t>
      </w:r>
      <w:r w:rsidR="006832C6">
        <w:t xml:space="preserve">of the procedure </w:t>
      </w:r>
      <w:r>
        <w:t xml:space="preserve">are important. This is especially true when there is a large </w:t>
      </w:r>
      <w:r w:rsidR="006832C6">
        <w:t xml:space="preserve">difference in </w:t>
      </w:r>
      <w:r>
        <w:t xml:space="preserve">the spatial resolution of the </w:t>
      </w:r>
      <w:proofErr w:type="spellStart"/>
      <w:r>
        <w:t>uncalibrated</w:t>
      </w:r>
      <w:proofErr w:type="spellEnd"/>
      <w:r>
        <w:t xml:space="preserve"> and reference images.  Optical imaging systems are linear and thus subject to the superposition principle which manifests as spectral mixing.  When </w:t>
      </w:r>
      <w:proofErr w:type="spellStart"/>
      <w:r>
        <w:t>downsampling</w:t>
      </w:r>
      <w:proofErr w:type="spellEnd"/>
      <w:r>
        <w:t xml:space="preserve"> in step 1, averaging the </w:t>
      </w:r>
      <w:proofErr w:type="spellStart"/>
      <w:r>
        <w:t>uncalibrated</w:t>
      </w:r>
      <w:proofErr w:type="spellEnd"/>
      <w:r>
        <w:t xml:space="preserve"> image over each target pixel area is recommended.  This will approximate the spectral mixing that occurs in the larger reference image pixels, although it does not account for the sensors’ differing point spread functions (PSF’s).  The PSF effect is assumed negligible.  Standard interpolation algorithms were tested for efficacy when </w:t>
      </w:r>
      <w:proofErr w:type="spellStart"/>
      <w:r>
        <w:t>upsampling</w:t>
      </w:r>
      <w:proofErr w:type="spellEnd"/>
      <w:r>
        <w:t xml:space="preserve"> in step 3.  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this step to </w:t>
      </w:r>
      <w:r w:rsidR="00986B53">
        <w:t xml:space="preserve">avoid visual artefacts in </w:t>
      </w:r>
      <w:r>
        <w:t xml:space="preserve">the final </w:t>
      </w:r>
      <w:r w:rsidR="00986B53">
        <w:t>image or set of images</w:t>
      </w:r>
      <w:r>
        <w:t xml:space="preserve">.  </w:t>
      </w:r>
      <w:commentRangeStart w:id="941"/>
      <w:r w:rsidR="00986B53">
        <w:t xml:space="preserve">Several </w:t>
      </w:r>
      <w:commentRangeEnd w:id="941"/>
      <w:r w:rsidR="00A33CB8">
        <w:rPr>
          <w:rStyle w:val="CommentReference"/>
        </w:rPr>
        <w:commentReference w:id="941"/>
      </w:r>
      <w:r w:rsidR="00986B53">
        <w:t>interpolators were evaluated and c</w:t>
      </w:r>
      <w:r>
        <w:t xml:space="preserve">ubic spline interpolation </w:t>
      </w:r>
      <w:r w:rsidR="00986B53">
        <w:t xml:space="preserve">was found to </w:t>
      </w:r>
      <w:r>
        <w:t xml:space="preserve">produce the </w:t>
      </w:r>
      <w:r w:rsidR="00986B53">
        <w:t>best</w:t>
      </w:r>
      <w:r>
        <w:t xml:space="preserve"> results.  </w:t>
      </w:r>
    </w:p>
    <w:p w14:paraId="18A753F8" w14:textId="77777777" w:rsidR="00986B53" w:rsidRDefault="00986B53" w:rsidP="00C11751">
      <w:pPr>
        <w:pStyle w:val="1TeksCharChar"/>
      </w:pPr>
      <w:bookmarkStart w:id="942" w:name="_GoBack"/>
      <w:bookmarkEnd w:id="942"/>
    </w:p>
    <w:p w14:paraId="64DB325A" w14:textId="4CE23863" w:rsidR="00C11751" w:rsidRDefault="00F2526C" w:rsidP="00C11751">
      <w:pPr>
        <w:pStyle w:val="1TeksCharChar"/>
      </w:pPr>
      <w:r>
        <w:t xml:space="preserve">The </w:t>
      </w:r>
      <w:r w:rsidRPr="00F2526C">
        <w:t>Geospatial Data Abstraction Library</w:t>
      </w:r>
      <w:r>
        <w:t xml:space="preserve"> (GDAL) </w:t>
      </w:r>
      <w:r>
        <w:fldChar w:fldCharType="begin" w:fldLock="1"/>
      </w:r>
      <w:r w:rsidR="005708E9">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Pr="00F2526C">
        <w:rPr>
          <w:noProof/>
        </w:rPr>
        <w:t>(GDAL Development Team 2014)</w:t>
      </w:r>
      <w:r>
        <w:fldChar w:fldCharType="end"/>
      </w:r>
      <w:r>
        <w:t xml:space="preserve"> was used for raster file handling and for implementing the resampling</w:t>
      </w:r>
      <w:r w:rsidR="00C663AE">
        <w:t xml:space="preserve"> routines</w:t>
      </w:r>
      <w:r>
        <w:t xml:space="preserve">.  </w:t>
      </w:r>
      <w:r w:rsidR="00C11751">
        <w:t xml:space="preserve">The constraints of continuity of the first and second derivatives in cubic spline interpolation are necessary to model </w:t>
      </w:r>
      <w:r w:rsidR="00C11751">
        <w:lastRenderedPageBreak/>
        <w:t xml:space="preserve">the gradual changes occurring in BRDF and atmospheric effects.  </w:t>
      </w:r>
      <w:r w:rsidR="00986B53">
        <w:t>The spline interpolator effectively extrapolates t</w:t>
      </w:r>
      <w:r w:rsidR="00C11751">
        <w:t xml:space="preserve">he </w:t>
      </w:r>
      <w:proofErr w:type="spellStart"/>
      <w:r w:rsidR="00C11751">
        <w:t>upsampled</w:t>
      </w:r>
      <w:proofErr w:type="spellEnd"/>
      <w:r w:rsidR="00C11751">
        <w:t xml:space="preserve"> pixels beyond the centr</w:t>
      </w:r>
      <w:r w:rsidR="00986B53">
        <w:t>e</w:t>
      </w:r>
      <w:r w:rsidR="00C11751">
        <w:t xml:space="preserve"> of the reference resolution boundary pixels</w:t>
      </w:r>
      <w:r w:rsidR="00986B53">
        <w:t>,</w:t>
      </w:r>
      <w:r w:rsidR="00C11751">
        <w:t xml:space="preserve"> </w:t>
      </w:r>
      <w:r w:rsidR="00986B53">
        <w:t xml:space="preserve">which can </w:t>
      </w:r>
      <w:r w:rsidR="00C11751">
        <w:t>potential</w:t>
      </w:r>
      <w:r w:rsidR="00986B53">
        <w:t>ly cause</w:t>
      </w:r>
      <w:r w:rsidR="00C11751">
        <w:t xml:space="preserve"> discontinuities between adjacent images.  </w:t>
      </w:r>
      <w:r w:rsidR="00986B53">
        <w:t>B</w:t>
      </w:r>
      <w:r w:rsidR="00C11751">
        <w:t xml:space="preserve">oundary conditions </w:t>
      </w:r>
      <w:r w:rsidR="00986B53">
        <w:t xml:space="preserve">can be imposed </w:t>
      </w:r>
      <w:r w:rsidR="00C11751">
        <w:t>on the interpolation to guarantee continuity between adjacent images</w:t>
      </w:r>
      <w:r w:rsidR="00986B53">
        <w:t>, but i</w:t>
      </w:r>
      <w:r w:rsidR="00C11751">
        <w:t xml:space="preserve">f there is sufficient overlap between adjacent images, a simpler option is to discard the extrapolated boundary pixels before forming the mosaic.  This </w:t>
      </w:r>
      <w:r w:rsidR="00986B53">
        <w:t xml:space="preserve">is </w:t>
      </w:r>
      <w:r w:rsidR="00C11751">
        <w:t>the approach</w:t>
      </w:r>
      <w:r w:rsidR="00986B53">
        <w:t xml:space="preserve"> that was</w:t>
      </w:r>
      <w:r w:rsidR="00C11751">
        <w:t xml:space="preserve"> adopted </w:t>
      </w:r>
      <w:r w:rsidR="00986B53">
        <w:t>for the case study presented in this paper</w:t>
      </w:r>
      <w:r w:rsidR="00C11751">
        <w:t xml:space="preserve">.  </w:t>
      </w:r>
    </w:p>
    <w:p w14:paraId="482794C4" w14:textId="77777777" w:rsidR="00C11751" w:rsidRDefault="00C11751" w:rsidP="00C11751">
      <w:pPr>
        <w:pStyle w:val="1TeksCharChar"/>
      </w:pPr>
    </w:p>
    <w:p w14:paraId="3182F686" w14:textId="07CAB15E" w:rsidR="00C11751" w:rsidRDefault="00C11751" w:rsidP="00C11751">
      <w:pPr>
        <w:pStyle w:val="1TeksCharChar"/>
      </w:pPr>
      <w:commentRangeStart w:id="943"/>
      <w:r>
        <w:t xml:space="preserve">The mosaic cross calibration technique is significantly simpler and computationally more efficient than conventional cross calibration and aerial mosaic calibration approaches as it avoids explicit BRDF and atmospheric correction.  The spatially varying linear model allows for great flexibility in the BRDF characteristics that can be corrected for.  The presented method achieves mosaic smoothness implicitly by calibrating to a single smooth reference image.  It is not necessary to minimise a smoothness constraint or perform a secondary normalisation step as in the mosaic calibration techniques reviewed.  The calibration can only be as accurate as the reference of course.  According to the </w:t>
      </w:r>
      <w:r>
        <w:fldChar w:fldCharType="begin" w:fldLock="1"/>
      </w:r>
      <w:r w:rsidR="005708E9">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xml:space="preserve">”.  The assumption of identical spectral responses will further add to this error.  It is reported in </w:t>
      </w:r>
      <w:r>
        <w:fldChar w:fldCharType="begin" w:fldLock="1"/>
      </w:r>
      <w:r w:rsidR="005708E9">
        <w: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"page" : "39-54", "title" : "Radiometric cross-calibration of the Landsat-7 ETM+ and Landsat-5 TM sensors based on tandem data sets", "type" : "article-journal", "volume" : "78" }, "uris" : [ "http://www.mendeley.com/documents/?uuid=b65d4b8b-4382-4c29-bffe-823b00d851c4" ] } ], "mendeley" : { "formattedCitation" : "(Teillet et al. 2001)", "manualFormatting" : "Teillet et al. (2001)", "plainTextFormattedCitation" : "(Teillet et al. 2001)", "previouslyFormattedCitation" : "(Teillet et al. 2001)" }, "properties" : { "noteIndex" : 0 }, "schema" : "https://github.com/citation-style-language/schema/raw/master/csl-citation.json" }</w:instrText>
      </w:r>
      <w:r>
        <w:fldChar w:fldCharType="separate"/>
      </w:r>
      <w:r w:rsidRPr="00743F7B">
        <w:rPr>
          <w:noProof/>
        </w:rPr>
        <w:t xml:space="preserve">Teillet et al. </w:t>
      </w:r>
      <w:r>
        <w:rPr>
          <w:noProof/>
        </w:rPr>
        <w:t>(</w:t>
      </w:r>
      <w:r w:rsidRPr="00743F7B">
        <w:rPr>
          <w:noProof/>
        </w:rPr>
        <w:t>2001)</w:t>
      </w:r>
      <w:r>
        <w:fldChar w:fldCharType="end"/>
      </w:r>
      <w:r>
        <w:t>, that the inclusion of adjustments for spectral response differences between sensors provided a roughly 2% improvement in the error.  The method is also limited by the necessity for a reference image concurrent and spectrally similar to the aerial imagery as such an image may not always be obtainable.</w:t>
      </w:r>
      <w:commentRangeEnd w:id="943"/>
      <w:r w:rsidR="00986B53">
        <w:rPr>
          <w:rStyle w:val="CommentReference"/>
        </w:rPr>
        <w:commentReference w:id="943"/>
      </w:r>
    </w:p>
    <w:p w14:paraId="08384BEC" w14:textId="77777777" w:rsidR="00C11751" w:rsidRDefault="00C11751" w:rsidP="00C11751">
      <w:pPr>
        <w:pStyle w:val="1TeksCharChar"/>
      </w:pPr>
    </w:p>
    <w:p w14:paraId="188E832D" w14:textId="1D99FFDD" w:rsidR="00A9629C" w:rsidRDefault="00986B53" w:rsidP="00506663">
      <w:pPr>
        <w:pStyle w:val="Heading3"/>
      </w:pPr>
      <w:bookmarkStart w:id="944" w:name="_Toc418946169"/>
      <w:r>
        <w:t>STUDY</w:t>
      </w:r>
      <w:r w:rsidR="00EF102C">
        <w:t xml:space="preserve"> SITE, DATA COLLECTION AND PREPARATION</w:t>
      </w:r>
      <w:bookmarkEnd w:id="944"/>
    </w:p>
    <w:p w14:paraId="64BCC79A" w14:textId="027667A4" w:rsidR="0044673C" w:rsidRDefault="00C11751" w:rsidP="00C11751">
      <w:pPr>
        <w:pStyle w:val="1TeksCharChar"/>
        <w:rPr>
          <w:ins w:id="945" w:author="d j h" w:date="2015-05-09T15:10:00Z"/>
        </w:rPr>
      </w:pPr>
      <w:r>
        <w:t xml:space="preserve">The </w:t>
      </w:r>
      <w:r w:rsidR="003F41CD">
        <w:t xml:space="preserve">image-to-image calibration </w:t>
      </w:r>
      <w:r>
        <w:t xml:space="preserve">method </w:t>
      </w:r>
      <w:r w:rsidR="003F41CD">
        <w:t xml:space="preserve">proposed in this paper </w:t>
      </w:r>
      <w:r>
        <w:t xml:space="preserve">was tested </w:t>
      </w:r>
      <w:r w:rsidR="003F41CD">
        <w:t xml:space="preserve">in a 96km x 107km area in the Little Karoo in South Africa (Figure </w:t>
      </w:r>
      <w:commentRangeStart w:id="946"/>
      <w:r w:rsidR="003F41CD">
        <w:t>1</w:t>
      </w:r>
      <w:commentRangeEnd w:id="946"/>
      <w:r w:rsidR="003F41CD">
        <w:rPr>
          <w:rStyle w:val="CommentReference"/>
        </w:rPr>
        <w:commentReference w:id="946"/>
      </w:r>
      <w:r w:rsidR="003F41CD">
        <w:t>).  V</w:t>
      </w:r>
      <w:r>
        <w:t xml:space="preserve">ery high resolution (VHR) 0.5m/pixel multi-spectral aerial imagery </w:t>
      </w:r>
      <w:r w:rsidR="003F41CD">
        <w:t xml:space="preserve">was acquired from </w:t>
      </w:r>
      <w:r>
        <w:t xml:space="preserve">the </w:t>
      </w:r>
      <w:r w:rsidR="00A9629C">
        <w:t xml:space="preserve">Chief Directorate: </w:t>
      </w:r>
      <w:r>
        <w:t>National Geo</w:t>
      </w:r>
      <w:r w:rsidR="00A9629C">
        <w:t>-</w:t>
      </w:r>
      <w:r>
        <w:t xml:space="preserve">spatial Information (NGI), </w:t>
      </w:r>
      <w:r w:rsidRPr="005564D0">
        <w:t>a component of</w:t>
      </w:r>
      <w:r>
        <w:t xml:space="preserve"> the South African</w:t>
      </w:r>
      <w:r w:rsidRPr="005564D0">
        <w:t xml:space="preserve"> Department of Rural Development and Land Reform</w:t>
      </w:r>
      <w:r>
        <w:t>.  Th</w:t>
      </w:r>
      <w:r w:rsidR="003F41CD">
        <w:t>e</w:t>
      </w:r>
      <w:r>
        <w:t xml:space="preserve"> imagery </w:t>
      </w:r>
      <w:r w:rsidR="003F41CD">
        <w:t xml:space="preserve">was </w:t>
      </w:r>
      <w:r>
        <w:t>captured with an Intergraph DMC camera</w:t>
      </w:r>
      <w:r w:rsidR="003F41CD">
        <w:t xml:space="preserve"> with </w:t>
      </w:r>
      <w:r>
        <w:t xml:space="preserve">four channels: red, green, blue and near-infrared (NIR).  </w:t>
      </w:r>
      <w:r w:rsidR="003F41CD">
        <w:t xml:space="preserve">The study </w:t>
      </w:r>
      <w:r w:rsidR="00EF102C">
        <w:t>site</w:t>
      </w:r>
      <w:r w:rsidR="003F41CD">
        <w:t xml:space="preserve"> is covered by </w:t>
      </w:r>
      <w:r w:rsidRPr="00A62A08">
        <w:t xml:space="preserve">2228 </w:t>
      </w:r>
      <w:r>
        <w:t xml:space="preserve">images </w:t>
      </w:r>
      <w:r w:rsidR="003F41CD">
        <w:t xml:space="preserve">captured during </w:t>
      </w:r>
      <w:r>
        <w:t xml:space="preserve">four separate aerial </w:t>
      </w:r>
      <w:r w:rsidR="003F41CD">
        <w:t xml:space="preserve">campaigns </w:t>
      </w:r>
      <w:r>
        <w:t xml:space="preserve">flown over multiple days from </w:t>
      </w:r>
      <w:r w:rsidR="0044673C">
        <w:t xml:space="preserve">22 January 2010 </w:t>
      </w:r>
      <w:r>
        <w:t xml:space="preserve">to </w:t>
      </w:r>
      <w:r w:rsidR="0044673C">
        <w:t>8 February 2010</w:t>
      </w:r>
      <w:r>
        <w:t xml:space="preserve">.  The site was selected as the calibration work forms part of a larger vegetation mapping study being done in the area.  The rectified imagery currently available from NGI has </w:t>
      </w:r>
      <w:r>
        <w:lastRenderedPageBreak/>
        <w:t xml:space="preserve">LUT and dodging adjustments made to it and is not suited to quantitative remote sensing.  Thus, the raw imagery was obtained and calibrated for camera effects using the Intergraph Z/I Post-Processing Software (PPS).  This software corrects for lens distortion, band spatial alignment, sensor non-linearity and dark current.  The camera calibrated imagery was rectified using existing aero-triangulation data supplied by NGI.  </w:t>
      </w:r>
    </w:p>
    <w:p w14:paraId="298B562F" w14:textId="77777777" w:rsidR="00D60F1E" w:rsidRDefault="00D60F1E" w:rsidP="00C11751">
      <w:pPr>
        <w:pStyle w:val="1TeksCharChar"/>
      </w:pPr>
    </w:p>
    <w:p w14:paraId="731A1C98" w14:textId="65CA682A" w:rsidR="001A1067" w:rsidRDefault="0044673C" w:rsidP="00C11751">
      <w:pPr>
        <w:pStyle w:val="1TeksCharChar"/>
        <w:rPr>
          <w:ins w:id="947" w:author="d j h" w:date="2015-05-08T18:28:00Z"/>
        </w:rPr>
      </w:pPr>
      <w:r>
        <w:t xml:space="preserve">A </w:t>
      </w:r>
      <w:r w:rsidR="00C11751">
        <w:t xml:space="preserve">MODIS </w:t>
      </w:r>
      <w:r w:rsidR="00C11751" w:rsidRPr="001066EA">
        <w:t xml:space="preserve">MCD43A4 </w:t>
      </w:r>
      <w:r>
        <w:t xml:space="preserve">composite image for the period from 25 </w:t>
      </w:r>
      <w:r w:rsidR="001A1067">
        <w:t xml:space="preserve">January 2010 </w:t>
      </w:r>
      <w:r>
        <w:t xml:space="preserve">to </w:t>
      </w:r>
      <w:r w:rsidR="001A1067">
        <w:t xml:space="preserve">9 February 2010 </w:t>
      </w:r>
      <w:r w:rsidR="00C11751">
        <w:t xml:space="preserve">was selected as a reference for the cross calibration.  This </w:t>
      </w:r>
      <w:r>
        <w:t xml:space="preserve">image has </w:t>
      </w:r>
      <w:r w:rsidR="00C11751">
        <w:t>a 500m resolution</w:t>
      </w:r>
      <w:r>
        <w:t xml:space="preserve"> and contains </w:t>
      </w:r>
      <w:r w:rsidR="00C11751">
        <w:t>n</w:t>
      </w:r>
      <w:r w:rsidR="00C11751" w:rsidRPr="00342E9F">
        <w:t>adir BRDF-</w:t>
      </w:r>
      <w:r w:rsidR="00C11751">
        <w:t>a</w:t>
      </w:r>
      <w:r w:rsidR="00C11751" w:rsidRPr="00342E9F">
        <w:t xml:space="preserve">djusted </w:t>
      </w:r>
      <w:r w:rsidR="00C11751">
        <w:t xml:space="preserve">reflectance (NBAR) </w:t>
      </w:r>
      <w:r>
        <w:t xml:space="preserve">data </w:t>
      </w:r>
      <w:r w:rsidR="00C11751">
        <w:t xml:space="preserve">composited from the best values over a 16 day period.  The MODIS NBAR data has been processed with atmospheric and BRDF correction procedures </w:t>
      </w:r>
      <w:r w:rsidR="00C11751">
        <w:fldChar w:fldCharType="begin" w:fldLock="1"/>
      </w:r>
      <w:r w:rsidR="005708E9">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rsidR="00C11751">
        <w:fldChar w:fldCharType="separate"/>
      </w:r>
      <w:r w:rsidR="00C11751" w:rsidRPr="004C199E">
        <w:rPr>
          <w:noProof/>
        </w:rPr>
        <w:t>(Strahler et al. 1999)</w:t>
      </w:r>
      <w:r w:rsidR="00C11751">
        <w:fldChar w:fldCharType="end"/>
      </w:r>
      <w:r w:rsidR="00C11751">
        <w:t xml:space="preserve"> and is recognised as a reliable reference source for cross calibration </w:t>
      </w:r>
      <w:r w:rsidR="00C11751">
        <w:fldChar w:fldCharType="begin" w:fldLock="1"/>
      </w:r>
      <w:r w:rsidR="005708E9">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"page" : "5267-5281", "title" : "A new method for cross-calibration of two satellite sensors", "type" : "article-journal", "volume" : "25" }, "uris" : [ "http://www.mendeley.com/documents/?uuid=e94a3c96-713b-4df8-b9e6-2482683f6fe6" ] } ], "mendeley" : { "formattedCitation" : "(Gao et al. 2013; Li, Yang &amp; Wang 2012; Jiang &amp; Li 2009; Liu et al. 2004)", "plainTextFormattedCitation" : "(Gao et al. 2013; Li, Yang &amp; Wang 2012; Jiang &amp; Li 2009; Liu et al. 2004)", "previouslyFormattedCitation" : "(Gao et al. 2013; Li, Yang &amp; Wang 2012; Jiang &amp; Li 2009; Liu et al. 2004)" }, "properties" : { "noteIndex" : 0 }, "schema" : "https://github.com/citation-style-language/schema/raw/master/csl-citation.json" }</w:instrText>
      </w:r>
      <w:r w:rsidR="00C11751">
        <w:fldChar w:fldCharType="separate"/>
      </w:r>
      <w:r w:rsidR="00C11751" w:rsidRPr="000823E8">
        <w:rPr>
          <w:noProof/>
        </w:rPr>
        <w:t>(Gao et al. 2013; Li, Yang &amp; Wang 2012; Jiang &amp; Li 2009; Liu et al. 2004)</w:t>
      </w:r>
      <w:r w:rsidR="00C11751">
        <w:fldChar w:fldCharType="end"/>
      </w:r>
      <w:r w:rsidR="00C11751">
        <w:t xml:space="preserve">.  The NBAR data accuracy has been verified in a number of studies </w:t>
      </w:r>
      <w:r w:rsidR="00C11751">
        <w:fldChar w:fldCharType="begin" w:fldLock="1"/>
      </w:r>
      <w:r w:rsidR="005708E9">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rsidR="00C11751">
        <w:fldChar w:fldCharType="separate"/>
      </w:r>
      <w:r w:rsidR="00C11751" w:rsidRPr="00573678">
        <w:rPr>
          <w:noProof/>
        </w:rPr>
        <w:t>(MODIS Land Team 2014)</w:t>
      </w:r>
      <w:r w:rsidR="00C11751">
        <w:fldChar w:fldCharType="end"/>
      </w:r>
      <w:r w:rsidR="00C11751">
        <w:t xml:space="preserve">.  It was also selected as it has similar spectral bands to the Intergraph DMC.  </w:t>
      </w:r>
      <w:r w:rsidR="009E51DB">
        <w:t xml:space="preserve">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E51DB">
        <w:t xml:space="preserve"> in Equation </w:t>
      </w:r>
      <w:r w:rsidR="009E51DB">
        <w:fldChar w:fldCharType="begin"/>
      </w:r>
      <w:r w:rsidR="009E51DB">
        <w:instrText xml:space="preserve"> REF _Ref389903441 \h </w:instrText>
      </w:r>
      <w:r w:rsidR="009E51DB">
        <w:fldChar w:fldCharType="separate"/>
      </w:r>
      <w:ins w:id="948" w:author="d j h" w:date="2015-05-09T14:47:00Z">
        <w:r w:rsidR="007701D5" w:rsidRPr="003B5532">
          <w:t>(</w:t>
        </w:r>
        <w:r w:rsidR="007701D5">
          <w:rPr>
            <w:noProof/>
          </w:rPr>
          <w:t>2</w:t>
        </w:r>
        <w:r w:rsidR="007701D5" w:rsidRPr="003B5532">
          <w:t>.</w:t>
        </w:r>
        <w:r w:rsidR="007701D5">
          <w:rPr>
            <w:noProof/>
          </w:rPr>
          <w:t>7</w:t>
        </w:r>
        <w:r w:rsidR="007701D5" w:rsidRPr="003B5532">
          <w:t>)</w:t>
        </w:r>
      </w:ins>
      <w:del w:id="949" w:author="d j h" w:date="2015-05-09T14:47:00Z">
        <w:r w:rsidR="009E51DB" w:rsidRPr="003B5532" w:rsidDel="007701D5">
          <w:delText>(</w:delText>
        </w:r>
        <w:r w:rsidR="009E51DB" w:rsidDel="007701D5">
          <w:rPr>
            <w:noProof/>
          </w:rPr>
          <w:delText>2</w:delText>
        </w:r>
        <w:r w:rsidR="009E51DB" w:rsidRPr="003B5532" w:rsidDel="007701D5">
          <w:delText>.</w:delText>
        </w:r>
        <w:r w:rsidR="009E51DB" w:rsidDel="007701D5">
          <w:rPr>
            <w:noProof/>
          </w:rPr>
          <w:delText>7</w:delText>
        </w:r>
        <w:r w:rsidR="009E51DB" w:rsidRPr="003B5532" w:rsidDel="007701D5">
          <w:delText>)</w:delText>
        </w:r>
      </w:del>
      <w:r w:rsidR="009E51DB">
        <w:fldChar w:fldCharType="end"/>
      </w:r>
      <w:r w:rsidR="009E51DB">
        <w:t xml:space="preserve"> was set to zero and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009E51DB">
        <w:t xml:space="preserve">, was small as the surveys were flown on clear days.  Thus, </w:t>
      </w:r>
      <w:r w:rsidR="009E51DB" w:rsidRPr="00821366">
        <w:rPr>
          <w:i/>
        </w:rPr>
        <w:t>C</w:t>
      </w:r>
      <w:r w:rsidR="009E51DB">
        <w:t xml:space="preserve"> was assumed to be small enough to be ignored and only the gain, </w:t>
      </w:r>
      <w:r w:rsidR="009E51DB" w:rsidRPr="00821366">
        <w:rPr>
          <w:i/>
        </w:rPr>
        <w:t>M</w:t>
      </w:r>
      <w:r w:rsidR="009E51DB">
        <w:t xml:space="preserve">, was estimated.  With only one parameter to estimate, a sliding window of one pixel was used to achieve the best possible spatial resolution in the </w:t>
      </w:r>
      <w:r w:rsidR="009E51DB" w:rsidRPr="00FA45A6">
        <w:rPr>
          <w:b/>
        </w:rPr>
        <w:t>M</w:t>
      </w:r>
      <w:r w:rsidR="009E51DB">
        <w:t xml:space="preserve"> raster. </w:t>
      </w:r>
      <w:del w:id="950" w:author="d j h" w:date="2015-05-08T15:56:00Z">
        <w:r w:rsidR="00266B10" w:rsidDel="008045BD">
          <w:delText>The resulting calibrated DMC images were mosaicked</w:delText>
        </w:r>
      </w:del>
      <w:del w:id="951" w:author="d j h" w:date="2015-05-08T15:52:00Z">
        <w:r w:rsidR="00266B10" w:rsidDel="003E7C37">
          <w:delText xml:space="preserve"> </w:delText>
        </w:r>
      </w:del>
      <w:ins w:id="952" w:author="d j h" w:date="2015-05-08T15:50:00Z">
        <w:r w:rsidR="00723187">
          <w:t>As discussed, t</w:t>
        </w:r>
      </w:ins>
      <w:ins w:id="953" w:author="d j h" w:date="2015-05-08T15:48:00Z">
        <w:r w:rsidR="00723187">
          <w:t xml:space="preserve">he </w:t>
        </w:r>
      </w:ins>
      <w:ins w:id="954" w:author="d j h" w:date="2015-05-08T15:49:00Z">
        <w:r w:rsidR="00723187">
          <w:t>choice of cubic spline interpolator and discarding of extrapolated pixels on image boundaries</w:t>
        </w:r>
      </w:ins>
      <w:ins w:id="955" w:author="d j h" w:date="2015-05-08T15:50:00Z">
        <w:r w:rsidR="00723187">
          <w:t xml:space="preserve"> allow</w:t>
        </w:r>
      </w:ins>
      <w:ins w:id="956" w:author="d j h" w:date="2015-05-08T15:55:00Z">
        <w:r w:rsidR="008045BD">
          <w:t>ed</w:t>
        </w:r>
      </w:ins>
      <w:ins w:id="957" w:author="d j h" w:date="2015-05-08T15:50:00Z">
        <w:r w:rsidR="00723187">
          <w:t xml:space="preserve"> the </w:t>
        </w:r>
      </w:ins>
      <w:ins w:id="958" w:author="d j h" w:date="2015-05-08T15:51:00Z">
        <w:r w:rsidR="00723187">
          <w:t>mosaic</w:t>
        </w:r>
      </w:ins>
      <w:ins w:id="959" w:author="d j h" w:date="2015-05-08T15:50:00Z">
        <w:r w:rsidR="00723187">
          <w:t xml:space="preserve"> </w:t>
        </w:r>
      </w:ins>
      <w:ins w:id="960" w:author="d j h" w:date="2015-05-08T15:51:00Z">
        <w:r w:rsidR="00723187">
          <w:t xml:space="preserve">to be formed simply by stitching the </w:t>
        </w:r>
      </w:ins>
      <w:ins w:id="961" w:author="d j h" w:date="2015-05-08T15:55:00Z">
        <w:r w:rsidR="008045BD">
          <w:t xml:space="preserve">DMC </w:t>
        </w:r>
      </w:ins>
      <w:ins w:id="962" w:author="d j h" w:date="2015-05-08T15:51:00Z">
        <w:r w:rsidR="00723187">
          <w:t>ima</w:t>
        </w:r>
        <w:r w:rsidR="003E7C37">
          <w:t>ges together</w:t>
        </w:r>
      </w:ins>
      <w:ins w:id="963" w:author="d j h" w:date="2015-05-08T15:55:00Z">
        <w:r w:rsidR="008045BD">
          <w:t>,</w:t>
        </w:r>
      </w:ins>
      <w:ins w:id="964" w:author="d j h" w:date="2015-05-08T15:51:00Z">
        <w:r w:rsidR="003E7C37">
          <w:t xml:space="preserve"> without any need for </w:t>
        </w:r>
      </w:ins>
      <w:ins w:id="965" w:author="d j h" w:date="2015-05-08T15:55:00Z">
        <w:r w:rsidR="008045BD">
          <w:t xml:space="preserve">mosaic </w:t>
        </w:r>
      </w:ins>
      <w:ins w:id="966" w:author="d j h" w:date="2015-05-08T15:51:00Z">
        <w:r w:rsidR="003E7C37">
          <w:t>smoothness co</w:t>
        </w:r>
      </w:ins>
      <w:ins w:id="967" w:author="d j h" w:date="2015-05-08T15:55:00Z">
        <w:r w:rsidR="008045BD">
          <w:t>rrection</w:t>
        </w:r>
      </w:ins>
      <w:ins w:id="968" w:author="d j h" w:date="2015-05-08T15:51:00Z">
        <w:r w:rsidR="003E7C37">
          <w:t xml:space="preserve">.  </w:t>
        </w:r>
      </w:ins>
      <w:del w:id="969" w:author="d j h" w:date="2015-05-08T15:52:00Z">
        <w:r w:rsidR="00266B10" w:rsidDel="003E7C37">
          <w:delText xml:space="preserve">using </w:delText>
        </w:r>
        <w:commentRangeStart w:id="970"/>
        <w:commentRangeStart w:id="971"/>
        <w:r w:rsidR="00266B10" w:rsidDel="003E7C37">
          <w:delText>..</w:delText>
        </w:r>
        <w:commentRangeEnd w:id="970"/>
        <w:r w:rsidR="00266B10" w:rsidDel="003E7C37">
          <w:rPr>
            <w:rStyle w:val="CommentReference"/>
          </w:rPr>
          <w:commentReference w:id="970"/>
        </w:r>
        <w:commentRangeEnd w:id="971"/>
        <w:r w:rsidR="00723187" w:rsidDel="003E7C37">
          <w:rPr>
            <w:rStyle w:val="CommentReference"/>
          </w:rPr>
          <w:commentReference w:id="971"/>
        </w:r>
      </w:del>
      <w:r w:rsidR="00266B10">
        <w:t xml:space="preserve"> </w:t>
      </w:r>
      <w:r w:rsidR="009E51DB">
        <w:t xml:space="preserve"> </w:t>
      </w:r>
      <w:del w:id="972" w:author="Van Niekerk, A, Prof &lt;avn@sun.ac.za&gt;" w:date="2014-09-19T07:52:00Z">
        <w:r w:rsidR="009E51DB" w:rsidDel="00266B10">
          <w:delText xml:space="preserve"> </w:delText>
        </w:r>
      </w:del>
    </w:p>
    <w:p w14:paraId="46AAF583" w14:textId="77777777" w:rsidR="00EF159B" w:rsidRDefault="00EF159B" w:rsidP="00C11751">
      <w:pPr>
        <w:pStyle w:val="1TeksCharChar"/>
      </w:pPr>
    </w:p>
    <w:p w14:paraId="22F74A35" w14:textId="6779306E" w:rsidR="00506663" w:rsidRDefault="00506663" w:rsidP="00506663">
      <w:pPr>
        <w:pStyle w:val="Heading3"/>
      </w:pPr>
      <w:bookmarkStart w:id="973" w:name="_Toc418946170"/>
      <w:r>
        <w:t>ACCURACY ASSESSMENT</w:t>
      </w:r>
      <w:bookmarkEnd w:id="973"/>
    </w:p>
    <w:p w14:paraId="78500415" w14:textId="49E2B529" w:rsidR="006D2351" w:rsidRDefault="00506663" w:rsidP="00506663">
      <w:pPr>
        <w:pStyle w:val="1TeksCharChar"/>
        <w:rPr>
          <w:ins w:id="974" w:author="avn" w:date="2014-09-18T21:49:00Z"/>
        </w:rPr>
      </w:pPr>
      <w:r>
        <w:t xml:space="preserve">Ideally, ground-based spectral measures should be used for assessing the accuracy of the image-to-image cross calibration results. However, given that the imagery was acquired in 2010, no such measurements could be collected. </w:t>
      </w:r>
      <w:commentRangeStart w:id="975"/>
      <w:del w:id="976" w:author="avn" w:date="2014-09-18T21:04:00Z">
        <w:r w:rsidR="0088437B" w:rsidDel="003724D2">
          <w:delText>Two</w:delText>
        </w:r>
      </w:del>
      <w:ins w:id="977" w:author="avn" w:date="2014-09-18T21:04:00Z">
        <w:r w:rsidR="003724D2">
          <w:t>Three</w:t>
        </w:r>
      </w:ins>
      <w:ins w:id="978" w:author="Van Niekerk, A, Prof &lt;avn@sun.ac.za&gt;" w:date="2014-09-18T16:17:00Z">
        <w:r w:rsidR="0088437B">
          <w:t xml:space="preserve"> alternative </w:t>
        </w:r>
        <w:del w:id="979" w:author="avn" w:date="2014-09-18T20:44:00Z">
          <w:r w:rsidR="0088437B" w:rsidDel="00D03400">
            <w:delText>approaches</w:delText>
          </w:r>
        </w:del>
      </w:ins>
      <w:ins w:id="980" w:author="avn" w:date="2014-09-18T20:44:00Z">
        <w:r w:rsidR="00D03400">
          <w:t>methods</w:t>
        </w:r>
      </w:ins>
      <w:ins w:id="981" w:author="Van Niekerk, A, Prof &lt;avn@sun.ac.za&gt;" w:date="2014-09-18T16:17:00Z">
        <w:r w:rsidR="0088437B">
          <w:t xml:space="preserve"> </w:t>
        </w:r>
        <w:del w:id="982" w:author="avn" w:date="2014-09-18T20:44:00Z">
          <w:r w:rsidR="0088437B" w:rsidDel="00D03400">
            <w:delText>to evaluate</w:delText>
          </w:r>
        </w:del>
      </w:ins>
      <w:ins w:id="983" w:author="avn" w:date="2014-09-18T20:44:00Z">
        <w:r w:rsidR="00D03400">
          <w:t>for evaluating</w:t>
        </w:r>
      </w:ins>
      <w:ins w:id="984" w:author="Van Niekerk, A, Prof &lt;avn@sun.ac.za&gt;" w:date="2014-09-18T16:17:00Z">
        <w:r w:rsidR="0088437B">
          <w:t xml:space="preserve"> the results were </w:t>
        </w:r>
        <w:del w:id="985" w:author="avn" w:date="2014-09-18T20:44:00Z">
          <w:r w:rsidR="0088437B" w:rsidDel="00D03400">
            <w:delText>taken</w:delText>
          </w:r>
        </w:del>
      </w:ins>
      <w:ins w:id="986" w:author="avn" w:date="2014-09-18T20:44:00Z">
        <w:r w:rsidR="00D03400">
          <w:t>used</w:t>
        </w:r>
      </w:ins>
      <w:ins w:id="987" w:author="Van Niekerk, A, Prof &lt;avn@sun.ac.za&gt;" w:date="2014-09-18T16:17:00Z">
        <w:r w:rsidR="0088437B">
          <w:t xml:space="preserve">. The first </w:t>
        </w:r>
        <w:del w:id="988" w:author="avn" w:date="2014-09-18T20:44:00Z">
          <w:r w:rsidR="0088437B" w:rsidDel="00D03400">
            <w:delText>approach</w:delText>
          </w:r>
        </w:del>
      </w:ins>
      <w:ins w:id="989" w:author="avn" w:date="2014-09-18T20:44:00Z">
        <w:r w:rsidR="00D03400">
          <w:t>method</w:t>
        </w:r>
      </w:ins>
      <w:ins w:id="990" w:author="Van Niekerk, A, Prof &lt;avn@sun.ac.za&gt;" w:date="2014-09-18T16:17:00Z">
        <w:r w:rsidR="0088437B">
          <w:t xml:space="preserve"> </w:t>
        </w:r>
      </w:ins>
      <w:ins w:id="991" w:author="avn" w:date="2014-09-18T20:44:00Z">
        <w:r w:rsidR="00D03400">
          <w:t xml:space="preserve">involved </w:t>
        </w:r>
      </w:ins>
      <w:ins w:id="992" w:author="Van Niekerk, A, Prof &lt;avn@sun.ac.za&gt;" w:date="2014-09-18T16:17:00Z">
        <w:del w:id="993" w:author="avn" w:date="2014-09-18T20:44:00Z">
          <w:r w:rsidR="0088437B" w:rsidDel="00D03400">
            <w:delText xml:space="preserve">consisted of </w:delText>
          </w:r>
        </w:del>
      </w:ins>
      <w:ins w:id="994" w:author="Van Niekerk, A, Prof &lt;avn@sun.ac.za&gt;" w:date="2014-09-18T16:18:00Z">
        <w:r w:rsidR="0088437B">
          <w:t xml:space="preserve">a </w:t>
        </w:r>
      </w:ins>
      <w:ins w:id="995" w:author="Van Niekerk, A, Prof &lt;avn@sun.ac.za&gt;" w:date="2014-09-18T16:17:00Z">
        <w:del w:id="996" w:author="avn" w:date="2014-09-18T20:45:00Z">
          <w:r w:rsidR="0088437B" w:rsidDel="00D03400">
            <w:delText xml:space="preserve">qualitative </w:delText>
          </w:r>
        </w:del>
      </w:ins>
      <w:ins w:id="997" w:author="Van Niekerk, A, Prof &lt;avn@sun.ac.za&gt;" w:date="2014-09-18T16:18:00Z">
        <w:del w:id="998" w:author="avn" w:date="2014-09-18T20:45:00Z">
          <w:r w:rsidR="0088437B" w:rsidDel="00D03400">
            <w:delText xml:space="preserve">assessment in which </w:delText>
          </w:r>
        </w:del>
      </w:ins>
      <w:ins w:id="999" w:author="avn" w:date="2014-09-18T20:45:00Z">
        <w:r w:rsidR="00D03400">
          <w:t xml:space="preserve">visual comparison of </w:t>
        </w:r>
      </w:ins>
      <w:ins w:id="1000" w:author="Van Niekerk, A, Prof &lt;avn@sun.ac.za&gt;" w:date="2014-09-18T16:18:00Z">
        <w:r w:rsidR="0088437B">
          <w:t xml:space="preserve">the </w:t>
        </w:r>
      </w:ins>
      <w:ins w:id="1001" w:author="Van Niekerk, A, Prof &lt;avn@sun.ac.za&gt;" w:date="2014-09-19T08:01:00Z">
        <w:r w:rsidR="00462F48">
          <w:t xml:space="preserve">DMC mosaic </w:t>
        </w:r>
      </w:ins>
      <w:ins w:id="1002" w:author="Van Niekerk, A, Prof &lt;avn@sun.ac.za&gt;" w:date="2014-09-18T16:18:00Z">
        <w:del w:id="1003" w:author="avn" w:date="2014-09-18T20:56:00Z">
          <w:r w:rsidR="0088437B" w:rsidDel="008F3B97">
            <w:delText>images</w:delText>
          </w:r>
        </w:del>
      </w:ins>
      <w:ins w:id="1004" w:author="avn" w:date="2014-09-18T20:56:00Z">
        <w:r w:rsidR="008F3B97">
          <w:t>and original</w:t>
        </w:r>
      </w:ins>
      <w:ins w:id="1005" w:author="Van Niekerk, A, Prof &lt;avn@sun.ac.za&gt;" w:date="2014-09-18T16:18:00Z">
        <w:r w:rsidR="0088437B">
          <w:t xml:space="preserve"> </w:t>
        </w:r>
        <w:del w:id="1006" w:author="avn" w:date="2014-09-18T20:45:00Z">
          <w:r w:rsidR="0088437B" w:rsidDel="00D03400">
            <w:delText xml:space="preserve">were </w:delText>
          </w:r>
        </w:del>
      </w:ins>
      <w:ins w:id="1007" w:author="Van Niekerk, A, Prof &lt;avn@sun.ac.za&gt;" w:date="2014-09-18T16:19:00Z">
        <w:del w:id="1008" w:author="avn" w:date="2014-09-18T20:45:00Z">
          <w:r w:rsidR="0088437B" w:rsidDel="00D03400">
            <w:delText xml:space="preserve">visually </w:delText>
          </w:r>
        </w:del>
      </w:ins>
      <w:ins w:id="1009" w:author="Van Niekerk, A, Prof &lt;avn@sun.ac.za&gt;" w:date="2014-09-18T16:18:00Z">
        <w:del w:id="1010" w:author="avn" w:date="2014-09-18T20:45:00Z">
          <w:r w:rsidR="0088437B" w:rsidDel="00D03400">
            <w:delText>compar</w:delText>
          </w:r>
        </w:del>
      </w:ins>
      <w:ins w:id="1011" w:author="Van Niekerk, A, Prof &lt;avn@sun.ac.za&gt;" w:date="2014-09-18T16:19:00Z">
        <w:del w:id="1012" w:author="avn" w:date="2014-09-18T20:45:00Z">
          <w:r w:rsidR="0088437B" w:rsidDel="00D03400">
            <w:delText xml:space="preserve">ed </w:delText>
          </w:r>
        </w:del>
      </w:ins>
      <w:ins w:id="1013" w:author="Van Niekerk, A, Prof &lt;avn@sun.ac.za&gt;" w:date="2014-09-18T16:20:00Z">
        <w:del w:id="1014" w:author="avn" w:date="2014-09-18T20:45:00Z">
          <w:r w:rsidR="0088437B" w:rsidDel="00D03400">
            <w:delText>to</w:delText>
          </w:r>
        </w:del>
      </w:ins>
      <w:ins w:id="1015" w:author="Van Niekerk, A, Prof &lt;avn@sun.ac.za&gt;" w:date="2014-09-18T16:18:00Z">
        <w:del w:id="1016" w:author="avn" w:date="2014-09-18T20:45:00Z">
          <w:r w:rsidR="0088437B" w:rsidDel="00D03400">
            <w:delText xml:space="preserve"> </w:delText>
          </w:r>
        </w:del>
        <w:del w:id="1017" w:author="avn" w:date="2014-09-18T20:57:00Z">
          <w:r w:rsidR="0088437B" w:rsidDel="008F3B97">
            <w:delText xml:space="preserve">the </w:delText>
          </w:r>
        </w:del>
      </w:ins>
      <w:ins w:id="1018" w:author="Van Niekerk, A, Prof &lt;avn@sun.ac.za&gt;" w:date="2014-09-18T16:19:00Z">
        <w:del w:id="1019" w:author="avn" w:date="2014-09-18T20:57:00Z">
          <w:r w:rsidR="0088437B" w:rsidDel="008F3B97">
            <w:delText xml:space="preserve">original </w:delText>
          </w:r>
        </w:del>
        <w:r w:rsidR="0088437B">
          <w:t xml:space="preserve">images to </w:t>
        </w:r>
      </w:ins>
      <w:ins w:id="1020" w:author="avn" w:date="2014-09-18T20:47:00Z">
        <w:r w:rsidR="00D03400">
          <w:t xml:space="preserve">determine if </w:t>
        </w:r>
      </w:ins>
      <w:ins w:id="1021" w:author="Van Niekerk, A, Prof &lt;avn@sun.ac.za&gt;" w:date="2014-09-18T16:20:00Z">
        <w:del w:id="1022" w:author="avn" w:date="2014-09-18T20:47:00Z">
          <w:r w:rsidR="0088437B" w:rsidDel="00D03400">
            <w:delText xml:space="preserve">get an impression of how well </w:delText>
          </w:r>
        </w:del>
        <w:r w:rsidR="0088437B">
          <w:t>the calibration technique</w:t>
        </w:r>
      </w:ins>
      <w:ins w:id="1023" w:author="avn" w:date="2014-09-18T20:47:00Z">
        <w:r w:rsidR="00D03400">
          <w:t xml:space="preserve"> </w:t>
        </w:r>
      </w:ins>
      <w:ins w:id="1024" w:author="avn" w:date="2014-09-18T20:49:00Z">
        <w:r w:rsidR="00D03400">
          <w:t xml:space="preserve">reduced discontinuities </w:t>
        </w:r>
      </w:ins>
      <w:ins w:id="1025" w:author="avn" w:date="2014-09-18T20:50:00Z">
        <w:r w:rsidR="00D03400">
          <w:t xml:space="preserve">between adjacent images and </w:t>
        </w:r>
      </w:ins>
      <w:ins w:id="1026" w:author="avn" w:date="2014-09-18T20:56:00Z">
        <w:r w:rsidR="008F3B97">
          <w:t>to what extent</w:t>
        </w:r>
      </w:ins>
      <w:ins w:id="1027" w:author="avn" w:date="2014-09-18T20:55:00Z">
        <w:r w:rsidR="008F3B97">
          <w:t xml:space="preserve"> the radiometric variations </w:t>
        </w:r>
      </w:ins>
      <w:ins w:id="1028" w:author="Van Niekerk, A, Prof &lt;avn@sun.ac.za&gt;" w:date="2014-09-19T08:02:00Z">
        <w:r w:rsidR="00462F48">
          <w:t xml:space="preserve">(colour balancing issues) </w:t>
        </w:r>
      </w:ins>
      <w:ins w:id="1029" w:author="avn" w:date="2014-09-18T20:55:00Z">
        <w:r w:rsidR="008F3B97">
          <w:t xml:space="preserve">between </w:t>
        </w:r>
      </w:ins>
      <w:ins w:id="1030" w:author="Van Niekerk, A, Prof &lt;avn@sun.ac.za&gt;" w:date="2014-09-19T08:02:00Z">
        <w:r w:rsidR="00462F48">
          <w:t xml:space="preserve">individual images and </w:t>
        </w:r>
      </w:ins>
      <w:ins w:id="1031" w:author="avn" w:date="2014-09-18T20:55:00Z">
        <w:r w:rsidR="008F3B97">
          <w:t xml:space="preserve">campaigns were </w:t>
        </w:r>
      </w:ins>
      <w:ins w:id="1032" w:author="avn" w:date="2014-09-18T20:54:00Z">
        <w:r w:rsidR="008F3B97">
          <w:t>normalized</w:t>
        </w:r>
      </w:ins>
      <w:ins w:id="1033" w:author="avn" w:date="2014-09-18T20:56:00Z">
        <w:r w:rsidR="008F3B97">
          <w:t>.</w:t>
        </w:r>
      </w:ins>
      <w:ins w:id="1034" w:author="avn" w:date="2014-09-18T20:57:00Z">
        <w:r w:rsidR="008F3B97">
          <w:t xml:space="preserve"> </w:t>
        </w:r>
      </w:ins>
      <w:commentRangeEnd w:id="975"/>
      <w:r w:rsidR="00140D03">
        <w:rPr>
          <w:rStyle w:val="CommentReference"/>
        </w:rPr>
        <w:commentReference w:id="975"/>
      </w:r>
      <w:ins w:id="1035" w:author="avn" w:date="2014-09-18T21:04:00Z">
        <w:r w:rsidR="003724D2">
          <w:t xml:space="preserve">For the </w:t>
        </w:r>
      </w:ins>
      <w:ins w:id="1036" w:author="avn" w:date="2014-09-18T21:30:00Z">
        <w:r w:rsidR="00C943D2">
          <w:t>second</w:t>
        </w:r>
      </w:ins>
      <w:ins w:id="1037" w:author="avn" w:date="2014-09-18T21:04:00Z">
        <w:r w:rsidR="003724D2">
          <w:t xml:space="preserve"> assessment method we </w:t>
        </w:r>
      </w:ins>
      <w:ins w:id="1038" w:author="avn" w:date="2014-09-18T21:05:00Z">
        <w:r w:rsidR="003724D2">
          <w:t xml:space="preserve">quantitatively compared the </w:t>
        </w:r>
        <w:del w:id="1039" w:author="Van Niekerk, A, Prof &lt;avn@sun.ac.za&gt;" w:date="2014-09-19T08:03:00Z">
          <w:r w:rsidR="003724D2" w:rsidDel="00462F48">
            <w:delText>corrected</w:delText>
          </w:r>
        </w:del>
      </w:ins>
      <w:ins w:id="1040" w:author="Van Niekerk, A, Prof &lt;avn@sun.ac.za&gt;" w:date="2014-09-19T08:02:00Z">
        <w:r w:rsidR="00462F48">
          <w:t>DMC</w:t>
        </w:r>
      </w:ins>
      <w:ins w:id="1041" w:author="avn" w:date="2014-09-18T21:05:00Z">
        <w:r w:rsidR="003724D2">
          <w:t xml:space="preserve"> </w:t>
        </w:r>
        <w:del w:id="1042" w:author="Van Niekerk, A, Prof &lt;avn@sun.ac.za&gt;" w:date="2014-09-19T08:03:00Z">
          <w:r w:rsidR="003724D2" w:rsidDel="00462F48">
            <w:lastRenderedPageBreak/>
            <w:delText>images</w:delText>
          </w:r>
        </w:del>
      </w:ins>
      <w:ins w:id="1043" w:author="Van Niekerk, A, Prof &lt;avn@sun.ac.za&gt;" w:date="2014-09-19T08:03:00Z">
        <w:r w:rsidR="00462F48">
          <w:t xml:space="preserve">mosaic </w:t>
        </w:r>
      </w:ins>
      <w:ins w:id="1044" w:author="Van Niekerk, A, Prof &lt;avn@sun.ac.za&gt;" w:date="2014-09-18T16:20:00Z">
        <w:del w:id="1045" w:author="avn" w:date="2014-09-18T21:05:00Z">
          <w:r w:rsidR="0088437B" w:rsidDel="003724D2">
            <w:delText xml:space="preserve"> </w:delText>
          </w:r>
        </w:del>
      </w:ins>
      <w:ins w:id="1046" w:author="avn" w:date="2014-09-18T21:05:00Z">
        <w:r w:rsidR="003724D2">
          <w:t xml:space="preserve">to </w:t>
        </w:r>
      </w:ins>
      <w:r>
        <w:t xml:space="preserve">a </w:t>
      </w:r>
      <w:commentRangeStart w:id="1047"/>
      <w:commentRangeStart w:id="1048"/>
      <w:r>
        <w:t xml:space="preserve">SPOT 5 </w:t>
      </w:r>
      <w:commentRangeEnd w:id="1047"/>
      <w:r>
        <w:rPr>
          <w:rStyle w:val="CommentReference"/>
        </w:rPr>
        <w:commentReference w:id="1047"/>
      </w:r>
      <w:commentRangeEnd w:id="1048"/>
      <w:r w:rsidR="00EF159B">
        <w:rPr>
          <w:rStyle w:val="CommentReference"/>
        </w:rPr>
        <w:commentReference w:id="1048"/>
      </w:r>
      <w:r>
        <w:t>scene</w:t>
      </w:r>
      <w:del w:id="1049" w:author="d j h" w:date="2015-05-08T16:15:00Z">
        <w:r w:rsidDel="0053627F">
          <w:delText xml:space="preserve"> </w:delText>
        </w:r>
        <w:r w:rsidR="003724D2" w:rsidDel="0053627F">
          <w:delText xml:space="preserve">that was calibrated using the commercial </w:delText>
        </w:r>
        <w:r w:rsidR="003724D2" w:rsidRPr="0053627F" w:rsidDel="0053627F">
          <w:rPr>
            <w:color w:val="FF0000"/>
            <w:rPrChange w:id="1050" w:author="d j h" w:date="2015-05-08T16:15:00Z">
              <w:rPr/>
            </w:rPrChange>
          </w:rPr>
          <w:delText xml:space="preserve">Amospheric/Topographic CORrection (ATCOR) software </w:delText>
        </w:r>
        <w:r w:rsidR="003724D2" w:rsidDel="0053627F">
          <w:delText>package</w:delText>
        </w:r>
        <w:r w:rsidR="00C943D2" w:rsidDel="0053627F">
          <w:delText xml:space="preserve"> (ref)</w:delText>
        </w:r>
      </w:del>
      <w:r w:rsidR="003724D2">
        <w:t xml:space="preserve">. The </w:t>
      </w:r>
      <w:r w:rsidR="00F364B8">
        <w:t xml:space="preserve">10m resolution </w:t>
      </w:r>
      <w:r w:rsidR="003724D2">
        <w:t>SPOT 5 level 1A image, acquired on 21 January 2010</w:t>
      </w:r>
      <w:r w:rsidR="00F364B8">
        <w:t>,</w:t>
      </w:r>
      <w:r w:rsidR="003724D2">
        <w:t xml:space="preserve"> </w:t>
      </w:r>
      <w:r w:rsidR="00F364B8">
        <w:t>covers portions of all four aerial campaigns (</w:t>
      </w:r>
      <w:r w:rsidR="00F364B8">
        <w:fldChar w:fldCharType="begin"/>
      </w:r>
      <w:r w:rsidR="00F364B8">
        <w:instrText xml:space="preserve"> REF _Ref391063731 \h </w:instrText>
      </w:r>
      <w:r w:rsidR="00F364B8">
        <w:fldChar w:fldCharType="separate"/>
      </w:r>
      <w:ins w:id="1051" w:author="d j h" w:date="2015-05-09T14:47:00Z">
        <w:r w:rsidR="007701D5">
          <w:rPr>
            <w:b/>
            <w:bCs/>
            <w:lang w:val="en-US"/>
          </w:rPr>
          <w:t>Error! Reference source not found.</w:t>
        </w:r>
      </w:ins>
      <w:del w:id="1052" w:author="d j h" w:date="2015-05-09T14:47:00Z">
        <w:r w:rsidR="00F364B8" w:rsidDel="007701D5">
          <w:delText xml:space="preserve">Figure </w:delText>
        </w:r>
        <w:r w:rsidR="00F364B8" w:rsidDel="007701D5">
          <w:rPr>
            <w:noProof/>
          </w:rPr>
          <w:delText>2</w:delText>
        </w:r>
        <w:r w:rsidR="00F364B8" w:rsidDel="007701D5">
          <w:delText>.</w:delText>
        </w:r>
        <w:r w:rsidR="00F364B8" w:rsidDel="007701D5">
          <w:rPr>
            <w:noProof/>
          </w:rPr>
          <w:delText>4</w:delText>
        </w:r>
      </w:del>
      <w:r w:rsidR="00F364B8">
        <w:fldChar w:fldCharType="end"/>
      </w:r>
      <w:r w:rsidR="00F364B8">
        <w:t xml:space="preserve">). The image was </w:t>
      </w:r>
      <w:proofErr w:type="spellStart"/>
      <w:r w:rsidR="00F364B8">
        <w:t>orthorectified</w:t>
      </w:r>
      <w:proofErr w:type="spellEnd"/>
      <w:r w:rsidR="00F364B8">
        <w:t xml:space="preserve"> using PCI </w:t>
      </w:r>
      <w:proofErr w:type="spellStart"/>
      <w:r w:rsidR="00F364B8">
        <w:t>Geomatica</w:t>
      </w:r>
      <w:proofErr w:type="spellEnd"/>
      <w:r w:rsidR="00F364B8">
        <w:t xml:space="preserve"> and a 5m resolution digital elevation model </w:t>
      </w:r>
      <w:commentRangeStart w:id="1053"/>
      <w:r w:rsidR="00F364B8">
        <w:t xml:space="preserve">(Van </w:t>
      </w:r>
      <w:proofErr w:type="spellStart"/>
      <w:r w:rsidR="00F364B8">
        <w:t>Niekerk</w:t>
      </w:r>
      <w:proofErr w:type="spellEnd"/>
      <w:r w:rsidR="00F364B8">
        <w:t xml:space="preserve"> 2014)</w:t>
      </w:r>
      <w:commentRangeEnd w:id="1053"/>
      <w:r w:rsidR="00EF159B">
        <w:rPr>
          <w:rStyle w:val="CommentReference"/>
        </w:rPr>
        <w:commentReference w:id="1053"/>
      </w:r>
      <w:r w:rsidR="00F364B8">
        <w:t xml:space="preserve">. </w:t>
      </w:r>
      <w:del w:id="1054" w:author="d j h" w:date="2015-05-08T16:16:00Z">
        <w:r w:rsidR="00F364B8" w:rsidDel="0053627F">
          <w:delText>ATCOR 2</w:delText>
        </w:r>
      </w:del>
      <w:ins w:id="1055" w:author="d j h" w:date="2015-05-08T16:16:00Z">
        <w:r w:rsidR="0053627F">
          <w:t xml:space="preserve"> The commercial Atmospheric/Topographic </w:t>
        </w:r>
        <w:proofErr w:type="spellStart"/>
        <w:r w:rsidR="0053627F">
          <w:t>CORrection</w:t>
        </w:r>
        <w:proofErr w:type="spellEnd"/>
        <w:r w:rsidR="0053627F">
          <w:t xml:space="preserve"> (ATCOR) </w:t>
        </w:r>
      </w:ins>
      <w:ins w:id="1056" w:author="d j h" w:date="2015-05-08T18:28:00Z">
        <w:r w:rsidR="00EF159B">
          <w:t>3</w:t>
        </w:r>
      </w:ins>
      <w:ins w:id="1057" w:author="d j h" w:date="2015-05-08T16:16:00Z">
        <w:r w:rsidR="0053627F">
          <w:t xml:space="preserve"> software package</w:t>
        </w:r>
      </w:ins>
      <w:ins w:id="1058" w:author="d j h" w:date="2015-05-08T18:31:00Z">
        <w:r w:rsidR="00EF159B">
          <w:t xml:space="preserve"> </w:t>
        </w:r>
        <w:commentRangeStart w:id="1059"/>
        <w:r w:rsidR="00EF159B">
          <w:fldChar w:fldCharType="begin" w:fldLock="1"/>
        </w:r>
      </w:ins>
      <w:r w:rsidR="000C382A">
        <w:instrText>ADDIN CSL_CITATION { "citationItems" : [ { "id" : "ITEM-1", "itemData" : { "author" : [ { "dropping-particle" : "", "family" : "Richter", "given" : "R", "non-dropping-particle" : "", "parse-names" : false, "suffix" : "" }, { "dropping-particle" : "", "family" : "Schlapfer", "given" : "D", "non-dropping-particle" : "", "parse-names" : false, "suffix" : "" } ], "id" : "ITEM-1", "issue" : "February", "issued" : { "date-parts" : [ [ "2012" ] ] }, "title" : "Atmospheric / Topographic Correction for Airborne Imagery ( ATCOR-4 User Guide , Version 6 . 2 BETA , February 2012 )", "type" : "article-journal" }, "uris" : [ "http://www.mendeley.com/documents/?uuid=819f6310-ccd1-4e01-a96e-5ccbfee869bd" ] } ], "mendeley" : { "formattedCitation" : "(Richter &amp; Schlapfer 2012)", "plainTextFormattedCitation" : "(Richter &amp; Schlapfer 2012)", "previouslyFormattedCitation" : "(Richter &amp; Schlapfer 2012)" }, "properties" : { "noteIndex" : 0 }, "schema" : "https://github.com/citation-style-language/schema/raw/master/csl-citation.json" }</w:instrText>
      </w:r>
      <w:r w:rsidR="00EF159B">
        <w:fldChar w:fldCharType="separate"/>
      </w:r>
      <w:r w:rsidR="00EF159B" w:rsidRPr="00EF159B">
        <w:rPr>
          <w:noProof/>
        </w:rPr>
        <w:t>(Richter &amp; Schlapfer 2012)</w:t>
      </w:r>
      <w:ins w:id="1060" w:author="d j h" w:date="2015-05-08T18:31:00Z">
        <w:r w:rsidR="00EF159B">
          <w:fldChar w:fldCharType="end"/>
        </w:r>
      </w:ins>
      <w:commentRangeEnd w:id="1059"/>
      <w:ins w:id="1061" w:author="d j h" w:date="2015-05-08T18:34:00Z">
        <w:r w:rsidR="00EF159B">
          <w:rPr>
            <w:rStyle w:val="CommentReference"/>
          </w:rPr>
          <w:commentReference w:id="1059"/>
        </w:r>
      </w:ins>
      <w:r w:rsidR="00F364B8">
        <w:t xml:space="preserve"> was then applied for converting the DN values to surface reflectance. As the reference MODIS NBAR data is not corrected for topography, no topographic correction was performed on the SPOT 5 image.  </w:t>
      </w:r>
      <w:r w:rsidR="00C943D2">
        <w:t xml:space="preserve">The resulting image was statistically compared to the </w:t>
      </w:r>
      <w:r w:rsidR="00266B10">
        <w:t>image-to-image calibrated DMC mosa</w:t>
      </w:r>
      <w:r w:rsidR="007328AC">
        <w:t>i</w:t>
      </w:r>
      <w:r w:rsidR="00266B10">
        <w:t>c</w:t>
      </w:r>
      <w:r w:rsidR="00C943D2">
        <w:t xml:space="preserve">. </w:t>
      </w:r>
      <w:r w:rsidR="006D2351">
        <w:t xml:space="preserve">A difference </w:t>
      </w:r>
      <w:commentRangeStart w:id="1062"/>
      <w:r w:rsidR="006D2351">
        <w:t xml:space="preserve">raster </w:t>
      </w:r>
      <w:commentRangeEnd w:id="1062"/>
      <w:r w:rsidR="0018487F">
        <w:rPr>
          <w:rStyle w:val="CommentReference"/>
        </w:rPr>
        <w:commentReference w:id="1062"/>
      </w:r>
      <w:r w:rsidR="006D2351">
        <w:t xml:space="preserve">was also generated by using </w:t>
      </w:r>
      <w:proofErr w:type="gramStart"/>
      <w:ins w:id="1063" w:author="d j h" w:date="2015-05-09T14:52:00Z">
        <w:r w:rsidR="00A10030">
          <w:t>Equation</w:t>
        </w:r>
      </w:ins>
      <w:proofErr w:type="gramEnd"/>
      <w:ins w:id="1064" w:author="avn" w:date="2014-09-18T21:49:00Z">
        <w:del w:id="1065" w:author="d j h" w:date="2015-05-09T14:52:00Z">
          <w:r w:rsidR="006D2351" w:rsidDel="00A10030">
            <w:delText xml:space="preserve"> x</w:delText>
          </w:r>
        </w:del>
      </w:ins>
      <w:ins w:id="1066" w:author="d j h" w:date="2015-05-09T14:54:00Z">
        <w:r w:rsidR="00A10030">
          <w:fldChar w:fldCharType="begin"/>
        </w:r>
        <w:r w:rsidR="00A10030">
          <w:instrText xml:space="preserve"> REF _Ref418946612 \h </w:instrText>
        </w:r>
      </w:ins>
      <w:r w:rsidR="00A10030">
        <w:fldChar w:fldCharType="separate"/>
      </w:r>
      <w:ins w:id="1067" w:author="d j h" w:date="2015-05-09T14:54:00Z">
        <w:r w:rsidR="00A10030" w:rsidRPr="003B5532">
          <w:t>(</w:t>
        </w:r>
        <w:r w:rsidR="00A10030">
          <w:rPr>
            <w:noProof/>
          </w:rPr>
          <w:t>2</w:t>
        </w:r>
        <w:r w:rsidR="00A10030" w:rsidRPr="003B5532">
          <w:t>.</w:t>
        </w:r>
        <w:r w:rsidR="00A10030">
          <w:rPr>
            <w:noProof/>
          </w:rPr>
          <w:t>9</w:t>
        </w:r>
        <w:r w:rsidR="00A10030" w:rsidRPr="003B5532">
          <w:t>)</w:t>
        </w:r>
        <w:r w:rsidR="00A10030">
          <w:fldChar w:fldCharType="end"/>
        </w:r>
      </w:ins>
      <w:ins w:id="1068" w:author="avn" w:date="2014-09-18T21:50:00Z">
        <w:r w:rsidR="006D2351">
          <w:t>.</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701D5" w14:paraId="5C5090F3" w14:textId="77777777" w:rsidTr="007701D5">
        <w:trPr>
          <w:ins w:id="1069" w:author="d j h" w:date="2015-05-09T14:44:00Z"/>
        </w:trPr>
        <w:tc>
          <w:tcPr>
            <w:tcW w:w="3500" w:type="pct"/>
            <w:vAlign w:val="center"/>
          </w:tcPr>
          <w:p w14:paraId="3784876C" w14:textId="2C35791B" w:rsidR="007701D5" w:rsidRPr="006A34C2" w:rsidRDefault="00A10030" w:rsidP="00A10030">
            <w:pPr>
              <w:pStyle w:val="1TeksCharChar"/>
              <w:rPr>
                <w:ins w:id="1070" w:author="d j h" w:date="2015-05-09T14:44:00Z"/>
              </w:rPr>
            </w:pPr>
            <m:oMathPara>
              <m:oMathParaPr>
                <m:jc m:val="left"/>
              </m:oMathParaPr>
              <m:oMath>
                <m:r>
                  <w:ins w:id="1071" w:author="d j h" w:date="2015-05-09T14:58:00Z">
                    <w:rPr>
                      <w:rFonts w:ascii="Cambria Math" w:hAnsi="Cambria Math"/>
                    </w:rPr>
                    <m:t>E</m:t>
                  </w:ins>
                </m:r>
                <m:r>
                  <w:ins w:id="1072" w:author="d j h" w:date="2015-05-09T14:44:00Z">
                    <w:rPr>
                      <w:rFonts w:ascii="Cambria Math" w:hAnsi="Cambria Math"/>
                    </w:rPr>
                    <m:t>=</m:t>
                  </w:ins>
                </m:r>
                <m:d>
                  <m:dPr>
                    <m:begChr m:val="|"/>
                    <m:endChr m:val="|"/>
                    <m:ctrlPr>
                      <w:ins w:id="1073" w:author="d j h" w:date="2015-05-09T14:45:00Z">
                        <w:rPr>
                          <w:rFonts w:ascii="Cambria Math" w:hAnsi="Cambria Math"/>
                          <w:i/>
                        </w:rPr>
                      </w:ins>
                    </m:ctrlPr>
                  </m:dPr>
                  <m:e>
                    <m:sSup>
                      <m:sSupPr>
                        <m:ctrlPr>
                          <w:ins w:id="1074" w:author="d j h" w:date="2015-05-09T14:57:00Z">
                            <w:rPr>
                              <w:rFonts w:ascii="Cambria Math" w:hAnsi="Cambria Math"/>
                              <w:i/>
                            </w:rPr>
                          </w:ins>
                        </m:ctrlPr>
                      </m:sSupPr>
                      <m:e>
                        <m:r>
                          <w:ins w:id="1075" w:author="d j h" w:date="2015-05-09T14:58:00Z">
                            <w:rPr>
                              <w:rFonts w:ascii="Cambria Math" w:hAnsi="Cambria Math"/>
                            </w:rPr>
                            <m:t>ρ</m:t>
                          </w:ins>
                        </m:r>
                      </m:e>
                      <m:sup>
                        <m:r>
                          <w:ins w:id="1076" w:author="d j h" w:date="2015-05-09T14:58:00Z">
                            <w:rPr>
                              <w:rFonts w:ascii="Cambria Math" w:hAnsi="Cambria Math"/>
                            </w:rPr>
                            <m:t>SPOT</m:t>
                          </w:ins>
                        </m:r>
                      </m:sup>
                    </m:sSup>
                    <m:r>
                      <w:ins w:id="1077" w:author="d j h" w:date="2015-05-09T14:58:00Z">
                        <w:rPr>
                          <w:rFonts w:ascii="Cambria Math" w:hAnsi="Cambria Math"/>
                        </w:rPr>
                        <m:t>-</m:t>
                      </w:ins>
                    </m:r>
                    <m:sSup>
                      <m:sSupPr>
                        <m:ctrlPr>
                          <w:ins w:id="1078" w:author="d j h" w:date="2015-05-09T14:58:00Z">
                            <w:rPr>
                              <w:rFonts w:ascii="Cambria Math" w:hAnsi="Cambria Math"/>
                              <w:i/>
                            </w:rPr>
                          </w:ins>
                        </m:ctrlPr>
                      </m:sSupPr>
                      <m:e>
                        <m:r>
                          <w:ins w:id="1079" w:author="d j h" w:date="2015-05-09T14:58:00Z">
                            <w:rPr>
                              <w:rFonts w:ascii="Cambria Math" w:hAnsi="Cambria Math"/>
                            </w:rPr>
                            <m:t>ρ</m:t>
                          </w:ins>
                        </m:r>
                      </m:e>
                      <m:sup>
                        <m:r>
                          <w:ins w:id="1080" w:author="d j h" w:date="2015-05-09T14:58:00Z">
                            <w:rPr>
                              <w:rFonts w:ascii="Cambria Math" w:hAnsi="Cambria Math"/>
                            </w:rPr>
                            <m:t>DMC</m:t>
                          </w:ins>
                        </m:r>
                      </m:sup>
                    </m:sSup>
                  </m:e>
                </m:d>
              </m:oMath>
            </m:oMathPara>
          </w:p>
        </w:tc>
        <w:tc>
          <w:tcPr>
            <w:tcW w:w="750" w:type="pct"/>
            <w:vAlign w:val="center"/>
          </w:tcPr>
          <w:p w14:paraId="724C1AD0" w14:textId="77777777" w:rsidR="007701D5" w:rsidRDefault="007701D5" w:rsidP="007701D5">
            <w:pPr>
              <w:pStyle w:val="1TeksCharChar"/>
              <w:rPr>
                <w:ins w:id="1081" w:author="d j h" w:date="2015-05-09T14:44:00Z"/>
              </w:rPr>
            </w:pPr>
          </w:p>
        </w:tc>
        <w:tc>
          <w:tcPr>
            <w:tcW w:w="750" w:type="pct"/>
            <w:vAlign w:val="center"/>
          </w:tcPr>
          <w:p w14:paraId="6CADA2EF" w14:textId="77777777" w:rsidR="007701D5" w:rsidRPr="003B5532" w:rsidRDefault="007701D5" w:rsidP="007701D5">
            <w:pPr>
              <w:pStyle w:val="Caption"/>
              <w:jc w:val="right"/>
              <w:rPr>
                <w:ins w:id="1082" w:author="d j h" w:date="2015-05-09T14:44:00Z"/>
                <w:sz w:val="24"/>
                <w:szCs w:val="24"/>
              </w:rPr>
            </w:pPr>
            <w:bookmarkStart w:id="1083" w:name="_Ref418946612"/>
            <w:ins w:id="1084" w:author="d j h" w:date="2015-05-09T14:44:00Z">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ins>
            <w:r>
              <w:rPr>
                <w:noProof/>
                <w:sz w:val="24"/>
                <w:szCs w:val="24"/>
              </w:rPr>
              <w:t>2</w:t>
            </w:r>
            <w:ins w:id="1085" w:author="d j h" w:date="2015-05-09T14:44:00Z">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ins>
            <w:ins w:id="1086" w:author="d j h" w:date="2015-05-09T14:47:00Z">
              <w:r>
                <w:rPr>
                  <w:noProof/>
                  <w:sz w:val="24"/>
                  <w:szCs w:val="24"/>
                </w:rPr>
                <w:t>9</w:t>
              </w:r>
            </w:ins>
            <w:ins w:id="1087" w:author="d j h" w:date="2015-05-09T14:44:00Z">
              <w:r w:rsidRPr="003B5532">
                <w:rPr>
                  <w:sz w:val="24"/>
                  <w:szCs w:val="24"/>
                </w:rPr>
                <w:fldChar w:fldCharType="end"/>
              </w:r>
              <w:r w:rsidRPr="003B5532">
                <w:rPr>
                  <w:sz w:val="24"/>
                  <w:szCs w:val="24"/>
                </w:rPr>
                <w:t>)</w:t>
              </w:r>
              <w:bookmarkEnd w:id="1083"/>
            </w:ins>
          </w:p>
        </w:tc>
      </w:tr>
    </w:tbl>
    <w:p w14:paraId="5C4C46BE" w14:textId="2954C463" w:rsidR="006D2351" w:rsidDel="007701D5" w:rsidRDefault="006D2351" w:rsidP="00506663">
      <w:pPr>
        <w:pStyle w:val="1TeksCharChar"/>
        <w:rPr>
          <w:ins w:id="1088" w:author="avn" w:date="2014-09-18T21:49:00Z"/>
          <w:del w:id="1089" w:author="d j h" w:date="2015-05-09T14:44:00Z"/>
        </w:rPr>
      </w:pPr>
      <w:commentRangeStart w:id="1090"/>
      <w:ins w:id="1091" w:author="avn" w:date="2014-09-18T21:49:00Z">
        <w:del w:id="1092" w:author="d j h" w:date="2015-05-09T14:44:00Z">
          <w:r w:rsidDel="007701D5">
            <w:delText>x</w:delText>
          </w:r>
          <w:commentRangeEnd w:id="1090"/>
          <w:r w:rsidDel="007701D5">
            <w:rPr>
              <w:rStyle w:val="CommentReference"/>
            </w:rPr>
            <w:commentReference w:id="1090"/>
          </w:r>
        </w:del>
      </w:ins>
      <w:proofErr w:type="gramStart"/>
      <w:ins w:id="1093" w:author="d j h" w:date="2015-05-09T14:55:00Z">
        <w:r w:rsidR="00A10030">
          <w:t>where</w:t>
        </w:r>
      </w:ins>
      <w:proofErr w:type="gramEnd"/>
      <m:oMath>
        <m:r>
          <w:ins w:id="1094" w:author="d j h" w:date="2015-05-09T14:58:00Z">
            <w:rPr>
              <w:rFonts w:ascii="Cambria Math" w:hAnsi="Cambria Math"/>
            </w:rPr>
            <m:t xml:space="preserve"> </m:t>
          </w:ins>
        </m:r>
        <m:sSup>
          <m:sSupPr>
            <m:ctrlPr>
              <w:ins w:id="1095" w:author="d j h" w:date="2015-05-09T14:58:00Z">
                <w:rPr>
                  <w:rFonts w:ascii="Cambria Math" w:hAnsi="Cambria Math"/>
                  <w:i/>
                </w:rPr>
              </w:ins>
            </m:ctrlPr>
          </m:sSupPr>
          <m:e>
            <m:r>
              <w:ins w:id="1096" w:author="d j h" w:date="2015-05-09T14:58:00Z">
                <w:rPr>
                  <w:rFonts w:ascii="Cambria Math" w:hAnsi="Cambria Math"/>
                </w:rPr>
                <m:t>ρ</m:t>
              </w:ins>
            </m:r>
          </m:e>
          <m:sup>
            <m:r>
              <w:ins w:id="1097" w:author="d j h" w:date="2015-05-09T14:58:00Z">
                <w:rPr>
                  <w:rFonts w:ascii="Cambria Math" w:hAnsi="Cambria Math"/>
                </w:rPr>
                <m:t>SPOT</m:t>
              </w:ins>
            </m:r>
          </m:sup>
        </m:sSup>
      </m:oMath>
      <w:ins w:id="1098" w:author="d j h" w:date="2015-05-09T14:55:00Z">
        <w:r w:rsidR="00A10030">
          <w:t xml:space="preserve"> is the </w:t>
        </w:r>
      </w:ins>
      <w:ins w:id="1099" w:author="d j h" w:date="2015-05-09T14:59:00Z">
        <w:r w:rsidR="00A10030">
          <w:t xml:space="preserve">calibrated SPOT 5 image and </w:t>
        </w:r>
        <m:oMath>
          <m:sSup>
            <m:sSupPr>
              <m:ctrlPr>
                <w:rPr>
                  <w:rFonts w:ascii="Cambria Math" w:hAnsi="Cambria Math"/>
                  <w:i/>
                </w:rPr>
              </m:ctrlPr>
            </m:sSupPr>
            <m:e>
              <m:r>
                <w:rPr>
                  <w:rFonts w:ascii="Cambria Math" w:hAnsi="Cambria Math"/>
                </w:rPr>
                <m:t>ρ</m:t>
              </m:r>
            </m:e>
            <m:sup>
              <m:r>
                <w:rPr>
                  <w:rFonts w:ascii="Cambria Math" w:hAnsi="Cambria Math"/>
                </w:rPr>
                <m:t>DMC</m:t>
              </m:r>
            </m:sup>
          </m:sSup>
        </m:oMath>
        <w:r w:rsidR="00A10030">
          <w:t xml:space="preserve"> </w:t>
        </w:r>
        <w:r w:rsidR="007328AC">
          <w:t xml:space="preserve">is the calibrated DMC </w:t>
        </w:r>
      </w:ins>
      <w:ins w:id="1100" w:author="d j h" w:date="2015-05-09T15:00:00Z">
        <w:r w:rsidR="007328AC">
          <w:t>mosaic</w:t>
        </w:r>
      </w:ins>
      <w:ins w:id="1101" w:author="d j h" w:date="2015-05-09T14:59:00Z">
        <w:r w:rsidR="007328AC">
          <w:t xml:space="preserve"> resampled to the SPOT 5 resolution. </w:t>
        </w:r>
      </w:ins>
    </w:p>
    <w:p w14:paraId="2E2D4193" w14:textId="23228DE7" w:rsidR="006D2351" w:rsidRDefault="006D2351" w:rsidP="00506663">
      <w:pPr>
        <w:pStyle w:val="1TeksCharChar"/>
        <w:rPr>
          <w:ins w:id="1102" w:author="avn" w:date="2014-09-18T21:50:00Z"/>
        </w:rPr>
      </w:pPr>
      <w:ins w:id="1103" w:author="avn" w:date="2014-09-18T21:50:00Z">
        <w:r>
          <w:t>The difference raster was used to identify any spatial patterns in the discrepancie</w:t>
        </w:r>
      </w:ins>
      <w:ins w:id="1104" w:author="avn" w:date="2014-09-18T21:51:00Z">
        <w:r>
          <w:t xml:space="preserve">s between the corrected SPOT 5 and </w:t>
        </w:r>
      </w:ins>
      <w:ins w:id="1105" w:author="Van Niekerk, A, Prof &lt;avn@sun.ac.za&gt;" w:date="2014-09-19T07:51:00Z">
        <w:r w:rsidR="00266B10">
          <w:t>DMC mosaic</w:t>
        </w:r>
      </w:ins>
      <w:ins w:id="1106" w:author="d j h" w:date="2015-05-09T15:03:00Z">
        <w:r w:rsidR="007328AC">
          <w:t xml:space="preserve"> and to quantify the </w:t>
        </w:r>
      </w:ins>
      <w:ins w:id="1107" w:author="d j h" w:date="2015-05-09T15:05:00Z">
        <w:r w:rsidR="007328AC">
          <w:t xml:space="preserve">image-to-image calibration </w:t>
        </w:r>
      </w:ins>
      <w:commentRangeStart w:id="1108"/>
      <w:ins w:id="1109" w:author="d j h" w:date="2015-05-09T15:03:00Z">
        <w:r w:rsidR="007328AC">
          <w:t>error</w:t>
        </w:r>
      </w:ins>
      <w:commentRangeEnd w:id="1108"/>
      <w:ins w:id="1110" w:author="d j h" w:date="2015-05-09T15:12:00Z">
        <w:r w:rsidR="00534AB6">
          <w:rPr>
            <w:rStyle w:val="CommentReference"/>
          </w:rPr>
          <w:commentReference w:id="1108"/>
        </w:r>
      </w:ins>
      <w:ins w:id="1111" w:author="avn" w:date="2014-09-18T21:51:00Z">
        <w:r>
          <w:t>.</w:t>
        </w:r>
      </w:ins>
      <w:ins w:id="1112" w:author="d j h" w:date="2015-05-09T15:58:00Z">
        <w:r w:rsidR="00EF37C4">
          <w:t xml:space="preserve">  The blue channel was omitted from the assessment as it is not present in the SPOT 5 sensor.</w:t>
        </w:r>
      </w:ins>
    </w:p>
    <w:p w14:paraId="07A06E06" w14:textId="7C75F157" w:rsidR="00506663" w:rsidRDefault="00506663" w:rsidP="00506663">
      <w:pPr>
        <w:pStyle w:val="1TeksCharChar"/>
      </w:pPr>
      <w:commentRangeStart w:id="1113"/>
      <w:del w:id="1114" w:author="avn" w:date="2014-09-18T21:12:00Z">
        <w:r w:rsidDel="003724D2">
          <w:delText xml:space="preserve">The SPOT resolution of </w:delText>
        </w:r>
      </w:del>
      <w:del w:id="1115" w:author="avn" w:date="2014-09-18T21:26:00Z">
        <w:r w:rsidDel="00C943D2">
          <w:delText>10m allows the calibration result to be checked at a resolution significantly closer the uncalibrated resolution than the reference MODIS resolution.  This provides a useful check of the assumption that BRDF and atmospheric variations occur gradually and can thus be approximated at the coarse scale of the reference ima</w:delText>
        </w:r>
      </w:del>
      <w:commentRangeEnd w:id="1113"/>
      <w:r w:rsidR="00EF159B">
        <w:rPr>
          <w:rStyle w:val="CommentReference"/>
        </w:rPr>
        <w:commentReference w:id="1113"/>
      </w:r>
      <w:del w:id="1116" w:author="avn" w:date="2014-09-18T21:26:00Z">
        <w:r w:rsidDel="00C943D2">
          <w:delText xml:space="preserve">ge.  A SPOT level 1A image roughly concurrent to the uncalibrated imagery, acquired on </w:delText>
        </w:r>
        <w:r w:rsidRPr="005D396A" w:rsidDel="00C943D2">
          <w:delText>2010</w:delText>
        </w:r>
        <w:r w:rsidDel="00C943D2">
          <w:delText>/</w:delText>
        </w:r>
        <w:r w:rsidRPr="005D396A" w:rsidDel="00C943D2">
          <w:delText>01</w:delText>
        </w:r>
        <w:r w:rsidDel="00C943D2">
          <w:delText>/</w:delText>
        </w:r>
        <w:r w:rsidRPr="005D396A" w:rsidDel="00C943D2">
          <w:delText>2</w:delText>
        </w:r>
        <w:r w:rsidDel="00C943D2">
          <w:delText>1, was obtained.</w:delText>
        </w:r>
        <w:r w:rsidRPr="005D396A" w:rsidDel="00C943D2">
          <w:delText xml:space="preserve"> </w:delText>
        </w:r>
        <w:r w:rsidDel="00C943D2">
          <w:delText xml:space="preserve"> The extent of the SPOT scene relative to the study area is shown in </w:delText>
        </w:r>
        <w:r w:rsidDel="00C943D2">
          <w:fldChar w:fldCharType="begin"/>
        </w:r>
        <w:r w:rsidDel="00C943D2">
          <w:delInstrText xml:space="preserve"> REF _Ref391063731 \h </w:delInstrText>
        </w:r>
        <w:r w:rsidDel="00C943D2">
          <w:fldChar w:fldCharType="separate"/>
        </w:r>
        <w:r w:rsidDel="00C943D2">
          <w:delText xml:space="preserve">Figure </w:delText>
        </w:r>
        <w:r w:rsidDel="00C943D2">
          <w:rPr>
            <w:noProof/>
          </w:rPr>
          <w:delText>2</w:delText>
        </w:r>
        <w:r w:rsidDel="00C943D2">
          <w:delText>.</w:delText>
        </w:r>
        <w:r w:rsidDel="00C943D2">
          <w:rPr>
            <w:noProof/>
          </w:rPr>
          <w:delText>4</w:delText>
        </w:r>
        <w:r w:rsidDel="00C943D2">
          <w:fldChar w:fldCharType="end"/>
        </w:r>
        <w:r w:rsidDel="00C943D2">
          <w:delText xml:space="preserve">.  It covers portions of all four of the aerial survey jobs.  The SPOT image was orthorectified and corrected for sensor and atmospheric effects using the ATCOR 3 algorithm to give surface reflectance.  </w:delText>
        </w:r>
      </w:del>
      <w:del w:id="1117" w:author="avn" w:date="2014-09-18T21:21:00Z">
        <w:r w:rsidDel="00F364B8">
          <w:delText>As the reference MODIS NBAR data is not corrected for topography, no topographic correction was included in the atmospheric correction.  Since the SPOT sensor does not have a blue band, it was omitted from this validation.</w:delText>
        </w:r>
      </w:del>
      <w:del w:id="1118" w:author="avn" w:date="2014-09-18T21:26:00Z">
        <w:r w:rsidDel="00C943D2">
          <w:delText xml:space="preserve">  </w:delText>
        </w:r>
      </w:del>
    </w:p>
    <w:p w14:paraId="30A995F3" w14:textId="77777777" w:rsidR="00506663" w:rsidRDefault="00506663" w:rsidP="00506663">
      <w:pPr>
        <w:pStyle w:val="1TeksCharChar"/>
        <w:keepNext/>
        <w:spacing w:line="240" w:lineRule="auto"/>
      </w:pPr>
      <w:r>
        <w:rPr>
          <w:noProof/>
          <w:lang w:val="en-ZA" w:eastAsia="en-ZA"/>
        </w:rPr>
        <w:lastRenderedPageBreak/>
        <w:drawing>
          <wp:inline distT="0" distB="0" distL="0" distR="0" wp14:anchorId="5F781E98" wp14:editId="1E3A9AFE">
            <wp:extent cx="4659630" cy="46596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tExten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9630" cy="4659630"/>
                    </a:xfrm>
                    <a:prstGeom prst="rect">
                      <a:avLst/>
                    </a:prstGeom>
                  </pic:spPr>
                </pic:pic>
              </a:graphicData>
            </a:graphic>
          </wp:inline>
        </w:drawing>
      </w:r>
    </w:p>
    <w:p w14:paraId="74EA66D6" w14:textId="77777777" w:rsidR="00506663" w:rsidRDefault="00506663" w:rsidP="00506663">
      <w:pPr>
        <w:pStyle w:val="Caption"/>
        <w:jc w:val="both"/>
      </w:pPr>
      <w:bookmarkStart w:id="1119" w:name="_Toc418946225"/>
      <w:r>
        <w:t xml:space="preserve">Figure </w:t>
      </w:r>
      <w:r>
        <w:fldChar w:fldCharType="begin"/>
      </w:r>
      <w:r>
        <w:instrText xml:space="preserve"> STYLEREF 1 \s </w:instrText>
      </w:r>
      <w:r>
        <w:fldChar w:fldCharType="separate"/>
      </w:r>
      <w:r w:rsidR="007701D5">
        <w:rPr>
          <w:noProof/>
        </w:rPr>
        <w:t>2</w:t>
      </w:r>
      <w:r>
        <w:fldChar w:fldCharType="end"/>
      </w:r>
      <w:r>
        <w:t>.</w:t>
      </w:r>
      <w:r>
        <w:fldChar w:fldCharType="begin"/>
      </w:r>
      <w:r>
        <w:instrText xml:space="preserve"> SEQ Figure \* ARABIC \s 1 </w:instrText>
      </w:r>
      <w:r>
        <w:fldChar w:fldCharType="separate"/>
      </w:r>
      <w:ins w:id="1120" w:author="d j h" w:date="2015-05-09T14:47:00Z">
        <w:r w:rsidR="007701D5">
          <w:rPr>
            <w:noProof/>
          </w:rPr>
          <w:t>1</w:t>
        </w:r>
      </w:ins>
      <w:del w:id="1121" w:author="d j h" w:date="2015-05-09T14:47:00Z">
        <w:r w:rsidDel="007701D5">
          <w:rPr>
            <w:noProof/>
          </w:rPr>
          <w:delText>4</w:delText>
        </w:r>
      </w:del>
      <w:r>
        <w:fldChar w:fldCharType="end"/>
      </w:r>
      <w:r>
        <w:t xml:space="preserve">  SPOT scene and mosaic extents</w:t>
      </w:r>
      <w:bookmarkEnd w:id="1119"/>
    </w:p>
    <w:p w14:paraId="79352A30" w14:textId="77777777" w:rsidR="00506663" w:rsidRDefault="00506663" w:rsidP="00C11751">
      <w:pPr>
        <w:pStyle w:val="1TeksCharChar"/>
        <w:rPr>
          <w:ins w:id="1122" w:author="Van Niekerk, A, Prof &lt;avn@sun.ac.za&gt;" w:date="2014-09-18T15:39:00Z"/>
        </w:rPr>
      </w:pPr>
    </w:p>
    <w:p w14:paraId="13306F34" w14:textId="047D5B9F" w:rsidR="00C11751" w:rsidRDefault="00C943D2">
      <w:pPr>
        <w:pStyle w:val="1TeksCharChar"/>
        <w:rPr>
          <w:ins w:id="1123" w:author="avn" w:date="2014-09-18T22:02:00Z"/>
        </w:rPr>
        <w:pPrChange w:id="1124" w:author="avn" w:date="2014-09-18T21:30:00Z">
          <w:pPr/>
        </w:pPrChange>
      </w:pPr>
      <w:commentRangeStart w:id="1125"/>
      <w:ins w:id="1126" w:author="avn" w:date="2014-09-18T21:31:00Z">
        <w:r>
          <w:t xml:space="preserve">In the third assessment </w:t>
        </w:r>
      </w:ins>
      <w:ins w:id="1127" w:author="avn" w:date="2014-09-18T21:30:00Z">
        <w:r>
          <w:t>method we examined the spectral profiles of selected land cover features</w:t>
        </w:r>
      </w:ins>
      <w:ins w:id="1128" w:author="avn" w:date="2014-09-18T21:31:00Z">
        <w:r>
          <w:t xml:space="preserve"> as </w:t>
        </w:r>
      </w:ins>
      <w:ins w:id="1129" w:author="avn" w:date="2014-09-18T21:32:00Z">
        <w:r>
          <w:t xml:space="preserve">represented by the </w:t>
        </w:r>
      </w:ins>
      <w:ins w:id="1130" w:author="avn" w:date="2014-09-18T21:33:00Z">
        <w:r>
          <w:t xml:space="preserve">bands of the </w:t>
        </w:r>
      </w:ins>
      <w:proofErr w:type="spellStart"/>
      <w:ins w:id="1131" w:author="avn" w:date="2014-09-18T21:32:00Z">
        <w:r>
          <w:t>uncalibrate</w:t>
        </w:r>
        <w:r w:rsidR="00222304">
          <w:t>d</w:t>
        </w:r>
        <w:proofErr w:type="spellEnd"/>
        <w:r w:rsidR="00222304">
          <w:t xml:space="preserve"> </w:t>
        </w:r>
        <w:del w:id="1132" w:author="Van Niekerk, A, Prof &lt;avn@sun.ac.za&gt;" w:date="2014-09-19T07:53:00Z">
          <w:r w:rsidR="00222304" w:rsidDel="00266B10">
            <w:delText>aerial photographs</w:delText>
          </w:r>
        </w:del>
      </w:ins>
      <w:ins w:id="1133" w:author="Van Niekerk, A, Prof &lt;avn@sun.ac.za&gt;" w:date="2014-09-19T07:53:00Z">
        <w:r w:rsidR="00266B10">
          <w:t>DMC images</w:t>
        </w:r>
      </w:ins>
      <w:ins w:id="1134" w:author="avn" w:date="2014-09-18T21:32:00Z">
        <w:r w:rsidR="00222304">
          <w:t xml:space="preserve">, the </w:t>
        </w:r>
        <w:r>
          <w:t xml:space="preserve">corrected SPOT5 image and the </w:t>
        </w:r>
      </w:ins>
      <w:ins w:id="1135" w:author="avn" w:date="2014-09-18T21:34:00Z">
        <w:r w:rsidR="00222304">
          <w:t xml:space="preserve">calibrated </w:t>
        </w:r>
        <w:del w:id="1136" w:author="Van Niekerk, A, Prof &lt;avn@sun.ac.za&gt;" w:date="2014-09-19T07:53:00Z">
          <w:r w:rsidR="00222304" w:rsidDel="00266B10">
            <w:delText>aerial photographs</w:delText>
          </w:r>
        </w:del>
      </w:ins>
      <w:ins w:id="1137" w:author="Van Niekerk, A, Prof &lt;avn@sun.ac.za&gt;" w:date="2014-09-19T07:53:00Z">
        <w:r w:rsidR="00266B10">
          <w:t>DMC images</w:t>
        </w:r>
      </w:ins>
      <w:ins w:id="1138" w:author="avn" w:date="2014-09-18T22:02:00Z">
        <w:r w:rsidR="007F4F89">
          <w:t xml:space="preserve"> (see Table ?? for a </w:t>
        </w:r>
      </w:ins>
      <w:ins w:id="1139" w:author="avn" w:date="2014-09-18T22:03:00Z">
        <w:r w:rsidR="007F4F89">
          <w:t xml:space="preserve">spectral </w:t>
        </w:r>
      </w:ins>
      <w:ins w:id="1140" w:author="avn" w:date="2014-09-18T22:02:00Z">
        <w:r w:rsidR="007F4F89">
          <w:t>comparison of spectral)</w:t>
        </w:r>
      </w:ins>
      <w:ins w:id="1141" w:author="avn" w:date="2014-09-18T21:34:00Z">
        <w:r w:rsidR="00222304">
          <w:t xml:space="preserve">. </w:t>
        </w:r>
      </w:ins>
      <w:ins w:id="1142" w:author="avn" w:date="2014-09-18T21:30:00Z">
        <w:r>
          <w:t xml:space="preserve">The spectral signatures were compared to </w:t>
        </w:r>
        <w:commentRangeStart w:id="1143"/>
        <w:r>
          <w:t>published</w:t>
        </w:r>
        <w:commentRangeEnd w:id="1143"/>
        <w:r>
          <w:rPr>
            <w:rStyle w:val="CommentReference"/>
          </w:rPr>
          <w:commentReference w:id="1143"/>
        </w:r>
        <w:r>
          <w:t xml:space="preserve"> spectral profiles to establish if the calibration </w:t>
        </w:r>
      </w:ins>
      <w:ins w:id="1144" w:author="avn" w:date="2014-09-18T21:35:00Z">
        <w:r w:rsidR="00222304">
          <w:t xml:space="preserve">process </w:t>
        </w:r>
      </w:ins>
      <w:ins w:id="1145" w:author="avn" w:date="2014-09-18T21:30:00Z">
        <w:r>
          <w:t>improved the band-to-band relationships</w:t>
        </w:r>
      </w:ins>
      <w:ins w:id="1146" w:author="avn" w:date="2014-09-18T21:35:00Z">
        <w:r w:rsidR="00222304">
          <w:t xml:space="preserve"> and if the images that were </w:t>
        </w:r>
      </w:ins>
      <w:ins w:id="1147" w:author="avn" w:date="2014-09-18T21:36:00Z">
        <w:r w:rsidR="00222304">
          <w:t>corrected</w:t>
        </w:r>
      </w:ins>
      <w:ins w:id="1148" w:author="avn" w:date="2014-09-18T21:35:00Z">
        <w:r w:rsidR="00222304">
          <w:t xml:space="preserve"> using the image-to-image calibration method </w:t>
        </w:r>
      </w:ins>
      <w:ins w:id="1149" w:author="avn" w:date="2014-09-18T21:36:00Z">
        <w:r w:rsidR="00222304">
          <w:t>are suitable for quantitative remote sensing</w:t>
        </w:r>
      </w:ins>
      <w:ins w:id="1150" w:author="avn" w:date="2014-09-18T21:30:00Z">
        <w:r>
          <w:t>.</w:t>
        </w:r>
      </w:ins>
      <w:commentRangeEnd w:id="1125"/>
      <w:r w:rsidR="00EF159B">
        <w:rPr>
          <w:rStyle w:val="CommentReference"/>
        </w:rPr>
        <w:commentReference w:id="1125"/>
      </w:r>
    </w:p>
    <w:p w14:paraId="55E386C3" w14:textId="77777777" w:rsidR="007F4F89" w:rsidRPr="0002729A" w:rsidRDefault="007F4F89" w:rsidP="007F4F89">
      <w:pPr>
        <w:pStyle w:val="1TeksCharChar"/>
        <w:rPr>
          <w:ins w:id="1151" w:author="avn" w:date="2014-09-18T22:02:00Z"/>
        </w:rPr>
      </w:pPr>
    </w:p>
    <w:p w14:paraId="14B5DB5C" w14:textId="77777777" w:rsidR="007F4F89" w:rsidRPr="0002729A" w:rsidRDefault="007F4F89" w:rsidP="007F4F89">
      <w:pPr>
        <w:pStyle w:val="1Tablecaption"/>
        <w:rPr>
          <w:ins w:id="1152" w:author="avn" w:date="2014-09-18T22:02:00Z"/>
        </w:rPr>
      </w:pPr>
      <w:bookmarkStart w:id="1153" w:name="_Toc418946199"/>
      <w:ins w:id="1154" w:author="avn" w:date="2014-09-18T22:02:00Z">
        <w:r w:rsidRPr="0002729A">
          <w:t xml:space="preserve">Table </w:t>
        </w:r>
        <w:r>
          <w:fldChar w:fldCharType="begin"/>
        </w:r>
        <w:r>
          <w:instrText xml:space="preserve"> STYLEREF 1 \s </w:instrText>
        </w:r>
        <w:r>
          <w:fldChar w:fldCharType="separate"/>
        </w:r>
      </w:ins>
      <w:r w:rsidR="007701D5">
        <w:rPr>
          <w:noProof/>
        </w:rPr>
        <w:t>2</w:t>
      </w:r>
      <w:ins w:id="1155" w:author="avn" w:date="2014-09-18T22:02:00Z">
        <w:r>
          <w:fldChar w:fldCharType="end"/>
        </w:r>
        <w:r>
          <w:t>.</w:t>
        </w:r>
        <w:r>
          <w:fldChar w:fldCharType="begin"/>
        </w:r>
        <w:r>
          <w:instrText xml:space="preserve"> SEQ Table \* ARABIC \s 1 </w:instrText>
        </w:r>
        <w:r>
          <w:fldChar w:fldCharType="separate"/>
        </w:r>
      </w:ins>
      <w:ins w:id="1156" w:author="d j h" w:date="2015-05-09T14:47:00Z">
        <w:r w:rsidR="007701D5">
          <w:rPr>
            <w:noProof/>
          </w:rPr>
          <w:t>1</w:t>
        </w:r>
      </w:ins>
      <w:ins w:id="1157" w:author="avn" w:date="2014-09-18T22:02:00Z">
        <w:del w:id="1158" w:author="d j h" w:date="2015-05-09T14:47:00Z">
          <w:r w:rsidDel="007701D5">
            <w:rPr>
              <w:noProof/>
            </w:rPr>
            <w:delText>2</w:delText>
          </w:r>
        </w:del>
        <w:r>
          <w:fldChar w:fldCharType="end"/>
        </w:r>
        <w:r w:rsidRPr="0002729A">
          <w:t xml:space="preserve">   </w:t>
        </w:r>
        <w:r>
          <w:t>Sensor spectral bandwidths</w:t>
        </w:r>
        <w:bookmarkEnd w:id="1153"/>
      </w:ins>
    </w:p>
    <w:tbl>
      <w:tblPr>
        <w:tblStyle w:val="MyThesisTable"/>
        <w:tblW w:w="5000" w:type="pct"/>
        <w:tblBorders>
          <w:insideV w:val="single" w:sz="12" w:space="0" w:color="000000" w:themeColor="text1"/>
        </w:tblBorders>
        <w:tblLook w:val="01E0" w:firstRow="1" w:lastRow="1" w:firstColumn="1" w:lastColumn="1" w:noHBand="0" w:noVBand="0"/>
      </w:tblPr>
      <w:tblGrid>
        <w:gridCol w:w="1062"/>
        <w:gridCol w:w="1042"/>
        <w:gridCol w:w="1565"/>
        <w:gridCol w:w="347"/>
        <w:gridCol w:w="1041"/>
        <w:gridCol w:w="1563"/>
        <w:gridCol w:w="347"/>
        <w:gridCol w:w="1041"/>
        <w:gridCol w:w="1565"/>
      </w:tblGrid>
      <w:tr w:rsidR="007F4F89" w:rsidRPr="001F034D" w14:paraId="4981FDF0" w14:textId="77777777" w:rsidTr="00266B10">
        <w:trPr>
          <w:cnfStyle w:val="100000000000" w:firstRow="1" w:lastRow="0" w:firstColumn="0" w:lastColumn="0" w:oddVBand="0" w:evenVBand="0" w:oddHBand="0" w:evenHBand="0" w:firstRowFirstColumn="0" w:firstRowLastColumn="0" w:lastRowFirstColumn="0" w:lastRowLastColumn="0"/>
          <w:ins w:id="1159" w:author="avn" w:date="2014-09-18T22:02:00Z"/>
        </w:trPr>
        <w:tc>
          <w:tcPr>
            <w:tcW w:w="1037" w:type="dxa"/>
            <w:tcBorders>
              <w:bottom w:val="nil"/>
            </w:tcBorders>
          </w:tcPr>
          <w:p w14:paraId="1FAD024F" w14:textId="77777777" w:rsidR="007F4F89" w:rsidRPr="008E0C3A" w:rsidRDefault="007F4F89" w:rsidP="00266B10">
            <w:pPr>
              <w:pStyle w:val="1TableText"/>
              <w:tabs>
                <w:tab w:val="num" w:pos="993"/>
              </w:tabs>
              <w:jc w:val="center"/>
              <w:rPr>
                <w:ins w:id="1160" w:author="avn" w:date="2014-09-18T22:02:00Z"/>
              </w:rPr>
            </w:pPr>
          </w:p>
        </w:tc>
        <w:tc>
          <w:tcPr>
            <w:tcW w:w="2548" w:type="dxa"/>
            <w:gridSpan w:val="2"/>
          </w:tcPr>
          <w:p w14:paraId="4B3E58C8" w14:textId="699DB7B6" w:rsidR="007F4F89" w:rsidRPr="00C90DAE" w:rsidRDefault="007F4F89" w:rsidP="00266B10">
            <w:pPr>
              <w:jc w:val="center"/>
              <w:rPr>
                <w:ins w:id="1161" w:author="avn" w:date="2014-09-18T22:02:00Z"/>
              </w:rPr>
            </w:pPr>
            <w:ins w:id="1162" w:author="avn" w:date="2014-09-18T22:02:00Z">
              <w:del w:id="1163" w:author="Van Niekerk, A, Prof &lt;avn@sun.ac.za&gt;" w:date="2014-09-19T07:53:00Z">
                <w:r w:rsidRPr="00C90DAE" w:rsidDel="00462F48">
                  <w:rPr>
                    <w:rFonts w:ascii="Times New Roman" w:hAnsi="Times New Roman"/>
                    <w:sz w:val="16"/>
                  </w:rPr>
                  <w:delText xml:space="preserve">Intergraph </w:delText>
                </w:r>
              </w:del>
              <w:r w:rsidRPr="00C90DAE">
                <w:rPr>
                  <w:rFonts w:ascii="Times New Roman" w:hAnsi="Times New Roman"/>
                  <w:sz w:val="16"/>
                </w:rPr>
                <w:t>DMC</w:t>
              </w:r>
            </w:ins>
          </w:p>
        </w:tc>
        <w:tc>
          <w:tcPr>
            <w:tcW w:w="339" w:type="dxa"/>
            <w:tcBorders>
              <w:bottom w:val="nil"/>
            </w:tcBorders>
          </w:tcPr>
          <w:p w14:paraId="31E0C075" w14:textId="77777777" w:rsidR="007F4F89" w:rsidRPr="006D2AF4" w:rsidRDefault="007F4F89" w:rsidP="00266B10">
            <w:pPr>
              <w:jc w:val="center"/>
              <w:rPr>
                <w:ins w:id="1164" w:author="avn" w:date="2014-09-18T22:02:00Z"/>
                <w:sz w:val="16"/>
                <w:szCs w:val="16"/>
              </w:rPr>
            </w:pPr>
          </w:p>
        </w:tc>
        <w:tc>
          <w:tcPr>
            <w:tcW w:w="2546" w:type="dxa"/>
            <w:gridSpan w:val="2"/>
          </w:tcPr>
          <w:p w14:paraId="16440D24" w14:textId="77777777" w:rsidR="007F4F89" w:rsidRPr="008E0C3A" w:rsidRDefault="007F4F89" w:rsidP="00266B10">
            <w:pPr>
              <w:pStyle w:val="1TableText"/>
              <w:tabs>
                <w:tab w:val="num" w:pos="993"/>
              </w:tabs>
              <w:jc w:val="center"/>
              <w:rPr>
                <w:ins w:id="1165" w:author="avn" w:date="2014-09-18T22:02:00Z"/>
              </w:rPr>
            </w:pPr>
            <w:ins w:id="1166" w:author="avn" w:date="2014-09-18T22:02:00Z">
              <w:r w:rsidRPr="008E0C3A">
                <w:t>MODIS</w:t>
              </w:r>
            </w:ins>
          </w:p>
        </w:tc>
        <w:tc>
          <w:tcPr>
            <w:tcW w:w="339" w:type="dxa"/>
            <w:tcBorders>
              <w:bottom w:val="nil"/>
            </w:tcBorders>
          </w:tcPr>
          <w:p w14:paraId="4BB8E03D" w14:textId="77777777" w:rsidR="007F4F89" w:rsidRPr="006D2AF4" w:rsidRDefault="007F4F89" w:rsidP="00266B10">
            <w:pPr>
              <w:pStyle w:val="1TableText"/>
              <w:tabs>
                <w:tab w:val="num" w:pos="993"/>
              </w:tabs>
              <w:jc w:val="center"/>
              <w:rPr>
                <w:ins w:id="1167" w:author="avn" w:date="2014-09-18T22:02:00Z"/>
              </w:rPr>
            </w:pPr>
          </w:p>
        </w:tc>
        <w:tc>
          <w:tcPr>
            <w:tcW w:w="2548" w:type="dxa"/>
            <w:gridSpan w:val="2"/>
          </w:tcPr>
          <w:p w14:paraId="0E7F6CEA" w14:textId="77777777" w:rsidR="007F4F89" w:rsidRPr="008E0C3A" w:rsidRDefault="007F4F89" w:rsidP="00266B10">
            <w:pPr>
              <w:pStyle w:val="1TableText"/>
              <w:tabs>
                <w:tab w:val="num" w:pos="993"/>
              </w:tabs>
              <w:jc w:val="center"/>
              <w:rPr>
                <w:ins w:id="1168" w:author="avn" w:date="2014-09-18T22:02:00Z"/>
              </w:rPr>
            </w:pPr>
            <w:ins w:id="1169" w:author="avn" w:date="2014-09-18T22:02:00Z">
              <w:r w:rsidRPr="008E0C3A">
                <w:t>SPOT</w:t>
              </w:r>
            </w:ins>
          </w:p>
        </w:tc>
      </w:tr>
      <w:tr w:rsidR="007F4F89" w:rsidRPr="001F034D" w14:paraId="22395F7D" w14:textId="77777777" w:rsidTr="00266B10">
        <w:trPr>
          <w:ins w:id="1170" w:author="avn" w:date="2014-09-18T22:02:00Z"/>
        </w:trPr>
        <w:tc>
          <w:tcPr>
            <w:tcW w:w="1037" w:type="dxa"/>
            <w:tcBorders>
              <w:top w:val="nil"/>
              <w:bottom w:val="single" w:sz="12" w:space="0" w:color="000000" w:themeColor="text1"/>
              <w:right w:val="nil"/>
            </w:tcBorders>
          </w:tcPr>
          <w:p w14:paraId="1AF7AB1E" w14:textId="77777777" w:rsidR="007F4F89" w:rsidRPr="007645A4" w:rsidRDefault="007F4F89" w:rsidP="00266B10">
            <w:pPr>
              <w:pStyle w:val="1TableText"/>
              <w:tabs>
                <w:tab w:val="num" w:pos="993"/>
              </w:tabs>
              <w:jc w:val="center"/>
              <w:rPr>
                <w:ins w:id="1171" w:author="avn" w:date="2014-09-18T22:02:00Z"/>
                <w:b/>
              </w:rPr>
            </w:pPr>
          </w:p>
        </w:tc>
        <w:tc>
          <w:tcPr>
            <w:tcW w:w="1018" w:type="dxa"/>
            <w:tcBorders>
              <w:top w:val="single" w:sz="12" w:space="0" w:color="000000" w:themeColor="text1"/>
              <w:left w:val="nil"/>
              <w:bottom w:val="single" w:sz="12" w:space="0" w:color="000000" w:themeColor="text1"/>
              <w:right w:val="nil"/>
            </w:tcBorders>
          </w:tcPr>
          <w:p w14:paraId="2A6C69F4" w14:textId="77777777" w:rsidR="007F4F89" w:rsidRPr="007645A4" w:rsidRDefault="007F4F89" w:rsidP="00266B10">
            <w:pPr>
              <w:pStyle w:val="1TableText"/>
              <w:tabs>
                <w:tab w:val="num" w:pos="993"/>
              </w:tabs>
              <w:jc w:val="center"/>
              <w:rPr>
                <w:ins w:id="1172" w:author="avn" w:date="2014-09-18T22:02:00Z"/>
                <w:b/>
              </w:rPr>
            </w:pPr>
            <w:ins w:id="1173" w:author="avn" w:date="2014-09-18T22:02:00Z">
              <w:r w:rsidRPr="007645A4">
                <w:rPr>
                  <w:b/>
                </w:rPr>
                <w:t>Band</w:t>
              </w:r>
            </w:ins>
          </w:p>
        </w:tc>
        <w:tc>
          <w:tcPr>
            <w:tcW w:w="1530" w:type="dxa"/>
            <w:tcBorders>
              <w:top w:val="single" w:sz="12" w:space="0" w:color="000000" w:themeColor="text1"/>
              <w:left w:val="nil"/>
              <w:bottom w:val="single" w:sz="12" w:space="0" w:color="000000" w:themeColor="text1"/>
              <w:right w:val="nil"/>
            </w:tcBorders>
          </w:tcPr>
          <w:p w14:paraId="1C297721" w14:textId="77777777" w:rsidR="007F4F89" w:rsidRPr="007645A4" w:rsidRDefault="007F4F89" w:rsidP="00266B10">
            <w:pPr>
              <w:pStyle w:val="1TableText"/>
              <w:tabs>
                <w:tab w:val="num" w:pos="993"/>
              </w:tabs>
              <w:jc w:val="center"/>
              <w:rPr>
                <w:ins w:id="1174" w:author="avn" w:date="2014-09-18T22:02:00Z"/>
                <w:b/>
              </w:rPr>
            </w:pPr>
            <w:ins w:id="1175" w:author="avn" w:date="2014-09-18T22:02:00Z">
              <w:r w:rsidRPr="007645A4">
                <w:rPr>
                  <w:b/>
                </w:rPr>
                <w:t>Bandwidth (nm)</w:t>
              </w:r>
            </w:ins>
          </w:p>
        </w:tc>
        <w:tc>
          <w:tcPr>
            <w:tcW w:w="339" w:type="dxa"/>
            <w:tcBorders>
              <w:top w:val="nil"/>
              <w:left w:val="nil"/>
              <w:bottom w:val="single" w:sz="12" w:space="0" w:color="000000" w:themeColor="text1"/>
              <w:right w:val="nil"/>
            </w:tcBorders>
          </w:tcPr>
          <w:p w14:paraId="7DCBFD62" w14:textId="77777777" w:rsidR="007F4F89" w:rsidRPr="007645A4" w:rsidRDefault="007F4F89" w:rsidP="00266B10">
            <w:pPr>
              <w:pStyle w:val="1TableText"/>
              <w:tabs>
                <w:tab w:val="num" w:pos="993"/>
              </w:tabs>
              <w:jc w:val="center"/>
              <w:rPr>
                <w:ins w:id="1176" w:author="avn" w:date="2014-09-18T22:02:00Z"/>
                <w:b/>
              </w:rPr>
            </w:pPr>
          </w:p>
        </w:tc>
        <w:tc>
          <w:tcPr>
            <w:tcW w:w="1018" w:type="dxa"/>
            <w:tcBorders>
              <w:top w:val="single" w:sz="12" w:space="0" w:color="000000" w:themeColor="text1"/>
              <w:left w:val="nil"/>
              <w:bottom w:val="single" w:sz="12" w:space="0" w:color="000000" w:themeColor="text1"/>
              <w:right w:val="nil"/>
            </w:tcBorders>
          </w:tcPr>
          <w:p w14:paraId="15C494FC" w14:textId="77777777" w:rsidR="007F4F89" w:rsidRPr="007645A4" w:rsidRDefault="007F4F89" w:rsidP="00266B10">
            <w:pPr>
              <w:pStyle w:val="1TableText"/>
              <w:tabs>
                <w:tab w:val="num" w:pos="993"/>
              </w:tabs>
              <w:jc w:val="center"/>
              <w:rPr>
                <w:ins w:id="1177" w:author="avn" w:date="2014-09-18T22:02:00Z"/>
                <w:b/>
              </w:rPr>
            </w:pPr>
            <w:ins w:id="1178" w:author="avn" w:date="2014-09-18T22:02:00Z">
              <w:r w:rsidRPr="007645A4">
                <w:rPr>
                  <w:b/>
                </w:rPr>
                <w:t>Band</w:t>
              </w:r>
            </w:ins>
          </w:p>
        </w:tc>
        <w:tc>
          <w:tcPr>
            <w:tcW w:w="1528" w:type="dxa"/>
            <w:tcBorders>
              <w:top w:val="single" w:sz="12" w:space="0" w:color="000000" w:themeColor="text1"/>
              <w:left w:val="nil"/>
              <w:bottom w:val="single" w:sz="12" w:space="0" w:color="000000" w:themeColor="text1"/>
              <w:right w:val="nil"/>
            </w:tcBorders>
          </w:tcPr>
          <w:p w14:paraId="31944F1B" w14:textId="77777777" w:rsidR="007F4F89" w:rsidRPr="007645A4" w:rsidRDefault="007F4F89" w:rsidP="00266B10">
            <w:pPr>
              <w:pStyle w:val="1TableText"/>
              <w:tabs>
                <w:tab w:val="num" w:pos="993"/>
              </w:tabs>
              <w:jc w:val="center"/>
              <w:rPr>
                <w:ins w:id="1179" w:author="avn" w:date="2014-09-18T22:02:00Z"/>
                <w:b/>
              </w:rPr>
            </w:pPr>
            <w:ins w:id="1180" w:author="avn" w:date="2014-09-18T22:02:00Z">
              <w:r w:rsidRPr="007645A4">
                <w:rPr>
                  <w:b/>
                </w:rPr>
                <w:t>Bandwidth (nm)</w:t>
              </w:r>
            </w:ins>
          </w:p>
        </w:tc>
        <w:tc>
          <w:tcPr>
            <w:tcW w:w="339" w:type="dxa"/>
            <w:tcBorders>
              <w:top w:val="nil"/>
              <w:left w:val="nil"/>
              <w:bottom w:val="single" w:sz="12" w:space="0" w:color="000000" w:themeColor="text1"/>
              <w:right w:val="nil"/>
            </w:tcBorders>
          </w:tcPr>
          <w:p w14:paraId="21AB8432" w14:textId="77777777" w:rsidR="007F4F89" w:rsidRPr="007645A4" w:rsidRDefault="007F4F89" w:rsidP="00266B10">
            <w:pPr>
              <w:pStyle w:val="1TableText"/>
              <w:tabs>
                <w:tab w:val="num" w:pos="993"/>
              </w:tabs>
              <w:jc w:val="center"/>
              <w:rPr>
                <w:ins w:id="1181" w:author="avn" w:date="2014-09-18T22:02:00Z"/>
                <w:b/>
              </w:rPr>
            </w:pPr>
          </w:p>
        </w:tc>
        <w:tc>
          <w:tcPr>
            <w:tcW w:w="1018" w:type="dxa"/>
            <w:tcBorders>
              <w:top w:val="single" w:sz="12" w:space="0" w:color="000000" w:themeColor="text1"/>
              <w:left w:val="nil"/>
              <w:bottom w:val="single" w:sz="12" w:space="0" w:color="000000" w:themeColor="text1"/>
              <w:right w:val="nil"/>
            </w:tcBorders>
          </w:tcPr>
          <w:p w14:paraId="4BFB2D48" w14:textId="77777777" w:rsidR="007F4F89" w:rsidRPr="007645A4" w:rsidRDefault="007F4F89" w:rsidP="00266B10">
            <w:pPr>
              <w:pStyle w:val="1TableText"/>
              <w:tabs>
                <w:tab w:val="num" w:pos="993"/>
              </w:tabs>
              <w:jc w:val="center"/>
              <w:rPr>
                <w:ins w:id="1182" w:author="avn" w:date="2014-09-18T22:02:00Z"/>
                <w:b/>
              </w:rPr>
            </w:pPr>
            <w:ins w:id="1183" w:author="avn" w:date="2014-09-18T22:02:00Z">
              <w:r w:rsidRPr="007645A4">
                <w:rPr>
                  <w:b/>
                </w:rPr>
                <w:t>Band</w:t>
              </w:r>
            </w:ins>
          </w:p>
        </w:tc>
        <w:tc>
          <w:tcPr>
            <w:tcW w:w="1530" w:type="dxa"/>
            <w:tcBorders>
              <w:top w:val="single" w:sz="12" w:space="0" w:color="000000" w:themeColor="text1"/>
              <w:left w:val="nil"/>
              <w:bottom w:val="single" w:sz="12" w:space="0" w:color="000000" w:themeColor="text1"/>
            </w:tcBorders>
          </w:tcPr>
          <w:p w14:paraId="7E05090E" w14:textId="77777777" w:rsidR="007F4F89" w:rsidRPr="007645A4" w:rsidRDefault="007F4F89" w:rsidP="00266B10">
            <w:pPr>
              <w:pStyle w:val="1TableText"/>
              <w:tabs>
                <w:tab w:val="num" w:pos="993"/>
              </w:tabs>
              <w:jc w:val="center"/>
              <w:rPr>
                <w:ins w:id="1184" w:author="avn" w:date="2014-09-18T22:02:00Z"/>
                <w:b/>
              </w:rPr>
            </w:pPr>
            <w:ins w:id="1185" w:author="avn" w:date="2014-09-18T22:02:00Z">
              <w:r w:rsidRPr="007645A4">
                <w:rPr>
                  <w:b/>
                </w:rPr>
                <w:t>Bandwidth (nm)</w:t>
              </w:r>
            </w:ins>
          </w:p>
        </w:tc>
      </w:tr>
      <w:tr w:rsidR="007F4F89" w:rsidRPr="0002729A" w14:paraId="5A4D6921" w14:textId="77777777" w:rsidTr="00266B10">
        <w:trPr>
          <w:ins w:id="1186" w:author="avn" w:date="2014-09-18T22:02:00Z"/>
        </w:trPr>
        <w:tc>
          <w:tcPr>
            <w:tcW w:w="1037" w:type="dxa"/>
            <w:tcBorders>
              <w:top w:val="single" w:sz="12" w:space="0" w:color="000000" w:themeColor="text1"/>
              <w:right w:val="nil"/>
            </w:tcBorders>
          </w:tcPr>
          <w:p w14:paraId="0E110C90" w14:textId="77777777" w:rsidR="007F4F89" w:rsidRPr="001F034D" w:rsidRDefault="007F4F89" w:rsidP="00266B10">
            <w:pPr>
              <w:pStyle w:val="1TableText"/>
              <w:tabs>
                <w:tab w:val="num" w:pos="993"/>
              </w:tabs>
              <w:jc w:val="center"/>
              <w:rPr>
                <w:ins w:id="1187" w:author="avn" w:date="2014-09-18T22:02:00Z"/>
                <w:b/>
              </w:rPr>
            </w:pPr>
            <w:ins w:id="1188" w:author="avn" w:date="2014-09-18T22:02:00Z">
              <w:r w:rsidRPr="001F034D">
                <w:rPr>
                  <w:b/>
                </w:rPr>
                <w:t>Red</w:t>
              </w:r>
            </w:ins>
          </w:p>
        </w:tc>
        <w:tc>
          <w:tcPr>
            <w:tcW w:w="1018" w:type="dxa"/>
            <w:tcBorders>
              <w:top w:val="single" w:sz="12" w:space="0" w:color="000000" w:themeColor="text1"/>
              <w:left w:val="nil"/>
              <w:right w:val="nil"/>
            </w:tcBorders>
          </w:tcPr>
          <w:p w14:paraId="3F1BB519" w14:textId="77777777" w:rsidR="007F4F89" w:rsidRPr="00315E6B" w:rsidRDefault="007F4F89" w:rsidP="00266B10">
            <w:pPr>
              <w:pStyle w:val="1TableText"/>
              <w:tabs>
                <w:tab w:val="num" w:pos="993"/>
              </w:tabs>
              <w:jc w:val="center"/>
              <w:rPr>
                <w:ins w:id="1189" w:author="avn" w:date="2014-09-18T22:02:00Z"/>
              </w:rPr>
            </w:pPr>
            <w:ins w:id="1190" w:author="avn" w:date="2014-09-18T22:02:00Z">
              <w:r w:rsidRPr="00315E6B">
                <w:t>-</w:t>
              </w:r>
            </w:ins>
          </w:p>
        </w:tc>
        <w:tc>
          <w:tcPr>
            <w:tcW w:w="1530" w:type="dxa"/>
            <w:tcBorders>
              <w:top w:val="single" w:sz="12" w:space="0" w:color="000000" w:themeColor="text1"/>
              <w:left w:val="nil"/>
              <w:right w:val="nil"/>
            </w:tcBorders>
          </w:tcPr>
          <w:p w14:paraId="24FF502F" w14:textId="77777777" w:rsidR="007F4F89" w:rsidRPr="00315E6B" w:rsidRDefault="007F4F89" w:rsidP="00266B10">
            <w:pPr>
              <w:pStyle w:val="1TableText"/>
              <w:tabs>
                <w:tab w:val="num" w:pos="993"/>
              </w:tabs>
              <w:jc w:val="center"/>
              <w:rPr>
                <w:ins w:id="1191" w:author="avn" w:date="2014-09-18T22:02:00Z"/>
              </w:rPr>
            </w:pPr>
            <w:ins w:id="1192" w:author="avn" w:date="2014-09-18T22:02:00Z">
              <w:r w:rsidRPr="00315E6B">
                <w:t>590 - 675</w:t>
              </w:r>
            </w:ins>
          </w:p>
        </w:tc>
        <w:tc>
          <w:tcPr>
            <w:tcW w:w="339" w:type="dxa"/>
            <w:tcBorders>
              <w:top w:val="single" w:sz="12" w:space="0" w:color="000000" w:themeColor="text1"/>
              <w:left w:val="nil"/>
              <w:right w:val="nil"/>
            </w:tcBorders>
          </w:tcPr>
          <w:p w14:paraId="71B3D537" w14:textId="77777777" w:rsidR="007F4F89" w:rsidRPr="00315E6B" w:rsidRDefault="007F4F89" w:rsidP="00266B10">
            <w:pPr>
              <w:pStyle w:val="1TableText"/>
              <w:tabs>
                <w:tab w:val="num" w:pos="993"/>
              </w:tabs>
              <w:jc w:val="center"/>
              <w:rPr>
                <w:ins w:id="1193" w:author="avn" w:date="2014-09-18T22:02:00Z"/>
              </w:rPr>
            </w:pPr>
          </w:p>
        </w:tc>
        <w:tc>
          <w:tcPr>
            <w:tcW w:w="1018" w:type="dxa"/>
            <w:tcBorders>
              <w:top w:val="single" w:sz="12" w:space="0" w:color="000000" w:themeColor="text1"/>
              <w:left w:val="nil"/>
              <w:right w:val="nil"/>
            </w:tcBorders>
          </w:tcPr>
          <w:p w14:paraId="1B079D63" w14:textId="77777777" w:rsidR="007F4F89" w:rsidRPr="00315E6B" w:rsidRDefault="007F4F89" w:rsidP="00266B10">
            <w:pPr>
              <w:pStyle w:val="1TableText"/>
              <w:tabs>
                <w:tab w:val="num" w:pos="993"/>
              </w:tabs>
              <w:jc w:val="center"/>
              <w:rPr>
                <w:ins w:id="1194" w:author="avn" w:date="2014-09-18T22:02:00Z"/>
              </w:rPr>
            </w:pPr>
            <w:ins w:id="1195" w:author="avn" w:date="2014-09-18T22:02:00Z">
              <w:r w:rsidRPr="00315E6B">
                <w:t>4</w:t>
              </w:r>
            </w:ins>
          </w:p>
        </w:tc>
        <w:tc>
          <w:tcPr>
            <w:tcW w:w="1528" w:type="dxa"/>
            <w:tcBorders>
              <w:top w:val="single" w:sz="12" w:space="0" w:color="000000" w:themeColor="text1"/>
              <w:left w:val="nil"/>
              <w:right w:val="nil"/>
            </w:tcBorders>
          </w:tcPr>
          <w:p w14:paraId="0E2DA2EE" w14:textId="77777777" w:rsidR="007F4F89" w:rsidRPr="00315E6B" w:rsidRDefault="007F4F89" w:rsidP="00266B10">
            <w:pPr>
              <w:pStyle w:val="1TableText"/>
              <w:tabs>
                <w:tab w:val="num" w:pos="993"/>
              </w:tabs>
              <w:jc w:val="center"/>
              <w:rPr>
                <w:ins w:id="1196" w:author="avn" w:date="2014-09-18T22:02:00Z"/>
              </w:rPr>
            </w:pPr>
            <w:ins w:id="1197" w:author="avn" w:date="2014-09-18T22:02:00Z">
              <w:r w:rsidRPr="00315E6B">
                <w:t>620 – 670</w:t>
              </w:r>
            </w:ins>
          </w:p>
        </w:tc>
        <w:tc>
          <w:tcPr>
            <w:tcW w:w="339" w:type="dxa"/>
            <w:tcBorders>
              <w:top w:val="single" w:sz="12" w:space="0" w:color="000000" w:themeColor="text1"/>
              <w:left w:val="nil"/>
              <w:right w:val="nil"/>
            </w:tcBorders>
          </w:tcPr>
          <w:p w14:paraId="07D02E46" w14:textId="77777777" w:rsidR="007F4F89" w:rsidRPr="00315E6B" w:rsidRDefault="007F4F89" w:rsidP="00266B10">
            <w:pPr>
              <w:pStyle w:val="1TableText"/>
              <w:tabs>
                <w:tab w:val="num" w:pos="993"/>
              </w:tabs>
              <w:jc w:val="center"/>
              <w:rPr>
                <w:ins w:id="1198" w:author="avn" w:date="2014-09-18T22:02:00Z"/>
              </w:rPr>
            </w:pPr>
          </w:p>
        </w:tc>
        <w:tc>
          <w:tcPr>
            <w:tcW w:w="1018" w:type="dxa"/>
            <w:tcBorders>
              <w:top w:val="single" w:sz="12" w:space="0" w:color="000000" w:themeColor="text1"/>
              <w:left w:val="nil"/>
              <w:right w:val="nil"/>
            </w:tcBorders>
          </w:tcPr>
          <w:p w14:paraId="588BF48B" w14:textId="77777777" w:rsidR="007F4F89" w:rsidRPr="00315E6B" w:rsidRDefault="007F4F89" w:rsidP="00266B10">
            <w:pPr>
              <w:pStyle w:val="1TableText"/>
              <w:tabs>
                <w:tab w:val="num" w:pos="993"/>
              </w:tabs>
              <w:jc w:val="center"/>
              <w:rPr>
                <w:ins w:id="1199" w:author="avn" w:date="2014-09-18T22:02:00Z"/>
              </w:rPr>
            </w:pPr>
            <w:ins w:id="1200" w:author="avn" w:date="2014-09-18T22:02:00Z">
              <w:r w:rsidRPr="00315E6B">
                <w:t>2</w:t>
              </w:r>
            </w:ins>
          </w:p>
        </w:tc>
        <w:tc>
          <w:tcPr>
            <w:tcW w:w="1530" w:type="dxa"/>
            <w:tcBorders>
              <w:top w:val="single" w:sz="12" w:space="0" w:color="000000" w:themeColor="text1"/>
              <w:left w:val="nil"/>
            </w:tcBorders>
          </w:tcPr>
          <w:p w14:paraId="0C314C6B" w14:textId="77777777" w:rsidR="007F4F89" w:rsidRPr="00315E6B" w:rsidRDefault="007F4F89" w:rsidP="00266B10">
            <w:pPr>
              <w:pStyle w:val="1TableText"/>
              <w:tabs>
                <w:tab w:val="num" w:pos="993"/>
              </w:tabs>
              <w:jc w:val="center"/>
              <w:rPr>
                <w:ins w:id="1201" w:author="avn" w:date="2014-09-18T22:02:00Z"/>
              </w:rPr>
            </w:pPr>
            <w:ins w:id="1202" w:author="avn" w:date="2014-09-18T22:02:00Z">
              <w:r w:rsidRPr="00315E6B">
                <w:t>610 - 680</w:t>
              </w:r>
            </w:ins>
          </w:p>
        </w:tc>
      </w:tr>
      <w:tr w:rsidR="007F4F89" w:rsidRPr="0002729A" w14:paraId="31FEE3B8" w14:textId="77777777" w:rsidTr="00266B10">
        <w:trPr>
          <w:ins w:id="1203" w:author="avn" w:date="2014-09-18T22:02:00Z"/>
        </w:trPr>
        <w:tc>
          <w:tcPr>
            <w:tcW w:w="1037" w:type="dxa"/>
            <w:tcBorders>
              <w:right w:val="nil"/>
            </w:tcBorders>
          </w:tcPr>
          <w:p w14:paraId="66C70308" w14:textId="77777777" w:rsidR="007F4F89" w:rsidRPr="001F034D" w:rsidRDefault="007F4F89" w:rsidP="00266B10">
            <w:pPr>
              <w:pStyle w:val="1TableText"/>
              <w:tabs>
                <w:tab w:val="num" w:pos="993"/>
              </w:tabs>
              <w:jc w:val="center"/>
              <w:rPr>
                <w:ins w:id="1204" w:author="avn" w:date="2014-09-18T22:02:00Z"/>
                <w:b/>
              </w:rPr>
            </w:pPr>
            <w:ins w:id="1205" w:author="avn" w:date="2014-09-18T22:02:00Z">
              <w:r w:rsidRPr="001F034D">
                <w:rPr>
                  <w:b/>
                </w:rPr>
                <w:t>Green</w:t>
              </w:r>
            </w:ins>
          </w:p>
        </w:tc>
        <w:tc>
          <w:tcPr>
            <w:tcW w:w="1018" w:type="dxa"/>
            <w:tcBorders>
              <w:left w:val="nil"/>
              <w:right w:val="nil"/>
            </w:tcBorders>
          </w:tcPr>
          <w:p w14:paraId="7BCC4742" w14:textId="77777777" w:rsidR="007F4F89" w:rsidRPr="00315E6B" w:rsidRDefault="007F4F89" w:rsidP="00266B10">
            <w:pPr>
              <w:pStyle w:val="1TableText"/>
              <w:tabs>
                <w:tab w:val="num" w:pos="993"/>
              </w:tabs>
              <w:jc w:val="center"/>
              <w:rPr>
                <w:ins w:id="1206" w:author="avn" w:date="2014-09-18T22:02:00Z"/>
              </w:rPr>
            </w:pPr>
            <w:ins w:id="1207" w:author="avn" w:date="2014-09-18T22:02:00Z">
              <w:r w:rsidRPr="00315E6B">
                <w:t>-</w:t>
              </w:r>
            </w:ins>
          </w:p>
        </w:tc>
        <w:tc>
          <w:tcPr>
            <w:tcW w:w="1530" w:type="dxa"/>
            <w:tcBorders>
              <w:left w:val="nil"/>
              <w:right w:val="nil"/>
            </w:tcBorders>
          </w:tcPr>
          <w:p w14:paraId="66D6AAC2" w14:textId="77777777" w:rsidR="007F4F89" w:rsidRPr="00315E6B" w:rsidRDefault="007F4F89" w:rsidP="00266B10">
            <w:pPr>
              <w:pStyle w:val="1TableText"/>
              <w:tabs>
                <w:tab w:val="num" w:pos="993"/>
              </w:tabs>
              <w:jc w:val="center"/>
              <w:rPr>
                <w:ins w:id="1208" w:author="avn" w:date="2014-09-18T22:02:00Z"/>
              </w:rPr>
            </w:pPr>
            <w:ins w:id="1209" w:author="avn" w:date="2014-09-18T22:02:00Z">
              <w:r w:rsidRPr="00315E6B">
                <w:t>500 - 650</w:t>
              </w:r>
            </w:ins>
          </w:p>
        </w:tc>
        <w:tc>
          <w:tcPr>
            <w:tcW w:w="339" w:type="dxa"/>
            <w:tcBorders>
              <w:left w:val="nil"/>
              <w:right w:val="nil"/>
            </w:tcBorders>
          </w:tcPr>
          <w:p w14:paraId="5461B103" w14:textId="77777777" w:rsidR="007F4F89" w:rsidRPr="00315E6B" w:rsidRDefault="007F4F89" w:rsidP="00266B10">
            <w:pPr>
              <w:pStyle w:val="1TableText"/>
              <w:tabs>
                <w:tab w:val="num" w:pos="993"/>
              </w:tabs>
              <w:jc w:val="center"/>
              <w:rPr>
                <w:ins w:id="1210" w:author="avn" w:date="2014-09-18T22:02:00Z"/>
              </w:rPr>
            </w:pPr>
          </w:p>
        </w:tc>
        <w:tc>
          <w:tcPr>
            <w:tcW w:w="1018" w:type="dxa"/>
            <w:tcBorders>
              <w:left w:val="nil"/>
              <w:right w:val="nil"/>
            </w:tcBorders>
          </w:tcPr>
          <w:p w14:paraId="42D0A671" w14:textId="77777777" w:rsidR="007F4F89" w:rsidRPr="00315E6B" w:rsidRDefault="007F4F89" w:rsidP="00266B10">
            <w:pPr>
              <w:pStyle w:val="1TableText"/>
              <w:tabs>
                <w:tab w:val="num" w:pos="993"/>
              </w:tabs>
              <w:jc w:val="center"/>
              <w:rPr>
                <w:ins w:id="1211" w:author="avn" w:date="2014-09-18T22:02:00Z"/>
              </w:rPr>
            </w:pPr>
            <w:ins w:id="1212" w:author="avn" w:date="2014-09-18T22:02:00Z">
              <w:r w:rsidRPr="00315E6B">
                <w:t>1</w:t>
              </w:r>
            </w:ins>
          </w:p>
        </w:tc>
        <w:tc>
          <w:tcPr>
            <w:tcW w:w="1528" w:type="dxa"/>
            <w:tcBorders>
              <w:left w:val="nil"/>
              <w:right w:val="nil"/>
            </w:tcBorders>
          </w:tcPr>
          <w:p w14:paraId="598E1B89" w14:textId="77777777" w:rsidR="007F4F89" w:rsidRPr="00315E6B" w:rsidRDefault="007F4F89" w:rsidP="00266B10">
            <w:pPr>
              <w:pStyle w:val="1TableText"/>
              <w:tabs>
                <w:tab w:val="num" w:pos="993"/>
              </w:tabs>
              <w:jc w:val="center"/>
              <w:rPr>
                <w:ins w:id="1213" w:author="avn" w:date="2014-09-18T22:02:00Z"/>
              </w:rPr>
            </w:pPr>
            <w:ins w:id="1214" w:author="avn" w:date="2014-09-18T22:02:00Z">
              <w:r w:rsidRPr="00315E6B">
                <w:t>545 – 565</w:t>
              </w:r>
            </w:ins>
          </w:p>
        </w:tc>
        <w:tc>
          <w:tcPr>
            <w:tcW w:w="339" w:type="dxa"/>
            <w:tcBorders>
              <w:left w:val="nil"/>
              <w:right w:val="nil"/>
            </w:tcBorders>
          </w:tcPr>
          <w:p w14:paraId="3BC3327B" w14:textId="77777777" w:rsidR="007F4F89" w:rsidRPr="00315E6B" w:rsidRDefault="007F4F89" w:rsidP="00266B10">
            <w:pPr>
              <w:pStyle w:val="1TableText"/>
              <w:tabs>
                <w:tab w:val="num" w:pos="993"/>
              </w:tabs>
              <w:jc w:val="center"/>
              <w:rPr>
                <w:ins w:id="1215" w:author="avn" w:date="2014-09-18T22:02:00Z"/>
              </w:rPr>
            </w:pPr>
          </w:p>
        </w:tc>
        <w:tc>
          <w:tcPr>
            <w:tcW w:w="1018" w:type="dxa"/>
            <w:tcBorders>
              <w:left w:val="nil"/>
              <w:right w:val="nil"/>
            </w:tcBorders>
          </w:tcPr>
          <w:p w14:paraId="4A747F1C" w14:textId="77777777" w:rsidR="007F4F89" w:rsidRPr="00315E6B" w:rsidRDefault="007F4F89" w:rsidP="00266B10">
            <w:pPr>
              <w:pStyle w:val="1TableText"/>
              <w:tabs>
                <w:tab w:val="num" w:pos="993"/>
              </w:tabs>
              <w:jc w:val="center"/>
              <w:rPr>
                <w:ins w:id="1216" w:author="avn" w:date="2014-09-18T22:02:00Z"/>
              </w:rPr>
            </w:pPr>
            <w:ins w:id="1217" w:author="avn" w:date="2014-09-18T22:02:00Z">
              <w:r w:rsidRPr="00315E6B">
                <w:t>1</w:t>
              </w:r>
            </w:ins>
          </w:p>
        </w:tc>
        <w:tc>
          <w:tcPr>
            <w:tcW w:w="1530" w:type="dxa"/>
            <w:tcBorders>
              <w:left w:val="nil"/>
            </w:tcBorders>
          </w:tcPr>
          <w:p w14:paraId="723D3A9F" w14:textId="77777777" w:rsidR="007F4F89" w:rsidRPr="00315E6B" w:rsidRDefault="007F4F89" w:rsidP="00266B10">
            <w:pPr>
              <w:pStyle w:val="1TableText"/>
              <w:tabs>
                <w:tab w:val="num" w:pos="993"/>
              </w:tabs>
              <w:jc w:val="center"/>
              <w:rPr>
                <w:ins w:id="1218" w:author="avn" w:date="2014-09-18T22:02:00Z"/>
              </w:rPr>
            </w:pPr>
            <w:ins w:id="1219" w:author="avn" w:date="2014-09-18T22:02:00Z">
              <w:r w:rsidRPr="00315E6B">
                <w:t>500 - 590</w:t>
              </w:r>
            </w:ins>
          </w:p>
        </w:tc>
      </w:tr>
      <w:tr w:rsidR="007F4F89" w:rsidRPr="0002729A" w14:paraId="79F8706F" w14:textId="77777777" w:rsidTr="00266B10">
        <w:trPr>
          <w:ins w:id="1220" w:author="avn" w:date="2014-09-18T22:02:00Z"/>
        </w:trPr>
        <w:tc>
          <w:tcPr>
            <w:tcW w:w="1037" w:type="dxa"/>
            <w:tcBorders>
              <w:right w:val="nil"/>
            </w:tcBorders>
          </w:tcPr>
          <w:p w14:paraId="1A72CA5C" w14:textId="77777777" w:rsidR="007F4F89" w:rsidRPr="001F034D" w:rsidRDefault="007F4F89" w:rsidP="00266B10">
            <w:pPr>
              <w:pStyle w:val="1TableText"/>
              <w:tabs>
                <w:tab w:val="num" w:pos="993"/>
              </w:tabs>
              <w:jc w:val="center"/>
              <w:rPr>
                <w:ins w:id="1221" w:author="avn" w:date="2014-09-18T22:02:00Z"/>
                <w:b/>
              </w:rPr>
            </w:pPr>
            <w:ins w:id="1222" w:author="avn" w:date="2014-09-18T22:02:00Z">
              <w:r w:rsidRPr="001F034D">
                <w:rPr>
                  <w:b/>
                </w:rPr>
                <w:t>Blue</w:t>
              </w:r>
            </w:ins>
          </w:p>
        </w:tc>
        <w:tc>
          <w:tcPr>
            <w:tcW w:w="1018" w:type="dxa"/>
            <w:tcBorders>
              <w:left w:val="nil"/>
              <w:right w:val="nil"/>
            </w:tcBorders>
          </w:tcPr>
          <w:p w14:paraId="40C9EDF5" w14:textId="77777777" w:rsidR="007F4F89" w:rsidRPr="00315E6B" w:rsidRDefault="007F4F89" w:rsidP="00266B10">
            <w:pPr>
              <w:pStyle w:val="1TableText"/>
              <w:tabs>
                <w:tab w:val="num" w:pos="993"/>
              </w:tabs>
              <w:jc w:val="center"/>
              <w:rPr>
                <w:ins w:id="1223" w:author="avn" w:date="2014-09-18T22:02:00Z"/>
              </w:rPr>
            </w:pPr>
            <w:ins w:id="1224" w:author="avn" w:date="2014-09-18T22:02:00Z">
              <w:r w:rsidRPr="00315E6B">
                <w:t>-</w:t>
              </w:r>
            </w:ins>
          </w:p>
        </w:tc>
        <w:tc>
          <w:tcPr>
            <w:tcW w:w="1530" w:type="dxa"/>
            <w:tcBorders>
              <w:left w:val="nil"/>
              <w:right w:val="nil"/>
            </w:tcBorders>
          </w:tcPr>
          <w:p w14:paraId="1DBAB53C" w14:textId="77777777" w:rsidR="007F4F89" w:rsidRPr="00315E6B" w:rsidRDefault="007F4F89" w:rsidP="00266B10">
            <w:pPr>
              <w:pStyle w:val="1TableText"/>
              <w:tabs>
                <w:tab w:val="num" w:pos="993"/>
              </w:tabs>
              <w:jc w:val="center"/>
              <w:rPr>
                <w:ins w:id="1225" w:author="avn" w:date="2014-09-18T22:02:00Z"/>
              </w:rPr>
            </w:pPr>
            <w:ins w:id="1226" w:author="avn" w:date="2014-09-18T22:02:00Z">
              <w:r w:rsidRPr="00315E6B">
                <w:t>400 - 580</w:t>
              </w:r>
            </w:ins>
          </w:p>
        </w:tc>
        <w:tc>
          <w:tcPr>
            <w:tcW w:w="339" w:type="dxa"/>
            <w:tcBorders>
              <w:left w:val="nil"/>
              <w:right w:val="nil"/>
            </w:tcBorders>
          </w:tcPr>
          <w:p w14:paraId="1EC7817C" w14:textId="77777777" w:rsidR="007F4F89" w:rsidRPr="00315E6B" w:rsidRDefault="007F4F89" w:rsidP="00266B10">
            <w:pPr>
              <w:pStyle w:val="1TableText"/>
              <w:tabs>
                <w:tab w:val="num" w:pos="993"/>
              </w:tabs>
              <w:jc w:val="center"/>
              <w:rPr>
                <w:ins w:id="1227" w:author="avn" w:date="2014-09-18T22:02:00Z"/>
              </w:rPr>
            </w:pPr>
          </w:p>
        </w:tc>
        <w:tc>
          <w:tcPr>
            <w:tcW w:w="1018" w:type="dxa"/>
            <w:tcBorders>
              <w:left w:val="nil"/>
              <w:right w:val="nil"/>
            </w:tcBorders>
          </w:tcPr>
          <w:p w14:paraId="66BF3ED9" w14:textId="77777777" w:rsidR="007F4F89" w:rsidRPr="00315E6B" w:rsidRDefault="007F4F89" w:rsidP="00266B10">
            <w:pPr>
              <w:pStyle w:val="1TableText"/>
              <w:tabs>
                <w:tab w:val="num" w:pos="993"/>
              </w:tabs>
              <w:jc w:val="center"/>
              <w:rPr>
                <w:ins w:id="1228" w:author="avn" w:date="2014-09-18T22:02:00Z"/>
              </w:rPr>
            </w:pPr>
            <w:ins w:id="1229" w:author="avn" w:date="2014-09-18T22:02:00Z">
              <w:r w:rsidRPr="00315E6B">
                <w:t>3</w:t>
              </w:r>
            </w:ins>
          </w:p>
        </w:tc>
        <w:tc>
          <w:tcPr>
            <w:tcW w:w="1528" w:type="dxa"/>
            <w:tcBorders>
              <w:left w:val="nil"/>
              <w:right w:val="nil"/>
            </w:tcBorders>
          </w:tcPr>
          <w:p w14:paraId="51DAEBA3" w14:textId="77777777" w:rsidR="007F4F89" w:rsidRPr="00315E6B" w:rsidRDefault="007F4F89" w:rsidP="00266B10">
            <w:pPr>
              <w:pStyle w:val="1TableText"/>
              <w:tabs>
                <w:tab w:val="num" w:pos="993"/>
              </w:tabs>
              <w:jc w:val="center"/>
              <w:rPr>
                <w:ins w:id="1230" w:author="avn" w:date="2014-09-18T22:02:00Z"/>
              </w:rPr>
            </w:pPr>
            <w:ins w:id="1231" w:author="avn" w:date="2014-09-18T22:02:00Z">
              <w:r w:rsidRPr="00315E6B">
                <w:t>459 – 479</w:t>
              </w:r>
            </w:ins>
          </w:p>
        </w:tc>
        <w:tc>
          <w:tcPr>
            <w:tcW w:w="339" w:type="dxa"/>
            <w:tcBorders>
              <w:left w:val="nil"/>
              <w:right w:val="nil"/>
            </w:tcBorders>
          </w:tcPr>
          <w:p w14:paraId="568EC021" w14:textId="77777777" w:rsidR="007F4F89" w:rsidRPr="00315E6B" w:rsidRDefault="007F4F89" w:rsidP="00266B10">
            <w:pPr>
              <w:pStyle w:val="1TableText"/>
              <w:tabs>
                <w:tab w:val="num" w:pos="993"/>
              </w:tabs>
              <w:jc w:val="center"/>
              <w:rPr>
                <w:ins w:id="1232" w:author="avn" w:date="2014-09-18T22:02:00Z"/>
              </w:rPr>
            </w:pPr>
          </w:p>
        </w:tc>
        <w:tc>
          <w:tcPr>
            <w:tcW w:w="1018" w:type="dxa"/>
            <w:tcBorders>
              <w:left w:val="nil"/>
              <w:right w:val="nil"/>
            </w:tcBorders>
          </w:tcPr>
          <w:p w14:paraId="3D6D8BC1" w14:textId="77777777" w:rsidR="007F4F89" w:rsidRPr="00315E6B" w:rsidRDefault="007F4F89" w:rsidP="00266B10">
            <w:pPr>
              <w:pStyle w:val="1TableText"/>
              <w:tabs>
                <w:tab w:val="num" w:pos="993"/>
              </w:tabs>
              <w:jc w:val="center"/>
              <w:rPr>
                <w:ins w:id="1233" w:author="avn" w:date="2014-09-18T22:02:00Z"/>
              </w:rPr>
            </w:pPr>
            <w:ins w:id="1234" w:author="avn" w:date="2014-09-18T22:02:00Z">
              <w:r w:rsidRPr="00315E6B">
                <w:t>-</w:t>
              </w:r>
            </w:ins>
          </w:p>
        </w:tc>
        <w:tc>
          <w:tcPr>
            <w:tcW w:w="1530" w:type="dxa"/>
            <w:tcBorders>
              <w:left w:val="nil"/>
            </w:tcBorders>
          </w:tcPr>
          <w:p w14:paraId="2E9735D1" w14:textId="77777777" w:rsidR="007F4F89" w:rsidRPr="00315E6B" w:rsidRDefault="007F4F89" w:rsidP="00266B10">
            <w:pPr>
              <w:pStyle w:val="1TableText"/>
              <w:tabs>
                <w:tab w:val="num" w:pos="993"/>
              </w:tabs>
              <w:jc w:val="center"/>
              <w:rPr>
                <w:ins w:id="1235" w:author="avn" w:date="2014-09-18T22:02:00Z"/>
              </w:rPr>
            </w:pPr>
            <w:ins w:id="1236" w:author="avn" w:date="2014-09-18T22:02:00Z">
              <w:r w:rsidRPr="00315E6B">
                <w:t>-</w:t>
              </w:r>
            </w:ins>
          </w:p>
        </w:tc>
      </w:tr>
      <w:tr w:rsidR="007F4F89" w:rsidRPr="0002729A" w14:paraId="7C59C245" w14:textId="77777777" w:rsidTr="00266B10">
        <w:trPr>
          <w:trHeight w:val="424"/>
          <w:ins w:id="1237" w:author="avn" w:date="2014-09-18T22:02:00Z"/>
        </w:trPr>
        <w:tc>
          <w:tcPr>
            <w:tcW w:w="1037" w:type="dxa"/>
            <w:tcBorders>
              <w:bottom w:val="single" w:sz="12" w:space="0" w:color="000000" w:themeColor="text1"/>
              <w:right w:val="nil"/>
            </w:tcBorders>
          </w:tcPr>
          <w:p w14:paraId="4AFE468A" w14:textId="77777777" w:rsidR="007F4F89" w:rsidRPr="001F034D" w:rsidRDefault="007F4F89" w:rsidP="00266B10">
            <w:pPr>
              <w:pStyle w:val="1TableText"/>
              <w:tabs>
                <w:tab w:val="num" w:pos="993"/>
              </w:tabs>
              <w:jc w:val="center"/>
              <w:rPr>
                <w:ins w:id="1238" w:author="avn" w:date="2014-09-18T22:02:00Z"/>
                <w:b/>
              </w:rPr>
            </w:pPr>
            <w:ins w:id="1239" w:author="avn" w:date="2014-09-18T22:02:00Z">
              <w:r w:rsidRPr="001F034D">
                <w:rPr>
                  <w:b/>
                </w:rPr>
                <w:t>Near infrared</w:t>
              </w:r>
            </w:ins>
          </w:p>
        </w:tc>
        <w:tc>
          <w:tcPr>
            <w:tcW w:w="1018" w:type="dxa"/>
            <w:tcBorders>
              <w:left w:val="nil"/>
              <w:bottom w:val="single" w:sz="12" w:space="0" w:color="000000" w:themeColor="text1"/>
              <w:right w:val="nil"/>
            </w:tcBorders>
          </w:tcPr>
          <w:p w14:paraId="17E4EB7C" w14:textId="77777777" w:rsidR="007F4F89" w:rsidRPr="00315E6B" w:rsidRDefault="007F4F89" w:rsidP="00266B10">
            <w:pPr>
              <w:pStyle w:val="1TableText"/>
              <w:tabs>
                <w:tab w:val="num" w:pos="993"/>
              </w:tabs>
              <w:jc w:val="center"/>
              <w:rPr>
                <w:ins w:id="1240" w:author="avn" w:date="2014-09-18T22:02:00Z"/>
              </w:rPr>
            </w:pPr>
            <w:ins w:id="1241" w:author="avn" w:date="2014-09-18T22:02:00Z">
              <w:r w:rsidRPr="00315E6B">
                <w:t>-</w:t>
              </w:r>
            </w:ins>
          </w:p>
        </w:tc>
        <w:tc>
          <w:tcPr>
            <w:tcW w:w="1530" w:type="dxa"/>
            <w:tcBorders>
              <w:left w:val="nil"/>
              <w:bottom w:val="single" w:sz="12" w:space="0" w:color="000000" w:themeColor="text1"/>
              <w:right w:val="nil"/>
            </w:tcBorders>
          </w:tcPr>
          <w:p w14:paraId="442AB53C" w14:textId="77777777" w:rsidR="007F4F89" w:rsidRPr="00315E6B" w:rsidRDefault="007F4F89" w:rsidP="00266B10">
            <w:pPr>
              <w:pStyle w:val="1TableText"/>
              <w:tabs>
                <w:tab w:val="num" w:pos="993"/>
              </w:tabs>
              <w:jc w:val="center"/>
              <w:rPr>
                <w:ins w:id="1242" w:author="avn" w:date="2014-09-18T22:02:00Z"/>
              </w:rPr>
            </w:pPr>
            <w:ins w:id="1243" w:author="avn" w:date="2014-09-18T22:02:00Z">
              <w:r w:rsidRPr="00315E6B">
                <w:t>675 - 850</w:t>
              </w:r>
            </w:ins>
          </w:p>
        </w:tc>
        <w:tc>
          <w:tcPr>
            <w:tcW w:w="339" w:type="dxa"/>
            <w:tcBorders>
              <w:left w:val="nil"/>
              <w:bottom w:val="single" w:sz="12" w:space="0" w:color="000000" w:themeColor="text1"/>
              <w:right w:val="nil"/>
            </w:tcBorders>
          </w:tcPr>
          <w:p w14:paraId="357799B0" w14:textId="77777777" w:rsidR="007F4F89" w:rsidRPr="00315E6B" w:rsidRDefault="007F4F89" w:rsidP="00266B10">
            <w:pPr>
              <w:pStyle w:val="1TableText"/>
              <w:tabs>
                <w:tab w:val="num" w:pos="993"/>
              </w:tabs>
              <w:jc w:val="center"/>
              <w:rPr>
                <w:ins w:id="1244" w:author="avn" w:date="2014-09-18T22:02:00Z"/>
              </w:rPr>
            </w:pPr>
          </w:p>
        </w:tc>
        <w:tc>
          <w:tcPr>
            <w:tcW w:w="1018" w:type="dxa"/>
            <w:tcBorders>
              <w:left w:val="nil"/>
              <w:bottom w:val="single" w:sz="12" w:space="0" w:color="000000" w:themeColor="text1"/>
              <w:right w:val="nil"/>
            </w:tcBorders>
          </w:tcPr>
          <w:p w14:paraId="484FB513" w14:textId="77777777" w:rsidR="007F4F89" w:rsidRPr="00315E6B" w:rsidRDefault="007F4F89" w:rsidP="00266B10">
            <w:pPr>
              <w:pStyle w:val="1TableText"/>
              <w:tabs>
                <w:tab w:val="num" w:pos="993"/>
              </w:tabs>
              <w:jc w:val="center"/>
              <w:rPr>
                <w:ins w:id="1245" w:author="avn" w:date="2014-09-18T22:02:00Z"/>
              </w:rPr>
            </w:pPr>
            <w:ins w:id="1246" w:author="avn" w:date="2014-09-18T22:02:00Z">
              <w:r w:rsidRPr="00315E6B">
                <w:t>2</w:t>
              </w:r>
            </w:ins>
          </w:p>
        </w:tc>
        <w:tc>
          <w:tcPr>
            <w:tcW w:w="1528" w:type="dxa"/>
            <w:tcBorders>
              <w:left w:val="nil"/>
              <w:bottom w:val="single" w:sz="12" w:space="0" w:color="000000" w:themeColor="text1"/>
              <w:right w:val="nil"/>
            </w:tcBorders>
          </w:tcPr>
          <w:p w14:paraId="34E28653" w14:textId="77777777" w:rsidR="007F4F89" w:rsidRPr="00315E6B" w:rsidRDefault="007F4F89" w:rsidP="00266B10">
            <w:pPr>
              <w:pStyle w:val="1TableText"/>
              <w:tabs>
                <w:tab w:val="num" w:pos="993"/>
              </w:tabs>
              <w:jc w:val="center"/>
              <w:rPr>
                <w:ins w:id="1247" w:author="avn" w:date="2014-09-18T22:02:00Z"/>
              </w:rPr>
            </w:pPr>
            <w:ins w:id="1248" w:author="avn" w:date="2014-09-18T22:02:00Z">
              <w:r w:rsidRPr="00315E6B">
                <w:t>841 – 876</w:t>
              </w:r>
            </w:ins>
          </w:p>
        </w:tc>
        <w:tc>
          <w:tcPr>
            <w:tcW w:w="339" w:type="dxa"/>
            <w:tcBorders>
              <w:left w:val="nil"/>
              <w:bottom w:val="single" w:sz="12" w:space="0" w:color="000000" w:themeColor="text1"/>
              <w:right w:val="nil"/>
            </w:tcBorders>
          </w:tcPr>
          <w:p w14:paraId="7147F19F" w14:textId="77777777" w:rsidR="007F4F89" w:rsidRPr="00315E6B" w:rsidRDefault="007F4F89" w:rsidP="00266B10">
            <w:pPr>
              <w:pStyle w:val="1TableText"/>
              <w:tabs>
                <w:tab w:val="num" w:pos="993"/>
              </w:tabs>
              <w:jc w:val="center"/>
              <w:rPr>
                <w:ins w:id="1249" w:author="avn" w:date="2014-09-18T22:02:00Z"/>
              </w:rPr>
            </w:pPr>
          </w:p>
        </w:tc>
        <w:tc>
          <w:tcPr>
            <w:tcW w:w="1018" w:type="dxa"/>
            <w:tcBorders>
              <w:left w:val="nil"/>
              <w:bottom w:val="single" w:sz="12" w:space="0" w:color="000000" w:themeColor="text1"/>
              <w:right w:val="nil"/>
            </w:tcBorders>
          </w:tcPr>
          <w:p w14:paraId="700D47EF" w14:textId="77777777" w:rsidR="007F4F89" w:rsidRPr="00315E6B" w:rsidRDefault="007F4F89" w:rsidP="00266B10">
            <w:pPr>
              <w:pStyle w:val="1TableText"/>
              <w:tabs>
                <w:tab w:val="num" w:pos="993"/>
              </w:tabs>
              <w:jc w:val="center"/>
              <w:rPr>
                <w:ins w:id="1250" w:author="avn" w:date="2014-09-18T22:02:00Z"/>
              </w:rPr>
            </w:pPr>
            <w:ins w:id="1251" w:author="avn" w:date="2014-09-18T22:02:00Z">
              <w:r w:rsidRPr="00315E6B">
                <w:t>3</w:t>
              </w:r>
            </w:ins>
          </w:p>
        </w:tc>
        <w:tc>
          <w:tcPr>
            <w:tcW w:w="1530" w:type="dxa"/>
            <w:tcBorders>
              <w:left w:val="nil"/>
              <w:bottom w:val="single" w:sz="12" w:space="0" w:color="000000" w:themeColor="text1"/>
            </w:tcBorders>
          </w:tcPr>
          <w:p w14:paraId="488DA0AC" w14:textId="77777777" w:rsidR="007F4F89" w:rsidRPr="00315E6B" w:rsidRDefault="007F4F89" w:rsidP="00266B10">
            <w:pPr>
              <w:pStyle w:val="1TableText"/>
              <w:tabs>
                <w:tab w:val="num" w:pos="993"/>
              </w:tabs>
              <w:jc w:val="center"/>
              <w:rPr>
                <w:ins w:id="1252" w:author="avn" w:date="2014-09-18T22:02:00Z"/>
              </w:rPr>
            </w:pPr>
            <w:ins w:id="1253" w:author="avn" w:date="2014-09-18T22:02:00Z">
              <w:r w:rsidRPr="00315E6B">
                <w:t>780 - 890</w:t>
              </w:r>
            </w:ins>
          </w:p>
        </w:tc>
      </w:tr>
    </w:tbl>
    <w:p w14:paraId="1A7EBE77" w14:textId="77777777" w:rsidR="007F4F89" w:rsidRPr="0002729A" w:rsidRDefault="007F4F89" w:rsidP="007F4F89">
      <w:pPr>
        <w:pStyle w:val="1TableText"/>
        <w:jc w:val="center"/>
        <w:rPr>
          <w:ins w:id="1254" w:author="avn" w:date="2014-09-18T22:02:00Z"/>
        </w:rPr>
      </w:pPr>
      <w:ins w:id="1255" w:author="avn" w:date="2014-09-18T22:02:00Z">
        <w:r w:rsidRPr="0002729A">
          <w:rPr>
            <w:noProof/>
            <w:lang w:val="en-ZA" w:eastAsia="en-ZA"/>
          </w:rPr>
          <mc:AlternateContent>
            <mc:Choice Requires="wps">
              <w:drawing>
                <wp:anchor distT="0" distB="0" distL="114300" distR="114300" simplePos="0" relativeHeight="251672576" behindDoc="0" locked="0" layoutInCell="1" allowOverlap="1" wp14:anchorId="2057FA7F" wp14:editId="6A31970D">
                  <wp:simplePos x="0" y="0"/>
                  <wp:positionH relativeFrom="column">
                    <wp:posOffset>1291590</wp:posOffset>
                  </wp:positionH>
                  <wp:positionV relativeFrom="paragraph">
                    <wp:posOffset>27305</wp:posOffset>
                  </wp:positionV>
                  <wp:extent cx="4666615" cy="247650"/>
                  <wp:effectExtent l="0" t="0" r="635" b="0"/>
                  <wp:wrapNone/>
                  <wp:docPr id="36"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55DBF2" w14:textId="011203D3" w:rsidR="004D7CF6" w:rsidRDefault="004D7CF6" w:rsidP="007F4F89">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7FA7F" id="Text Box 2444" o:spid="_x0000_s1045" type="#_x0000_t202" style="position:absolute;left:0;text-align:left;margin-left:101.7pt;margin-top:2.15pt;width:367.4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" filled="f" stroked="f">
                  <v:textbox inset="1mm,1mm,1mm,1mm">
                    <w:txbxContent>
                      <w:p w14:paraId="0155DBF2" w14:textId="011203D3" w:rsidR="004D7CF6" w:rsidRDefault="004D7CF6" w:rsidP="007F4F89">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v:textbox>
                </v:shape>
              </w:pict>
            </mc:Fallback>
          </mc:AlternateContent>
        </w:r>
        <w:r w:rsidRPr="0002729A">
          <w:t xml:space="preserve">                                                                                                                                                   </w:t>
        </w:r>
      </w:ins>
    </w:p>
    <w:p w14:paraId="0B5D9634" w14:textId="77777777" w:rsidR="007F4F89" w:rsidRDefault="007F4F89" w:rsidP="007F4F89">
      <w:pPr>
        <w:pStyle w:val="1TeksCharChar"/>
        <w:rPr>
          <w:ins w:id="1256" w:author="avn" w:date="2014-09-18T22:02:00Z"/>
        </w:rPr>
      </w:pPr>
    </w:p>
    <w:p w14:paraId="5A36BF4D" w14:textId="77777777" w:rsidR="007F4F89" w:rsidRDefault="007F4F89" w:rsidP="00A02F3C">
      <w:pPr>
        <w:pStyle w:val="1TeksCharChar"/>
      </w:pPr>
    </w:p>
    <w:p w14:paraId="244E20CC" w14:textId="77777777" w:rsidR="00FF4401" w:rsidRDefault="001A1067" w:rsidP="00A02F3C">
      <w:pPr>
        <w:pStyle w:val="Heading2"/>
      </w:pPr>
      <w:bookmarkStart w:id="1257" w:name="_Toc418946171"/>
      <w:bookmarkStart w:id="1258" w:name="_Toc394607645"/>
      <w:r>
        <w:t>RESULTS</w:t>
      </w:r>
      <w:bookmarkEnd w:id="1257"/>
    </w:p>
    <w:p w14:paraId="4426CAC6" w14:textId="6BF6BF45" w:rsidR="00EE5F6B" w:rsidRDefault="00462F48">
      <w:pPr>
        <w:pStyle w:val="Heading3"/>
      </w:pPr>
      <w:bookmarkStart w:id="1259" w:name="_Toc418946172"/>
      <w:r>
        <w:t>Mosaic</w:t>
      </w:r>
      <w:ins w:id="1260" w:author="d j h" w:date="2015-05-09T16:08:00Z">
        <w:r w:rsidR="00A02F3C">
          <w:t>k</w:t>
        </w:r>
      </w:ins>
      <w:r>
        <w:t>ing</w:t>
      </w:r>
      <w:bookmarkEnd w:id="1258"/>
      <w:bookmarkEnd w:id="1259"/>
    </w:p>
    <w:p w14:paraId="6393A342" w14:textId="2C060090" w:rsidR="001A1067" w:rsidRDefault="001A1067" w:rsidP="001A1067">
      <w:pPr>
        <w:pStyle w:val="1TeksCharChar"/>
        <w:rPr>
          <w:ins w:id="1261" w:author="Van Niekerk, A, Prof &lt;avn@sun.ac.za&gt;" w:date="2014-09-18T15:42:00Z"/>
        </w:rPr>
      </w:pPr>
      <w:r>
        <w:fldChar w:fldCharType="begin"/>
      </w:r>
      <w:r>
        <w:instrText xml:space="preserve"> REF _Ref389939317 \h </w:instrText>
      </w:r>
      <w:r>
        <w:fldChar w:fldCharType="separate"/>
      </w:r>
      <w:r w:rsidR="007701D5">
        <w:t xml:space="preserve">Figure </w:t>
      </w:r>
      <w:r w:rsidR="007701D5">
        <w:rPr>
          <w:noProof/>
        </w:rPr>
        <w:t>2</w:t>
      </w:r>
      <w:r w:rsidR="007701D5">
        <w:t>.</w:t>
      </w:r>
      <w:r w:rsidR="007701D5">
        <w:rPr>
          <w:noProof/>
        </w:rPr>
        <w:t>2</w:t>
      </w:r>
      <w:r>
        <w:fldChar w:fldCharType="end"/>
      </w:r>
      <w:r>
        <w:t xml:space="preserve"> shows the </w:t>
      </w:r>
      <w:commentRangeStart w:id="1262"/>
      <w:commentRangeStart w:id="1263"/>
      <w:proofErr w:type="spellStart"/>
      <w:r>
        <w:t>uncalibrated</w:t>
      </w:r>
      <w:proofErr w:type="spellEnd"/>
      <w:r>
        <w:t xml:space="preserve"> </w:t>
      </w:r>
      <w:commentRangeEnd w:id="1262"/>
      <w:r>
        <w:rPr>
          <w:rStyle w:val="CommentReference"/>
        </w:rPr>
        <w:commentReference w:id="1262"/>
      </w:r>
      <w:commentRangeEnd w:id="1263"/>
      <w:r w:rsidR="00EF159B">
        <w:rPr>
          <w:rStyle w:val="CommentReference"/>
        </w:rPr>
        <w:commentReference w:id="1263"/>
      </w:r>
      <w:ins w:id="1264" w:author="Van Niekerk, A, Prof &lt;avn@sun.ac.za&gt;" w:date="2014-09-18T15:43:00Z">
        <w:r>
          <w:t>set of</w:t>
        </w:r>
      </w:ins>
      <w:ins w:id="1265" w:author="Van Niekerk, A, Prof &lt;avn@sun.ac.za&gt;" w:date="2014-09-18T15:42:00Z">
        <w:r>
          <w:t xml:space="preserve"> RGB </w:t>
        </w:r>
      </w:ins>
      <w:ins w:id="1266" w:author="Van Niekerk, A, Prof &lt;avn@sun.ac.za&gt;" w:date="2014-09-19T07:54:00Z">
        <w:r w:rsidR="00462F48">
          <w:t>DMC images</w:t>
        </w:r>
      </w:ins>
      <w:ins w:id="1267" w:author="Van Niekerk, A, Prof &lt;avn@sun.ac.za&gt;" w:date="2014-09-18T15:42:00Z">
        <w:r>
          <w:t xml:space="preserve"> </w:t>
        </w:r>
      </w:ins>
      <w:ins w:id="1268" w:author="Van Niekerk, A, Prof &lt;avn@sun.ac.za&gt;" w:date="2014-09-18T15:43:00Z">
        <w:r>
          <w:t>(</w:t>
        </w:r>
      </w:ins>
      <w:ins w:id="1269" w:author="Van Niekerk, A, Prof &lt;avn@sun.ac.za&gt;" w:date="2014-09-18T15:42:00Z">
        <w:r>
          <w:t>bordered in red</w:t>
        </w:r>
      </w:ins>
      <w:ins w:id="1270" w:author="Van Niekerk, A, Prof &lt;avn@sun.ac.za&gt;" w:date="2014-09-18T15:43:00Z">
        <w:r>
          <w:t>)</w:t>
        </w:r>
      </w:ins>
      <w:ins w:id="1271" w:author="Van Niekerk, A, Prof &lt;avn@sun.ac.za&gt;" w:date="2014-09-18T15:42:00Z">
        <w:r>
          <w:t xml:space="preserve">, against a background of the MODIS reference image.  </w:t>
        </w:r>
      </w:ins>
      <w:ins w:id="1272" w:author="Van Niekerk, A, Prof &lt;avn@sun.ac.za&gt;" w:date="2014-09-19T07:54:00Z">
        <w:r w:rsidR="00462F48">
          <w:t>Seam lines</w:t>
        </w:r>
      </w:ins>
      <w:ins w:id="1273" w:author="Van Niekerk, A, Prof &lt;avn@sun.ac.za&gt;" w:date="2014-09-18T15:42:00Z">
        <w:r>
          <w:t xml:space="preserve"> between adjacent </w:t>
        </w:r>
      </w:ins>
      <w:ins w:id="1274" w:author="Van Niekerk, A, Prof &lt;avn@sun.ac.za&gt;" w:date="2014-09-19T07:54:00Z">
        <w:r w:rsidR="00462F48">
          <w:t xml:space="preserve">DMC images </w:t>
        </w:r>
      </w:ins>
      <w:ins w:id="1275" w:author="Van Niekerk, A, Prof &lt;avn@sun.ac.za&gt;" w:date="2014-09-18T15:42:00Z">
        <w:r>
          <w:t xml:space="preserve">and </w:t>
        </w:r>
      </w:ins>
      <w:ins w:id="1276" w:author="Van Niekerk, A, Prof &lt;avn@sun.ac.za&gt;" w:date="2014-09-19T07:54:00Z">
        <w:del w:id="1277" w:author="d j h" w:date="2015-05-09T16:09:00Z">
          <w:r w:rsidR="00462F48" w:rsidDel="00A02F3C">
            <w:delText xml:space="preserve">colour balance issues </w:delText>
          </w:r>
        </w:del>
      </w:ins>
      <w:ins w:id="1278" w:author="d j h" w:date="2015-05-09T16:09:00Z">
        <w:r w:rsidR="00A02F3C">
          <w:t xml:space="preserve">radiometric variations </w:t>
        </w:r>
      </w:ins>
      <w:ins w:id="1279" w:author="Van Niekerk, A, Prof &lt;avn@sun.ac.za&gt;" w:date="2014-09-18T15:42:00Z">
        <w:r>
          <w:t xml:space="preserve">over the set of </w:t>
        </w:r>
      </w:ins>
      <w:ins w:id="1280" w:author="Van Niekerk, A, Prof &lt;avn@sun.ac.za&gt;" w:date="2014-09-19T07:54:00Z">
        <w:r w:rsidR="00462F48">
          <w:t xml:space="preserve">images </w:t>
        </w:r>
      </w:ins>
      <w:ins w:id="1281" w:author="Van Niekerk, A, Prof &lt;avn@sun.ac.za&gt;" w:date="2014-09-18T15:42:00Z">
        <w:r>
          <w:t xml:space="preserve">are clearly visible. </w:t>
        </w:r>
      </w:ins>
    </w:p>
    <w:p w14:paraId="7907F56F" w14:textId="77777777" w:rsidR="001A1067" w:rsidRPr="00FF4401" w:rsidRDefault="001A1067">
      <w:pPr>
        <w:pStyle w:val="1TeksCharChar"/>
        <w:pPrChange w:id="1282" w:author="Van Niekerk, A, Prof &lt;avn@sun.ac.za&gt;" w:date="2014-09-18T16:03:00Z">
          <w:pPr>
            <w:pStyle w:val="Heading3"/>
          </w:pPr>
        </w:pPrChange>
      </w:pPr>
    </w:p>
    <w:p w14:paraId="1F3DE034" w14:textId="77777777" w:rsidR="00C11751" w:rsidRDefault="00C11751" w:rsidP="00C11751">
      <w:pPr>
        <w:pStyle w:val="1TeksCharChar"/>
        <w:keepNext/>
      </w:pPr>
      <w:r>
        <w:rPr>
          <w:noProof/>
          <w:lang w:val="en-ZA" w:eastAsia="en-ZA"/>
        </w:rPr>
        <w:lastRenderedPageBreak/>
        <w:drawing>
          <wp:inline distT="0" distB="0" distL="0" distR="0" wp14:anchorId="1D45B172" wp14:editId="15B5196A">
            <wp:extent cx="5941695" cy="59416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RectifiedReducedStudyAreaThes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14:paraId="23CEEF4D" w14:textId="77777777" w:rsidR="00C11751" w:rsidRDefault="00C11751" w:rsidP="00C11751">
      <w:pPr>
        <w:pStyle w:val="Caption"/>
        <w:jc w:val="both"/>
      </w:pPr>
      <w:bookmarkStart w:id="1283" w:name="_Ref389939317"/>
      <w:bookmarkStart w:id="1284" w:name="_Toc391220527"/>
      <w:bookmarkStart w:id="1285" w:name="_Toc394582250"/>
      <w:bookmarkStart w:id="1286" w:name="_Toc418946226"/>
      <w:r>
        <w:t xml:space="preserve">Figure </w:t>
      </w:r>
      <w:r w:rsidR="00566368">
        <w:fldChar w:fldCharType="begin"/>
      </w:r>
      <w:r w:rsidR="00566368">
        <w:instrText xml:space="preserve"> STYLEREF 1 \s </w:instrText>
      </w:r>
      <w:r w:rsidR="00566368">
        <w:fldChar w:fldCharType="separate"/>
      </w:r>
      <w:r w:rsidR="007701D5">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ins w:id="1287" w:author="d j h" w:date="2015-05-09T14:47:00Z">
        <w:r w:rsidR="007701D5">
          <w:rPr>
            <w:noProof/>
          </w:rPr>
          <w:t>2</w:t>
        </w:r>
      </w:ins>
      <w:del w:id="1288" w:author="d j h" w:date="2015-05-09T14:47:00Z">
        <w:r w:rsidR="00E92C8E" w:rsidDel="007701D5">
          <w:rPr>
            <w:noProof/>
          </w:rPr>
          <w:delText>1</w:delText>
        </w:r>
      </w:del>
      <w:r w:rsidR="00566368">
        <w:fldChar w:fldCharType="end"/>
      </w:r>
      <w:bookmarkEnd w:id="1283"/>
      <w:r>
        <w:t xml:space="preserve"> </w:t>
      </w:r>
      <w:r w:rsidR="00046A13">
        <w:t xml:space="preserve"> </w:t>
      </w:r>
      <w:r>
        <w:t xml:space="preserve">Camera calibrated mosaic on MODIS reference image </w:t>
      </w:r>
      <w:commentRangeStart w:id="1289"/>
      <w:r>
        <w:t>background</w:t>
      </w:r>
      <w:bookmarkEnd w:id="1284"/>
      <w:bookmarkEnd w:id="1285"/>
      <w:commentRangeEnd w:id="1289"/>
      <w:r w:rsidR="001A1067">
        <w:rPr>
          <w:rStyle w:val="CommentReference"/>
          <w:bCs w:val="0"/>
        </w:rPr>
        <w:commentReference w:id="1289"/>
      </w:r>
      <w:bookmarkEnd w:id="1286"/>
    </w:p>
    <w:p w14:paraId="54BF3097" w14:textId="77777777" w:rsidR="00C11751" w:rsidRDefault="00C11751" w:rsidP="00C11751">
      <w:pPr>
        <w:pStyle w:val="1TeksCharChar"/>
      </w:pPr>
    </w:p>
    <w:p w14:paraId="44B81F8A" w14:textId="5C92DB29" w:rsidR="009E51DB" w:rsidRDefault="001A1067" w:rsidP="009E51DB">
      <w:pPr>
        <w:pStyle w:val="1TeksCharChar"/>
      </w:pPr>
      <w:r>
        <w:t xml:space="preserve">Each </w:t>
      </w:r>
      <w:r w:rsidR="00462F48">
        <w:t>DMC image</w:t>
      </w:r>
      <w:r>
        <w:t xml:space="preserve"> </w:t>
      </w:r>
      <w:r w:rsidR="00C11751">
        <w:t xml:space="preserve">was </w:t>
      </w:r>
      <w:proofErr w:type="spellStart"/>
      <w:r w:rsidR="00C11751">
        <w:t>radiometrically</w:t>
      </w:r>
      <w:proofErr w:type="spellEnd"/>
      <w:r w:rsidR="00C11751">
        <w:t xml:space="preserve"> corrected using the </w:t>
      </w:r>
      <w:r w:rsidR="009E51DB">
        <w:t xml:space="preserve">proposed image-to-image </w:t>
      </w:r>
      <w:r w:rsidR="00C11751">
        <w:t xml:space="preserve">calibration procedure. </w:t>
      </w:r>
      <w:r w:rsidR="009E51DB">
        <w:t xml:space="preserve">The corrected images are shown in </w:t>
      </w:r>
      <w:ins w:id="1290" w:author="d j h" w:date="2015-05-09T16:11:00Z">
        <w:r w:rsidR="00A02F3C">
          <w:t>Figure 2.3</w:t>
        </w:r>
        <w:r w:rsidR="00A02F3C">
          <w:rPr>
            <w:rStyle w:val="CommentReference"/>
          </w:rPr>
          <w:commentReference w:id="1291"/>
        </w:r>
      </w:ins>
      <w:r w:rsidR="009E51DB">
        <w:fldChar w:fldCharType="begin"/>
      </w:r>
      <w:r w:rsidR="009E51DB">
        <w:instrText xml:space="preserve"> REF _Ref389940342 \h </w:instrText>
      </w:r>
      <w:r w:rsidR="009E51DB">
        <w:fldChar w:fldCharType="end"/>
      </w:r>
      <w:r w:rsidR="009E51DB">
        <w:t xml:space="preserve">, bordered in red, against a background of the MODIS reference image.  </w:t>
      </w:r>
      <w:commentRangeStart w:id="1292"/>
      <w:ins w:id="1293" w:author="Van Niekerk, A, Prof &lt;avn@sun.ac.za&gt;" w:date="2014-09-19T07:57:00Z">
        <w:r w:rsidR="00462F48">
          <w:t xml:space="preserve">At the scale of Figure 2.3 </w:t>
        </w:r>
      </w:ins>
      <w:commentRangeEnd w:id="1292"/>
      <w:r w:rsidR="00A02F3C">
        <w:rPr>
          <w:rStyle w:val="CommentReference"/>
        </w:rPr>
        <w:commentReference w:id="1292"/>
      </w:r>
      <w:r w:rsidR="00462F48">
        <w:t>n</w:t>
      </w:r>
      <w:r w:rsidR="009E51DB">
        <w:t xml:space="preserve">o </w:t>
      </w:r>
      <w:ins w:id="1294" w:author="Van Niekerk, A, Prof &lt;avn@sun.ac.za&gt;" w:date="2014-09-19T07:55:00Z">
        <w:r w:rsidR="00462F48">
          <w:t xml:space="preserve">seam lines </w:t>
        </w:r>
      </w:ins>
      <w:ins w:id="1295" w:author="Van Niekerk, A, Prof &lt;avn@sun.ac.za&gt;" w:date="2014-09-19T07:56:00Z">
        <w:r w:rsidR="00462F48">
          <w:t xml:space="preserve">or </w:t>
        </w:r>
        <w:commentRangeStart w:id="1296"/>
        <w:del w:id="1297" w:author="d j h" w:date="2015-05-09T16:11:00Z">
          <w:r w:rsidR="00462F48" w:rsidDel="00A02F3C">
            <w:delText>colour balancing</w:delText>
          </w:r>
        </w:del>
      </w:ins>
      <w:commentRangeEnd w:id="1296"/>
      <w:del w:id="1298" w:author="d j h" w:date="2015-05-09T16:11:00Z">
        <w:r w:rsidR="00A02F3C" w:rsidDel="00A02F3C">
          <w:rPr>
            <w:rStyle w:val="CommentReference"/>
          </w:rPr>
          <w:commentReference w:id="1296"/>
        </w:r>
      </w:del>
      <w:ins w:id="1299" w:author="Van Niekerk, A, Prof &lt;avn@sun.ac.za&gt;" w:date="2014-09-19T07:56:00Z">
        <w:del w:id="1300" w:author="d j h" w:date="2015-05-09T16:11:00Z">
          <w:r w:rsidR="00462F48" w:rsidDel="00A02F3C">
            <w:delText xml:space="preserve"> issues </w:delText>
          </w:r>
        </w:del>
      </w:ins>
      <w:ins w:id="1301" w:author="d j h" w:date="2015-05-09T16:11:00Z">
        <w:r w:rsidR="00A02F3C">
          <w:t xml:space="preserve">radiometric variations </w:t>
        </w:r>
      </w:ins>
      <w:r w:rsidR="009E51DB">
        <w:t xml:space="preserve">are </w:t>
      </w:r>
      <w:r w:rsidR="00392A8A">
        <w:t>apparent</w:t>
      </w:r>
      <w:r w:rsidR="009E51DB">
        <w:t xml:space="preserve"> and the corrected images </w:t>
      </w:r>
      <w:commentRangeStart w:id="1302"/>
      <w:r w:rsidR="009E51DB">
        <w:t xml:space="preserve">match the </w:t>
      </w:r>
      <w:r w:rsidR="00462F48">
        <w:t>reflectance</w:t>
      </w:r>
      <w:del w:id="1303" w:author="d j h" w:date="2015-05-09T16:12:00Z">
        <w:r w:rsidR="009E51DB" w:rsidDel="00A02F3C">
          <w:delText xml:space="preserve"> of</w:delText>
        </w:r>
      </w:del>
      <w:r w:rsidR="009E51DB">
        <w:t xml:space="preserve"> </w:t>
      </w:r>
      <w:r w:rsidR="00462F48">
        <w:t>MODIS reference</w:t>
      </w:r>
      <w:r w:rsidR="009E51DB">
        <w:t xml:space="preserve"> image</w:t>
      </w:r>
      <w:commentRangeEnd w:id="1302"/>
      <w:r w:rsidR="00A02F3C">
        <w:rPr>
          <w:rStyle w:val="CommentReference"/>
        </w:rPr>
        <w:commentReference w:id="1302"/>
      </w:r>
      <w:r w:rsidR="009E51DB">
        <w:t>.</w:t>
      </w:r>
    </w:p>
    <w:p w14:paraId="669ECB0B" w14:textId="77777777" w:rsidR="009E51DB" w:rsidRPr="00D96B6F" w:rsidRDefault="009E51DB" w:rsidP="009E51DB"/>
    <w:p w14:paraId="74E063FF" w14:textId="77777777" w:rsidR="009E51DB" w:rsidRDefault="009E51DB" w:rsidP="009E51DB">
      <w:pPr>
        <w:pStyle w:val="1TeksCharChar"/>
        <w:keepNext/>
      </w:pPr>
      <w:r>
        <w:rPr>
          <w:noProof/>
          <w:lang w:val="en-ZA" w:eastAsia="en-ZA"/>
        </w:rPr>
        <w:lastRenderedPageBreak/>
        <w:drawing>
          <wp:inline distT="0" distB="0" distL="0" distR="0" wp14:anchorId="60610AAA" wp14:editId="05E30A5B">
            <wp:extent cx="5941695" cy="59416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14:paraId="5F692944" w14:textId="77777777" w:rsidR="009E51DB" w:rsidRDefault="009E51DB" w:rsidP="009E51DB">
      <w:pPr>
        <w:pStyle w:val="Caption"/>
        <w:jc w:val="both"/>
      </w:pPr>
      <w:bookmarkStart w:id="1304" w:name="_Toc418946227"/>
      <w:r>
        <w:t xml:space="preserve">Figure </w:t>
      </w:r>
      <w:r>
        <w:fldChar w:fldCharType="begin"/>
      </w:r>
      <w:r>
        <w:instrText xml:space="preserve"> STYLEREF 1 \s </w:instrText>
      </w:r>
      <w:r>
        <w:fldChar w:fldCharType="separate"/>
      </w:r>
      <w:r w:rsidR="007701D5">
        <w:rPr>
          <w:noProof/>
        </w:rPr>
        <w:t>2</w:t>
      </w:r>
      <w:r>
        <w:fldChar w:fldCharType="end"/>
      </w:r>
      <w:r>
        <w:t>.</w:t>
      </w:r>
      <w:r>
        <w:fldChar w:fldCharType="begin"/>
      </w:r>
      <w:r>
        <w:instrText xml:space="preserve"> SEQ Figure \* ARABIC \s 1 </w:instrText>
      </w:r>
      <w:r>
        <w:fldChar w:fldCharType="separate"/>
      </w:r>
      <w:r w:rsidR="007701D5">
        <w:rPr>
          <w:noProof/>
        </w:rPr>
        <w:t>3</w:t>
      </w:r>
      <w:r>
        <w:fldChar w:fldCharType="end"/>
      </w:r>
      <w:r>
        <w:t xml:space="preserve">  </w:t>
      </w:r>
      <w:proofErr w:type="spellStart"/>
      <w:r>
        <w:t>Radiometrically</w:t>
      </w:r>
      <w:proofErr w:type="spellEnd"/>
      <w:r>
        <w:t xml:space="preserve"> calibrated mosaic on MODIS reference image background</w:t>
      </w:r>
      <w:bookmarkEnd w:id="1304"/>
    </w:p>
    <w:p w14:paraId="5C1700DF" w14:textId="77777777" w:rsidR="009E51DB" w:rsidRDefault="009E51DB" w:rsidP="00C11751">
      <w:pPr>
        <w:pStyle w:val="1TeksCharChar"/>
        <w:rPr>
          <w:ins w:id="1305" w:author="Van Niekerk, A, Prof &lt;avn@sun.ac.za&gt;" w:date="2014-09-18T15:50:00Z"/>
        </w:rPr>
      </w:pPr>
    </w:p>
    <w:p w14:paraId="45B805F8" w14:textId="21DFA827" w:rsidR="00C11751" w:rsidRDefault="00C11751" w:rsidP="00C11751">
      <w:pPr>
        <w:pStyle w:val="1TeksCharChar"/>
      </w:pPr>
      <w:r>
        <w:fldChar w:fldCharType="begin"/>
      </w:r>
      <w:r>
        <w:instrText xml:space="preserve"> REF _Ref390011472 \h </w:instrText>
      </w:r>
      <w:r>
        <w:fldChar w:fldCharType="separate"/>
      </w:r>
      <w:r w:rsidR="007701D5">
        <w:t xml:space="preserve">Figure </w:t>
      </w:r>
      <w:r w:rsidR="007701D5">
        <w:rPr>
          <w:noProof/>
        </w:rPr>
        <w:t>2</w:t>
      </w:r>
      <w:r w:rsidR="007701D5">
        <w:t>.</w:t>
      </w:r>
      <w:r w:rsidR="007701D5">
        <w:rPr>
          <w:noProof/>
        </w:rPr>
        <w:t>4</w:t>
      </w:r>
      <w:r>
        <w:fldChar w:fldCharType="end"/>
      </w:r>
      <w:r w:rsidR="00FF4401">
        <w:t>a</w:t>
      </w:r>
      <w:r>
        <w:t xml:space="preserve"> shows a </w:t>
      </w:r>
      <w:ins w:id="1306" w:author="Van Niekerk, A, Prof &lt;avn@sun.ac.za&gt;" w:date="2014-09-18T15:57:00Z">
        <w:del w:id="1307" w:author="d j h" w:date="2015-05-09T16:13:00Z">
          <w:r w:rsidR="00FF4401" w:rsidDel="00A02F3C">
            <w:delText xml:space="preserve">section of a </w:delText>
          </w:r>
        </w:del>
      </w:ins>
      <w:r>
        <w:t xml:space="preserve">single </w:t>
      </w:r>
      <w:r w:rsidR="00462F48">
        <w:t xml:space="preserve">DMC </w:t>
      </w:r>
      <w:r>
        <w:t xml:space="preserve">image </w:t>
      </w:r>
      <w:ins w:id="1308" w:author="Van Niekerk, A, Prof &lt;avn@sun.ac.za&gt;" w:date="2014-09-19T07:57:00Z">
        <w:del w:id="1309" w:author="d j h" w:date="2015-05-09T16:14:00Z">
          <w:r w:rsidR="00462F48" w:rsidDel="00A02F3C">
            <w:delText xml:space="preserve">at a large mapping scale </w:delText>
          </w:r>
        </w:del>
      </w:ins>
      <w:r>
        <w:t xml:space="preserve">with a conspicuous hotspot </w:t>
      </w:r>
      <w:ins w:id="1310" w:author="Van Niekerk, A, Prof &lt;avn@sun.ac.za&gt;" w:date="2014-09-18T15:55:00Z">
        <w:r w:rsidR="009E51DB">
          <w:t>(i.e.</w:t>
        </w:r>
        <w:del w:id="1311" w:author="d j h" w:date="2015-05-09T16:33:00Z">
          <w:r w:rsidR="009E51DB" w:rsidDel="000C382A">
            <w:delText xml:space="preserve"> over exposure</w:delText>
          </w:r>
        </w:del>
      </w:ins>
      <w:ins w:id="1312" w:author="Van Niekerk, A, Prof &lt;avn@sun.ac.za&gt;" w:date="2014-09-18T15:56:00Z">
        <w:del w:id="1313" w:author="d j h" w:date="2015-05-09T16:33:00Z">
          <w:r w:rsidR="009E51DB" w:rsidDel="000C382A">
            <w:delText xml:space="preserve"> due</w:delText>
          </w:r>
        </w:del>
      </w:ins>
      <w:ins w:id="1314" w:author="Van Niekerk, A, Prof &lt;avn@sun.ac.za&gt;" w:date="2014-09-18T15:58:00Z">
        <w:del w:id="1315" w:author="d j h" w:date="2015-05-09T16:33:00Z">
          <w:r w:rsidR="00FF4401" w:rsidDel="000C382A">
            <w:delText xml:space="preserve"> to angle between sensor director and sunshine</w:delText>
          </w:r>
        </w:del>
      </w:ins>
      <w:ins w:id="1316" w:author="d j h" w:date="2015-05-09T16:33:00Z">
        <w:r w:rsidR="000C382A">
          <w:t xml:space="preserve"> </w:t>
        </w:r>
      </w:ins>
      <w:ins w:id="1317" w:author="d j h" w:date="2015-05-09T16:34:00Z">
        <w:r w:rsidR="000C382A">
          <w:t xml:space="preserve">a </w:t>
        </w:r>
      </w:ins>
      <w:ins w:id="1318" w:author="d j h" w:date="2015-05-09T16:33:00Z">
        <w:r w:rsidR="000C382A">
          <w:t>bright area where the view</w:t>
        </w:r>
      </w:ins>
      <w:ins w:id="1319" w:author="d j h" w:date="2015-05-09T16:37:00Z">
        <w:r w:rsidR="000C382A">
          <w:t>ing</w:t>
        </w:r>
      </w:ins>
      <w:ins w:id="1320" w:author="d j h" w:date="2015-05-09T16:35:00Z">
        <w:r w:rsidR="000C382A">
          <w:t xml:space="preserve"> </w:t>
        </w:r>
      </w:ins>
      <w:ins w:id="1321" w:author="d j h" w:date="2015-05-09T16:37:00Z">
        <w:r w:rsidR="000C382A">
          <w:t xml:space="preserve">direction approaches </w:t>
        </w:r>
      </w:ins>
      <w:ins w:id="1322" w:author="d j h" w:date="2015-05-09T16:41:00Z">
        <w:r w:rsidR="000C382A">
          <w:t>the sun</w:t>
        </w:r>
      </w:ins>
      <w:ins w:id="1323" w:author="d j h" w:date="2015-05-09T16:37:00Z">
        <w:r w:rsidR="000C382A">
          <w:t xml:space="preserve"> direction</w:t>
        </w:r>
      </w:ins>
      <w:ins w:id="1324" w:author="d j h" w:date="2015-05-09T16:41:00Z">
        <w:r w:rsidR="000C382A">
          <w:t xml:space="preserve"> </w:t>
        </w:r>
      </w:ins>
      <w:ins w:id="1325" w:author="d j h" w:date="2015-05-09T16:42:00Z">
        <w:r w:rsidR="000C382A">
          <w:fldChar w:fldCharType="begin" w:fldLock="1"/>
        </w:r>
      </w:ins>
      <w:r w:rsidR="000C382A">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Leroy &amp; Deschamps 1992)", "plainTextFormattedCitation" : "(Roujean, Leroy &amp; Deschamps 1992)" }, "properties" : { "noteIndex" : 0 }, "schema" : "https://github.com/citation-style-language/schema/raw/master/csl-citation.json" }</w:instrText>
      </w:r>
      <w:r w:rsidR="000C382A">
        <w:fldChar w:fldCharType="separate"/>
      </w:r>
      <w:r w:rsidR="000C382A" w:rsidRPr="000C382A">
        <w:rPr>
          <w:noProof/>
        </w:rPr>
        <w:t>(Roujean, Leroy &amp; Deschamps 1992)</w:t>
      </w:r>
      <w:ins w:id="1326" w:author="d j h" w:date="2015-05-09T16:42:00Z">
        <w:r w:rsidR="000C382A">
          <w:fldChar w:fldCharType="end"/>
        </w:r>
      </w:ins>
      <w:r w:rsidR="009E51DB">
        <w:t>)</w:t>
      </w:r>
      <w:r w:rsidR="00462F48">
        <w:t xml:space="preserve"> clearly visible</w:t>
      </w:r>
      <w:r>
        <w:t xml:space="preserve">.  </w:t>
      </w:r>
      <w:r w:rsidR="00FF4401">
        <w:t xml:space="preserve">Figure 2.2b shows the corresponding </w:t>
      </w:r>
      <w:r>
        <w:t xml:space="preserve">RGB bands of the </w:t>
      </w:r>
      <w:r w:rsidRPr="00DF14FE">
        <w:rPr>
          <w:b/>
        </w:rPr>
        <w:t>M</w:t>
      </w:r>
      <w:r>
        <w:t xml:space="preserve"> raster</w:t>
      </w:r>
      <w:r w:rsidR="00FF4401">
        <w:t xml:space="preserve">, while Figure 2.2c demonstrates how </w:t>
      </w:r>
      <w:r>
        <w:t xml:space="preserve">the </w:t>
      </w:r>
      <w:r w:rsidR="00FF4401">
        <w:t xml:space="preserve">image-to-image </w:t>
      </w:r>
      <w:r>
        <w:t>cross calibrat</w:t>
      </w:r>
      <w:r w:rsidR="00FF4401">
        <w:t xml:space="preserve">ion method has </w:t>
      </w:r>
      <w:r w:rsidR="00462F48">
        <w:t xml:space="preserve">successfully </w:t>
      </w:r>
      <w:r w:rsidR="00FF4401">
        <w:t xml:space="preserve">removed </w:t>
      </w:r>
      <w:r w:rsidR="00462F48">
        <w:t>the</w:t>
      </w:r>
      <w:r>
        <w:t xml:space="preserve"> hotspot.  </w:t>
      </w:r>
    </w:p>
    <w:tbl>
      <w:tblPr>
        <w:tblStyle w:val="TableGrid"/>
        <w:tblW w:w="5000" w:type="pct"/>
        <w:tblLook w:val="04A0" w:firstRow="1" w:lastRow="0" w:firstColumn="1" w:lastColumn="0" w:noHBand="0" w:noVBand="1"/>
      </w:tblPr>
      <w:tblGrid>
        <w:gridCol w:w="3189"/>
        <w:gridCol w:w="3192"/>
        <w:gridCol w:w="3192"/>
      </w:tblGrid>
      <w:tr w:rsidR="00C11751" w14:paraId="56DAC255" w14:textId="77777777" w:rsidTr="001D5F23">
        <w:tc>
          <w:tcPr>
            <w:tcW w:w="1666" w:type="pct"/>
          </w:tcPr>
          <w:p w14:paraId="3FC9D143"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lastRenderedPageBreak/>
              <w:drawing>
                <wp:anchor distT="0" distB="0" distL="114300" distR="114300" simplePos="0" relativeHeight="251654144" behindDoc="0" locked="0" layoutInCell="1" allowOverlap="1" wp14:anchorId="5F9CB76C" wp14:editId="1A3581C1">
                  <wp:simplePos x="0" y="0"/>
                  <wp:positionH relativeFrom="column">
                    <wp:posOffset>-635</wp:posOffset>
                  </wp:positionH>
                  <wp:positionV relativeFrom="paragraph">
                    <wp:posOffset>73660</wp:posOffset>
                  </wp:positionV>
                  <wp:extent cx="1822210" cy="329628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Ra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2210" cy="3296285"/>
                          </a:xfrm>
                          <a:prstGeom prst="rect">
                            <a:avLst/>
                          </a:prstGeom>
                        </pic:spPr>
                      </pic:pic>
                    </a:graphicData>
                  </a:graphic>
                </wp:anchor>
              </w:drawing>
            </w:r>
            <w:r w:rsidRPr="00420A00">
              <w:rPr>
                <w:sz w:val="20"/>
                <w:szCs w:val="20"/>
              </w:rPr>
              <w:t>(a)</w:t>
            </w:r>
          </w:p>
        </w:tc>
        <w:tc>
          <w:tcPr>
            <w:tcW w:w="1667" w:type="pct"/>
          </w:tcPr>
          <w:p w14:paraId="3C6DCCD5"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drawing>
                <wp:anchor distT="0" distB="0" distL="114300" distR="114300" simplePos="0" relativeHeight="251659264" behindDoc="0" locked="0" layoutInCell="1" allowOverlap="1" wp14:anchorId="11BF8296" wp14:editId="7B01742E">
                  <wp:simplePos x="0" y="0"/>
                  <wp:positionH relativeFrom="column">
                    <wp:posOffset>2540</wp:posOffset>
                  </wp:positionH>
                  <wp:positionV relativeFrom="paragraph">
                    <wp:posOffset>73660</wp:posOffset>
                  </wp:positionV>
                  <wp:extent cx="1822450" cy="3296718"/>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tSpotG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2450" cy="3296718"/>
                          </a:xfrm>
                          <a:prstGeom prst="rect">
                            <a:avLst/>
                          </a:prstGeom>
                        </pic:spPr>
                      </pic:pic>
                    </a:graphicData>
                  </a:graphic>
                </wp:anchor>
              </w:drawing>
            </w:r>
            <w:r w:rsidRPr="00420A00">
              <w:rPr>
                <w:sz w:val="20"/>
                <w:szCs w:val="20"/>
              </w:rPr>
              <w:t>(b)</w:t>
            </w:r>
          </w:p>
        </w:tc>
        <w:tc>
          <w:tcPr>
            <w:tcW w:w="1667" w:type="pct"/>
          </w:tcPr>
          <w:p w14:paraId="5B57EAE2"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drawing>
                <wp:anchor distT="0" distB="0" distL="114300" distR="114300" simplePos="0" relativeHeight="251663360" behindDoc="0" locked="0" layoutInCell="1" allowOverlap="1" wp14:anchorId="01D2F1B1" wp14:editId="148EB2D9">
                  <wp:simplePos x="0" y="0"/>
                  <wp:positionH relativeFrom="column">
                    <wp:posOffset>-4445</wp:posOffset>
                  </wp:positionH>
                  <wp:positionV relativeFrom="paragraph">
                    <wp:posOffset>73660</wp:posOffset>
                  </wp:positionV>
                  <wp:extent cx="1822211" cy="329628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tSpotXcali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2211" cy="3296285"/>
                          </a:xfrm>
                          <a:prstGeom prst="rect">
                            <a:avLst/>
                          </a:prstGeom>
                        </pic:spPr>
                      </pic:pic>
                    </a:graphicData>
                  </a:graphic>
                </wp:anchor>
              </w:drawing>
            </w:r>
            <w:r w:rsidRPr="00420A00">
              <w:rPr>
                <w:sz w:val="20"/>
                <w:szCs w:val="20"/>
              </w:rPr>
              <w:t>(c)</w:t>
            </w:r>
          </w:p>
        </w:tc>
      </w:tr>
    </w:tbl>
    <w:p w14:paraId="215E15BE" w14:textId="77777777" w:rsidR="00C11751" w:rsidRDefault="00C11751" w:rsidP="00C11751">
      <w:pPr>
        <w:pStyle w:val="Caption"/>
      </w:pPr>
      <w:bookmarkStart w:id="1327" w:name="_Ref390011472"/>
      <w:bookmarkStart w:id="1328" w:name="_Toc391220528"/>
      <w:bookmarkStart w:id="1329" w:name="_Toc394582251"/>
      <w:bookmarkStart w:id="1330" w:name="_Toc418946228"/>
      <w:r>
        <w:t xml:space="preserve">Figure </w:t>
      </w:r>
      <w:r w:rsidR="00566368">
        <w:fldChar w:fldCharType="begin"/>
      </w:r>
      <w:r w:rsidR="00566368">
        <w:instrText xml:space="preserve"> STYLEREF 1 \s </w:instrText>
      </w:r>
      <w:r w:rsidR="00566368">
        <w:fldChar w:fldCharType="separate"/>
      </w:r>
      <w:r w:rsidR="007701D5">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ins w:id="1331" w:author="d j h" w:date="2015-05-09T14:47:00Z">
        <w:r w:rsidR="007701D5">
          <w:rPr>
            <w:noProof/>
          </w:rPr>
          <w:t>4</w:t>
        </w:r>
      </w:ins>
      <w:del w:id="1332" w:author="d j h" w:date="2015-05-09T14:47:00Z">
        <w:r w:rsidR="00E92C8E" w:rsidDel="007701D5">
          <w:rPr>
            <w:noProof/>
          </w:rPr>
          <w:delText>2</w:delText>
        </w:r>
      </w:del>
      <w:r w:rsidR="00566368">
        <w:fldChar w:fldCharType="end"/>
      </w:r>
      <w:bookmarkEnd w:id="1327"/>
      <w:r>
        <w:t xml:space="preserve"> </w:t>
      </w:r>
      <w:r w:rsidR="00046A13">
        <w:t xml:space="preserve"> </w:t>
      </w:r>
      <w:r>
        <w:t xml:space="preserve">Radiometric correction of hot spot image. (a) </w:t>
      </w:r>
      <w:proofErr w:type="spellStart"/>
      <w:r>
        <w:t>Uncalibrated</w:t>
      </w:r>
      <w:proofErr w:type="spellEnd"/>
      <w:r>
        <w:t xml:space="preserve"> image showing hot spot. (b) RGB </w:t>
      </w:r>
      <w:r w:rsidRPr="00FD5A97">
        <w:rPr>
          <w:b/>
        </w:rPr>
        <w:t>M</w:t>
      </w:r>
      <w:r>
        <w:t xml:space="preserve"> raster. (c) Calibrated image.</w:t>
      </w:r>
      <w:bookmarkEnd w:id="1328"/>
      <w:bookmarkEnd w:id="1329"/>
      <w:bookmarkEnd w:id="1330"/>
    </w:p>
    <w:p w14:paraId="3174CBDA" w14:textId="77777777" w:rsidR="00C11751" w:rsidRDefault="00C11751" w:rsidP="00C11751"/>
    <w:p w14:paraId="619E7490" w14:textId="388287FC" w:rsidR="00C11751" w:rsidRDefault="00506663" w:rsidP="00C11751">
      <w:commentRangeStart w:id="1333"/>
      <w:proofErr w:type="gramStart"/>
      <w:ins w:id="1334" w:author="Van Niekerk, A, Prof &lt;avn@sun.ac.za&gt;" w:date="2014-09-18T16:10:00Z">
        <w:r>
          <w:t>x</w:t>
        </w:r>
        <w:commentRangeEnd w:id="1333"/>
        <w:proofErr w:type="gramEnd"/>
        <w:r>
          <w:rPr>
            <w:rStyle w:val="CommentReference"/>
          </w:rPr>
          <w:commentReference w:id="1333"/>
        </w:r>
      </w:ins>
    </w:p>
    <w:p w14:paraId="16EA965A" w14:textId="62C73D9B" w:rsidR="00C11751" w:rsidRPr="0030202D" w:rsidRDefault="00C11751" w:rsidP="00C11751"/>
    <w:p w14:paraId="4096AC99" w14:textId="1BA9A218" w:rsidR="00C11751" w:rsidRDefault="00462F48" w:rsidP="00EE5F6B">
      <w:pPr>
        <w:pStyle w:val="Heading3"/>
      </w:pPr>
      <w:bookmarkStart w:id="1335" w:name="_Toc394607646"/>
      <w:bookmarkStart w:id="1336" w:name="_Toc418946173"/>
      <w:ins w:id="1337" w:author="Van Niekerk, A, Prof &lt;avn@sun.ac.za&gt;" w:date="2014-09-19T08:00:00Z">
        <w:r>
          <w:t>SPOT 5 comparison</w:t>
        </w:r>
      </w:ins>
      <w:del w:id="1338" w:author="Van Niekerk, A, Prof &lt;avn@sun.ac.za&gt;" w:date="2014-09-19T08:00:00Z">
        <w:r w:rsidR="00EE5F6B" w:rsidDel="00462F48">
          <w:delText>Validation</w:delText>
        </w:r>
      </w:del>
      <w:bookmarkEnd w:id="1335"/>
      <w:bookmarkEnd w:id="1336"/>
    </w:p>
    <w:p w14:paraId="6BBA89DE" w14:textId="77777777" w:rsidR="00C11751" w:rsidRDefault="00C11751" w:rsidP="00C11751">
      <w:pPr>
        <w:pStyle w:val="1TeksCharChar"/>
      </w:pPr>
    </w:p>
    <w:p w14:paraId="6E4806B4" w14:textId="1B66F32A" w:rsidR="00C11751" w:rsidRDefault="00C11751" w:rsidP="00C11751">
      <w:pPr>
        <w:pStyle w:val="1TeksCharChar"/>
      </w:pPr>
      <w:del w:id="1339" w:author="avn" w:date="2014-09-18T21:40:00Z">
        <w:r w:rsidDel="00222304">
          <w:fldChar w:fldCharType="begin"/>
        </w:r>
        <w:r w:rsidDel="00222304">
          <w:delInstrText xml:space="preserve"> REF _Ref391064113 \h </w:delInstrText>
        </w:r>
        <w:r w:rsidDel="00222304">
          <w:fldChar w:fldCharType="separate"/>
        </w:r>
        <w:r w:rsidR="00E92C8E" w:rsidDel="00222304">
          <w:delText xml:space="preserve">Figure </w:delText>
        </w:r>
        <w:r w:rsidR="00E92C8E" w:rsidDel="00222304">
          <w:rPr>
            <w:noProof/>
          </w:rPr>
          <w:delText>2</w:delText>
        </w:r>
        <w:r w:rsidR="00E92C8E" w:rsidDel="00222304">
          <w:delText>.</w:delText>
        </w:r>
        <w:r w:rsidR="00E92C8E" w:rsidDel="00222304">
          <w:rPr>
            <w:noProof/>
          </w:rPr>
          <w:delText>5</w:delText>
        </w:r>
        <w:r w:rsidDel="00222304">
          <w:fldChar w:fldCharType="end"/>
        </w:r>
        <w:r w:rsidDel="00222304">
          <w:delText xml:space="preserve"> shows the results of the comparison.  The false colour CIR mosaic and SPOT images are visually similar.  </w:delText>
        </w:r>
      </w:del>
      <w:del w:id="1340" w:author="avn" w:date="2014-09-18T21:46:00Z">
        <w:r w:rsidDel="006D2351">
          <w:delText xml:space="preserve">This similarity is confirmed by the error image, which is calculated as the absolute difference of the two reflectance images.  </w:delText>
        </w:r>
      </w:del>
      <w:del w:id="1341" w:author="avn" w:date="2014-09-18T21:40:00Z">
        <w:r w:rsidDel="00222304">
          <w:delText xml:space="preserve">It is mostly dark, indicating a good match between the SPOT and mosaic images.  </w:delText>
        </w:r>
      </w:del>
      <w:ins w:id="1342" w:author="avn" w:date="2014-09-18T21:42:00Z">
        <w:r w:rsidR="00222304">
          <w:t xml:space="preserve">The reflectance differences between the </w:t>
        </w:r>
      </w:ins>
      <w:ins w:id="1343" w:author="avn" w:date="2014-09-18T21:43:00Z">
        <w:r w:rsidR="00222304">
          <w:t xml:space="preserve">corrected </w:t>
        </w:r>
      </w:ins>
      <w:ins w:id="1344" w:author="avn" w:date="2014-09-18T21:42:00Z">
        <w:r w:rsidR="00222304">
          <w:t>SPOT</w:t>
        </w:r>
      </w:ins>
      <w:ins w:id="1345" w:author="avn" w:date="2014-09-18T21:43:00Z">
        <w:r w:rsidR="00222304">
          <w:t xml:space="preserve"> </w:t>
        </w:r>
      </w:ins>
      <w:ins w:id="1346" w:author="avn" w:date="2014-09-18T21:42:00Z">
        <w:r w:rsidR="00222304">
          <w:t xml:space="preserve">5 </w:t>
        </w:r>
      </w:ins>
      <w:ins w:id="1347" w:author="avn" w:date="2014-09-18T21:43:00Z">
        <w:r w:rsidR="00222304">
          <w:t xml:space="preserve">image and the calibrated aerial photographs </w:t>
        </w:r>
        <w:del w:id="1348" w:author="Van Niekerk, A, Prof &lt;avn@sun.ac.za&gt;" w:date="2014-09-19T08:05:00Z">
          <w:r w:rsidR="00222304" w:rsidDel="00392A8A">
            <w:delText xml:space="preserve">are </w:delText>
          </w:r>
        </w:del>
      </w:ins>
      <w:del w:id="1349" w:author="avn" w:date="2014-09-18T21:43:00Z">
        <w:r w:rsidDel="00222304">
          <w:delText xml:space="preserve">Per-band error statistics </w:delText>
        </w:r>
      </w:del>
      <w:r>
        <w:t xml:space="preserve">are shown in </w:t>
      </w:r>
      <w:r>
        <w:fldChar w:fldCharType="begin"/>
      </w:r>
      <w:r>
        <w:instrText xml:space="preserve"> REF _Ref391067698 \h </w:instrText>
      </w:r>
      <w:r>
        <w:fldChar w:fldCharType="separate"/>
      </w:r>
      <w:ins w:id="1350" w:author="d j h" w:date="2015-05-09T14:47:00Z">
        <w:r w:rsidR="007701D5" w:rsidRPr="0002729A">
          <w:t xml:space="preserve">Table </w:t>
        </w:r>
        <w:r w:rsidR="007701D5">
          <w:rPr>
            <w:noProof/>
          </w:rPr>
          <w:t>2</w:t>
        </w:r>
        <w:r w:rsidR="007701D5">
          <w:t>.</w:t>
        </w:r>
        <w:r w:rsidR="007701D5">
          <w:rPr>
            <w:noProof/>
          </w:rPr>
          <w:t>2</w:t>
        </w:r>
      </w:ins>
      <w:del w:id="1351" w:author="d j h" w:date="2015-05-09T14:47:00Z">
        <w:r w:rsidR="00E92C8E" w:rsidRPr="0002729A" w:rsidDel="007701D5">
          <w:delText xml:space="preserve">Table </w:delText>
        </w:r>
        <w:r w:rsidR="00E92C8E" w:rsidDel="007701D5">
          <w:rPr>
            <w:noProof/>
          </w:rPr>
          <w:delText>2</w:delText>
        </w:r>
        <w:r w:rsidR="00E92C8E" w:rsidDel="007701D5">
          <w:delText>.</w:delText>
        </w:r>
        <w:r w:rsidR="00E92C8E" w:rsidDel="007701D5">
          <w:rPr>
            <w:noProof/>
          </w:rPr>
          <w:delText>1</w:delText>
        </w:r>
      </w:del>
      <w:r>
        <w:fldChar w:fldCharType="end"/>
      </w:r>
      <w:r>
        <w:t xml:space="preserve">.  A </w:t>
      </w:r>
      <w:ins w:id="1352" w:author="avn" w:date="2014-09-18T21:44:00Z">
        <w:r w:rsidR="00222304">
          <w:t xml:space="preserve">relatively low </w:t>
        </w:r>
      </w:ins>
      <w:r>
        <w:t xml:space="preserve">mean overall reflectance </w:t>
      </w:r>
      <w:del w:id="1353" w:author="avn" w:date="2014-09-18T21:43:00Z">
        <w:r w:rsidDel="00222304">
          <w:delText xml:space="preserve">error </w:delText>
        </w:r>
      </w:del>
      <w:ins w:id="1354" w:author="avn" w:date="2014-09-18T21:43:00Z">
        <w:r w:rsidR="00222304">
          <w:t xml:space="preserve">difference </w:t>
        </w:r>
      </w:ins>
      <w:r>
        <w:t xml:space="preserve">of 3.92% suggests </w:t>
      </w:r>
      <w:del w:id="1355" w:author="avn" w:date="2014-09-18T21:44:00Z">
        <w:r w:rsidDel="00222304">
          <w:delText xml:space="preserve">the </w:delText>
        </w:r>
      </w:del>
      <w:ins w:id="1356" w:author="avn" w:date="2014-09-18T21:44:00Z">
        <w:r w:rsidR="00222304">
          <w:t xml:space="preserve">that the image-to-image </w:t>
        </w:r>
      </w:ins>
      <w:r>
        <w:t xml:space="preserve">cross calibration method is effective and that assumptions of gradually varying atmospheric and BRDF effects are valid. </w:t>
      </w:r>
      <w:ins w:id="1357" w:author="Van Niekerk, A, Prof &lt;avn@sun.ac.za&gt;" w:date="2014-09-19T08:46:00Z">
        <w:r w:rsidR="00C51E64">
          <w:t xml:space="preserve">The differences also compares favourably to </w:t>
        </w:r>
        <w:commentRangeStart w:id="1358"/>
        <w:r w:rsidR="00C51E64">
          <w:t xml:space="preserve">figures </w:t>
        </w:r>
        <w:commentRangeEnd w:id="1358"/>
        <w:r w:rsidR="00C51E64">
          <w:rPr>
            <w:rStyle w:val="CommentReference"/>
          </w:rPr>
          <w:commentReference w:id="1358"/>
        </w:r>
        <w:r w:rsidR="00C51E64">
          <w:t xml:space="preserve">reported by </w:t>
        </w:r>
        <w:r w:rsidR="00C51E64">
          <w:fldChar w:fldCharType="begin" w:fldLock="1"/>
        </w:r>
      </w:ins>
      <w:r w:rsidR="005708E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ins w:id="1359" w:author="Van Niekerk, A, Prof &lt;avn@sun.ac.za&gt;" w:date="2014-09-19T08:46:00Z">
        <w:r w:rsidR="00C51E64">
          <w:fldChar w:fldCharType="separate"/>
        </w:r>
        <w:r w:rsidR="00C51E64" w:rsidRPr="00115576">
          <w:rPr>
            <w:noProof/>
          </w:rPr>
          <w:t xml:space="preserve">Collings et al. </w:t>
        </w:r>
        <w:r w:rsidR="00C51E64">
          <w:rPr>
            <w:noProof/>
          </w:rPr>
          <w:t>(</w:t>
        </w:r>
        <w:r w:rsidR="00C51E64" w:rsidRPr="00115576">
          <w:rPr>
            <w:noProof/>
          </w:rPr>
          <w:t>2011)</w:t>
        </w:r>
        <w:r w:rsidR="00C51E64">
          <w:fldChar w:fldCharType="end"/>
        </w:r>
        <w:r w:rsidR="00C51E64">
          <w:t xml:space="preserve"> for their mosaic correction technique.</w:t>
        </w:r>
      </w:ins>
      <w:r>
        <w:t xml:space="preserve"> The largest </w:t>
      </w:r>
      <w:del w:id="1360" w:author="avn" w:date="2014-09-18T21:54:00Z">
        <w:r w:rsidDel="007F4F89">
          <w:delText xml:space="preserve">errors </w:delText>
        </w:r>
      </w:del>
      <w:ins w:id="1361" w:author="avn" w:date="2014-09-18T21:54:00Z">
        <w:r w:rsidR="007F4F89">
          <w:t xml:space="preserve">differences </w:t>
        </w:r>
      </w:ins>
      <w:r>
        <w:t>occur in the near-infrared band</w:t>
      </w:r>
      <w:ins w:id="1362" w:author="avn" w:date="2014-09-18T21:44:00Z">
        <w:r w:rsidR="006D2351">
          <w:t xml:space="preserve">, </w:t>
        </w:r>
      </w:ins>
      <w:del w:id="1363" w:author="avn" w:date="2014-09-18T21:45:00Z">
        <w:r w:rsidDel="006D2351">
          <w:delText xml:space="preserve">.  This is </w:delText>
        </w:r>
      </w:del>
      <w:r>
        <w:t xml:space="preserve">likely due to </w:t>
      </w:r>
      <w:del w:id="1364" w:author="avn" w:date="2014-09-18T21:45:00Z">
        <w:r w:rsidDel="006D2351">
          <w:delText xml:space="preserve">significant </w:delText>
        </w:r>
      </w:del>
      <w:del w:id="1365" w:author="avn" w:date="2014-09-18T21:55:00Z">
        <w:r w:rsidDel="007F4F89">
          <w:delText>differences</w:delText>
        </w:r>
      </w:del>
      <w:ins w:id="1366" w:author="avn" w:date="2014-09-18T21:55:00Z">
        <w:r w:rsidR="007F4F89">
          <w:t>dissimilarities</w:t>
        </w:r>
      </w:ins>
      <w:r>
        <w:t xml:space="preserve"> in the near-infrared spectral responses between the MODIS, Intergraph </w:t>
      </w:r>
      <w:commentRangeStart w:id="1367"/>
      <w:r>
        <w:t>DMC and SPOT sensors</w:t>
      </w:r>
      <w:commentRangeEnd w:id="1367"/>
      <w:r w:rsidR="006D2351">
        <w:rPr>
          <w:rStyle w:val="CommentReference"/>
        </w:rPr>
        <w:commentReference w:id="1367"/>
      </w:r>
      <w:r>
        <w:t xml:space="preserve">.  The </w:t>
      </w:r>
      <w:del w:id="1368" w:author="avn" w:date="2014-09-18T21:52:00Z">
        <w:r w:rsidDel="006D2351">
          <w:delText xml:space="preserve">error </w:delText>
        </w:r>
      </w:del>
      <w:ins w:id="1369" w:author="avn" w:date="2014-09-18T21:52:00Z">
        <w:r w:rsidR="006D2351">
          <w:t xml:space="preserve">difference </w:t>
        </w:r>
      </w:ins>
      <w:r>
        <w:t xml:space="preserve">image in </w:t>
      </w:r>
      <w:r>
        <w:fldChar w:fldCharType="begin"/>
      </w:r>
      <w:r>
        <w:instrText xml:space="preserve"> REF _Ref391064113 \h </w:instrText>
      </w:r>
      <w:r>
        <w:fldChar w:fldCharType="separate"/>
      </w:r>
      <w:r w:rsidR="007701D5">
        <w:t xml:space="preserve">Figure </w:t>
      </w:r>
      <w:r w:rsidR="007701D5">
        <w:rPr>
          <w:noProof/>
        </w:rPr>
        <w:t>2</w:t>
      </w:r>
      <w:r w:rsidR="007701D5">
        <w:t>.</w:t>
      </w:r>
      <w:r w:rsidR="007701D5">
        <w:rPr>
          <w:noProof/>
        </w:rPr>
        <w:t>5</w:t>
      </w:r>
      <w:r>
        <w:fldChar w:fldCharType="end"/>
      </w:r>
      <w:del w:id="1370" w:author="avn" w:date="2014-09-18T21:52:00Z">
        <w:r w:rsidDel="006D2351">
          <w:delText>c</w:delText>
        </w:r>
      </w:del>
      <w:r>
        <w:t xml:space="preserve"> shows </w:t>
      </w:r>
      <w:ins w:id="1371" w:author="avn" w:date="2014-09-18T21:55:00Z">
        <w:r w:rsidR="007F4F89">
          <w:t xml:space="preserve">that </w:t>
        </w:r>
        <w:del w:id="1372" w:author="Van Niekerk, A, Prof &lt;avn@sun.ac.za&gt;" w:date="2014-09-19T08:05:00Z">
          <w:r w:rsidR="007F4F89" w:rsidDel="00392A8A">
            <w:delText xml:space="preserve">the </w:delText>
          </w:r>
        </w:del>
      </w:ins>
      <w:del w:id="1373" w:author="Van Niekerk, A, Prof &lt;avn@sun.ac.za&gt;" w:date="2014-09-19T08:05:00Z">
        <w:r w:rsidDel="00392A8A">
          <w:delText>large</w:delText>
        </w:r>
      </w:del>
      <w:ins w:id="1374" w:author="avn" w:date="2014-09-18T21:55:00Z">
        <w:del w:id="1375" w:author="Van Niekerk, A, Prof &lt;avn@sun.ac.za&gt;" w:date="2014-09-19T08:05:00Z">
          <w:r w:rsidR="007F4F89" w:rsidDel="00392A8A">
            <w:delText>st</w:delText>
          </w:r>
        </w:del>
      </w:ins>
      <w:del w:id="1376" w:author="Van Niekerk, A, Prof &lt;avn@sun.ac.za&gt;" w:date="2014-09-19T08:05:00Z">
        <w:r w:rsidDel="00392A8A">
          <w:delText xml:space="preserve">r </w:delText>
        </w:r>
      </w:del>
      <w:ins w:id="1377" w:author="Van Niekerk, A, Prof &lt;avn@sun.ac.za&gt;" w:date="2014-09-19T08:05:00Z">
        <w:r w:rsidR="00392A8A">
          <w:t xml:space="preserve">most </w:t>
        </w:r>
      </w:ins>
      <w:r>
        <w:t xml:space="preserve">discrepancies </w:t>
      </w:r>
      <w:ins w:id="1378" w:author="avn" w:date="2014-09-18T21:55:00Z">
        <w:r w:rsidR="007F4F89">
          <w:t xml:space="preserve">occur </w:t>
        </w:r>
      </w:ins>
      <w:r>
        <w:t xml:space="preserve">in </w:t>
      </w:r>
      <w:ins w:id="1379" w:author="avn" w:date="2014-09-18T21:55:00Z">
        <w:r w:rsidR="007F4F89">
          <w:t xml:space="preserve">the </w:t>
        </w:r>
      </w:ins>
      <w:r>
        <w:t xml:space="preserve">rugged mountainous areas that extend west to east in the northern section of the scene and in densely vegetated areas along river banks in the southern section of </w:t>
      </w:r>
      <w:r>
        <w:lastRenderedPageBreak/>
        <w:t xml:space="preserve">the scene.  </w:t>
      </w:r>
      <w:ins w:id="1380" w:author="avn" w:date="2014-09-18T21:56:00Z">
        <w:r w:rsidR="007F4F89">
          <w:t xml:space="preserve">On closer inspection it </w:t>
        </w:r>
      </w:ins>
      <w:ins w:id="1381" w:author="Van Niekerk, A, Prof &lt;avn@sun.ac.za&gt;" w:date="2014-09-19T08:05:00Z">
        <w:r w:rsidR="00392A8A">
          <w:t>was found</w:t>
        </w:r>
      </w:ins>
      <w:ins w:id="1382" w:author="avn" w:date="2014-09-18T21:56:00Z">
        <w:del w:id="1383" w:author="Van Niekerk, A, Prof &lt;avn@sun.ac.za&gt;" w:date="2014-09-19T08:05:00Z">
          <w:r w:rsidR="007F4F89" w:rsidDel="00392A8A">
            <w:delText>is</w:delText>
          </w:r>
        </w:del>
        <w:r w:rsidR="007F4F89">
          <w:t xml:space="preserve"> </w:t>
        </w:r>
        <w:del w:id="1384" w:author="Van Niekerk, A, Prof &lt;avn@sun.ac.za&gt;" w:date="2014-09-19T08:06:00Z">
          <w:r w:rsidR="007F4F89" w:rsidDel="00392A8A">
            <w:delText xml:space="preserve">clear </w:delText>
          </w:r>
        </w:del>
        <w:r w:rsidR="007F4F89">
          <w:t>that t</w:t>
        </w:r>
      </w:ins>
      <w:del w:id="1385" w:author="avn" w:date="2014-09-18T21:56:00Z">
        <w:r w:rsidDel="007F4F89">
          <w:delText>T</w:delText>
        </w:r>
      </w:del>
      <w:r>
        <w:t xml:space="preserve">he </w:t>
      </w:r>
      <w:del w:id="1386" w:author="avn" w:date="2014-09-18T21:57:00Z">
        <w:r w:rsidDel="007F4F89">
          <w:delText xml:space="preserve">errors </w:delText>
        </w:r>
      </w:del>
      <w:ins w:id="1387" w:author="avn" w:date="2014-09-18T21:57:00Z">
        <w:r w:rsidR="007F4F89">
          <w:t xml:space="preserve">differences </w:t>
        </w:r>
      </w:ins>
      <w:r>
        <w:t xml:space="preserve">in the mountainous areas are </w:t>
      </w:r>
      <w:ins w:id="1388" w:author="avn" w:date="2014-09-18T21:57:00Z">
        <w:r w:rsidR="007F4F89">
          <w:t xml:space="preserve">mainly </w:t>
        </w:r>
      </w:ins>
      <w:r>
        <w:t xml:space="preserve">due to differing shadow effects </w:t>
      </w:r>
      <w:del w:id="1389" w:author="avn" w:date="2014-09-18T21:58:00Z">
        <w:r w:rsidDel="007F4F89">
          <w:delText xml:space="preserve">in the SPOT and calibrated </w:delText>
        </w:r>
      </w:del>
      <w:del w:id="1390" w:author="avn" w:date="2014-09-18T21:57:00Z">
        <w:r w:rsidDel="007F4F89">
          <w:delText>mosaic scenes</w:delText>
        </w:r>
      </w:del>
      <w:del w:id="1391" w:author="avn" w:date="2014-09-18T21:58:00Z">
        <w:r w:rsidDel="007F4F89">
          <w:delText>.  The shadow differences arise because of different solar geometries in the SPOT and mosaic images and the lack of any topographic correction</w:delText>
        </w:r>
      </w:del>
      <w:ins w:id="1392" w:author="avn" w:date="2014-09-18T21:58:00Z">
        <w:r w:rsidR="007F4F89">
          <w:t xml:space="preserve">which are likely due to </w:t>
        </w:r>
      </w:ins>
      <w:ins w:id="1393" w:author="avn" w:date="2014-09-18T21:59:00Z">
        <w:r w:rsidR="007F4F89">
          <w:t>variations</w:t>
        </w:r>
      </w:ins>
      <w:ins w:id="1394" w:author="avn" w:date="2014-09-18T21:58:00Z">
        <w:r w:rsidR="007F4F89">
          <w:t xml:space="preserve"> in the time of day when the </w:t>
        </w:r>
      </w:ins>
      <w:ins w:id="1395" w:author="avn" w:date="2014-09-18T21:59:00Z">
        <w:r w:rsidR="007F4F89">
          <w:t>images were capture</w:t>
        </w:r>
      </w:ins>
      <w:ins w:id="1396" w:author="avn" w:date="2014-09-18T22:00:00Z">
        <w:r w:rsidR="007F4F89">
          <w:t>d</w:t>
        </w:r>
      </w:ins>
      <w:ins w:id="1397" w:author="Van Niekerk, A, Prof &lt;avn@sun.ac.za&gt;" w:date="2014-09-19T08:06:00Z">
        <w:r w:rsidR="00392A8A">
          <w:t xml:space="preserve"> (</w:t>
        </w:r>
      </w:ins>
      <w:del w:id="1398" w:author="Van Niekerk, A, Prof &lt;avn@sun.ac.za&gt;" w:date="2014-09-19T08:06:00Z">
        <w:r w:rsidDel="00392A8A">
          <w:delText xml:space="preserve">. </w:delText>
        </w:r>
      </w:del>
      <w:ins w:id="1399" w:author="avn" w:date="2014-09-18T22:00:00Z">
        <w:del w:id="1400" w:author="Van Niekerk, A, Prof &lt;avn@sun.ac.za&gt;" w:date="2014-09-19T08:06:00Z">
          <w:r w:rsidR="007F4F89" w:rsidDel="00392A8A">
            <w:delText>T</w:delText>
          </w:r>
        </w:del>
      </w:ins>
      <w:ins w:id="1401" w:author="Van Niekerk, A, Prof &lt;avn@sun.ac.za&gt;" w:date="2014-09-19T08:06:00Z">
        <w:r w:rsidR="00392A8A">
          <w:t>t</w:t>
        </w:r>
      </w:ins>
      <w:ins w:id="1402" w:author="avn" w:date="2014-09-18T22:00:00Z">
        <w:r w:rsidR="007F4F89">
          <w:t>he aerial photographs were captured throughout the day, while the SPOT 5 image was captured at ??</w:t>
        </w:r>
        <w:proofErr w:type="gramStart"/>
        <w:r w:rsidR="007F4F89">
          <w:t>am</w:t>
        </w:r>
      </w:ins>
      <w:proofErr w:type="gramEnd"/>
      <w:ins w:id="1403" w:author="Van Niekerk, A, Prof &lt;avn@sun.ac.za&gt;" w:date="2014-09-19T08:06:00Z">
        <w:r w:rsidR="00392A8A">
          <w:t>)</w:t>
        </w:r>
      </w:ins>
      <w:ins w:id="1404" w:author="avn" w:date="2014-09-18T22:00:00Z">
        <w:r w:rsidR="007F4F89">
          <w:t>.</w:t>
        </w:r>
      </w:ins>
      <w:r>
        <w:t xml:space="preserve"> The </w:t>
      </w:r>
      <w:del w:id="1405" w:author="avn" w:date="2014-09-18T22:01:00Z">
        <w:r w:rsidDel="007F4F89">
          <w:delText xml:space="preserve">errors </w:delText>
        </w:r>
      </w:del>
      <w:ins w:id="1406" w:author="avn" w:date="2014-09-18T22:01:00Z">
        <w:r w:rsidR="007F4F89">
          <w:t xml:space="preserve">differences </w:t>
        </w:r>
      </w:ins>
      <w:r>
        <w:t>in the vegetated area</w:t>
      </w:r>
      <w:ins w:id="1407" w:author="avn" w:date="2014-09-18T22:00:00Z">
        <w:r w:rsidR="007F4F89">
          <w:t>s</w:t>
        </w:r>
      </w:ins>
      <w:r>
        <w:t xml:space="preserve"> are </w:t>
      </w:r>
      <w:ins w:id="1408" w:author="Van Niekerk, A, Prof &lt;avn@sun.ac.za&gt;" w:date="2014-09-19T08:07:00Z">
        <w:r w:rsidR="00392A8A">
          <w:t xml:space="preserve">attributed </w:t>
        </w:r>
      </w:ins>
      <w:del w:id="1409" w:author="Van Niekerk, A, Prof &lt;avn@sun.ac.za&gt;" w:date="2014-09-19T08:07:00Z">
        <w:r w:rsidDel="00392A8A">
          <w:delText xml:space="preserve">again </w:delText>
        </w:r>
      </w:del>
      <w:del w:id="1410" w:author="Van Niekerk, A, Prof &lt;avn@sun.ac.za&gt;" w:date="2014-09-19T08:06:00Z">
        <w:r w:rsidDel="00392A8A">
          <w:delText xml:space="preserve">probably </w:delText>
        </w:r>
      </w:del>
      <w:del w:id="1411" w:author="Van Niekerk, A, Prof &lt;avn@sun.ac.za&gt;" w:date="2014-09-19T08:07:00Z">
        <w:r w:rsidDel="00392A8A">
          <w:delText xml:space="preserve">due </w:delText>
        </w:r>
      </w:del>
      <w:r>
        <w:t xml:space="preserve">to </w:t>
      </w:r>
      <w:ins w:id="1412" w:author="Van Niekerk, A, Prof &lt;avn@sun.ac.za&gt;" w:date="2014-09-19T08:07:00Z">
        <w:r w:rsidR="00392A8A">
          <w:t xml:space="preserve">the </w:t>
        </w:r>
      </w:ins>
      <w:del w:id="1413" w:author="Van Niekerk, A, Prof &lt;avn@sun.ac.za&gt;" w:date="2014-09-19T08:07:00Z">
        <w:r w:rsidDel="00392A8A">
          <w:delText xml:space="preserve">large </w:delText>
        </w:r>
      </w:del>
      <w:r>
        <w:t xml:space="preserve">differences in the near infrared bandwidths between the MODIS, </w:t>
      </w:r>
      <w:del w:id="1414" w:author="Van Niekerk, A, Prof &lt;avn@sun.ac.za&gt;" w:date="2014-09-19T08:07:00Z">
        <w:r w:rsidDel="00392A8A">
          <w:delText xml:space="preserve">Intergraph </w:delText>
        </w:r>
      </w:del>
      <w:r>
        <w:t>DMC and SPOT sensors (</w:t>
      </w:r>
      <w:del w:id="1415" w:author="avn" w:date="2014-09-18T22:04:00Z">
        <w:r w:rsidDel="007F4F89">
          <w:delText xml:space="preserve">see </w:delText>
        </w:r>
      </w:del>
      <w:r>
        <w:fldChar w:fldCharType="begin"/>
      </w:r>
      <w:r>
        <w:instrText xml:space="preserve"> REF _Ref391062259 \h </w:instrText>
      </w:r>
      <w:del w:id="1416" w:author="d j h" w:date="2015-05-09T14:47:00Z">
        <w:r>
          <w:fldChar w:fldCharType="separate"/>
        </w:r>
        <w:r w:rsidR="00E92C8E" w:rsidRPr="0002729A" w:rsidDel="007701D5">
          <w:delText xml:space="preserve">Table </w:delText>
        </w:r>
        <w:r w:rsidR="00E92C8E" w:rsidDel="007701D5">
          <w:rPr>
            <w:noProof/>
          </w:rPr>
          <w:delText>2</w:delText>
        </w:r>
        <w:r w:rsidR="00E92C8E" w:rsidDel="007701D5">
          <w:delText>.</w:delText>
        </w:r>
        <w:r w:rsidR="00E92C8E" w:rsidDel="007701D5">
          <w:rPr>
            <w:noProof/>
          </w:rPr>
          <w:delText>2</w:delText>
        </w:r>
      </w:del>
      <w:r>
        <w:fldChar w:fldCharType="end"/>
      </w:r>
      <w:r>
        <w:t xml:space="preserve">). </w:t>
      </w:r>
      <w:commentRangeStart w:id="1417"/>
      <w:r>
        <w:t xml:space="preserve"> </w:t>
      </w:r>
      <w:del w:id="1418" w:author="avn" w:date="2014-09-18T22:04:00Z">
        <w:r w:rsidDel="007F4F89">
          <w:delText xml:space="preserve">It is in this spectral region that the vegetation is most reflective.  </w:delText>
        </w:r>
      </w:del>
      <w:r>
        <w:t xml:space="preserve">Interestingly, no </w:t>
      </w:r>
      <w:commentRangeStart w:id="1419"/>
      <w:commentRangeStart w:id="1420"/>
      <w:r>
        <w:t xml:space="preserve">BRDF correction was performed on the SPOT imagery </w:t>
      </w:r>
      <w:commentRangeEnd w:id="1419"/>
      <w:r w:rsidR="00C00CFC">
        <w:rPr>
          <w:rStyle w:val="CommentReference"/>
        </w:rPr>
        <w:commentReference w:id="1419"/>
      </w:r>
      <w:commentRangeEnd w:id="1420"/>
      <w:r w:rsidR="006C262F">
        <w:rPr>
          <w:rStyle w:val="CommentReference"/>
        </w:rPr>
        <w:commentReference w:id="1420"/>
      </w:r>
      <w:r>
        <w:t xml:space="preserve">which implies that errors due to SPOT BRDF variations are contained in the 3.92% overall error.  Spatial misalignment of the SPOT and mosaic images occurs because of inaccuracies in the </w:t>
      </w:r>
      <w:proofErr w:type="spellStart"/>
      <w:r>
        <w:t>orthorectification</w:t>
      </w:r>
      <w:proofErr w:type="spellEnd"/>
      <w:r>
        <w:t xml:space="preserve">.  The measured radiometric errors also contain contributions due to this spatial misalignment. </w:t>
      </w:r>
      <w:commentRangeEnd w:id="1417"/>
      <w:r w:rsidR="00392A8A">
        <w:rPr>
          <w:rStyle w:val="CommentReference"/>
        </w:rPr>
        <w:commentReference w:id="1417"/>
      </w:r>
    </w:p>
    <w:p w14:paraId="5C36075F" w14:textId="77777777" w:rsidR="00C11751" w:rsidRDefault="00C11751" w:rsidP="00C11751">
      <w:pPr>
        <w:pStyle w:val="1TeksCharChar"/>
      </w:pPr>
    </w:p>
    <w:tbl>
      <w:tblPr>
        <w:tblStyle w:val="TableGrid"/>
        <w:tblW w:w="4881" w:type="pct"/>
        <w:tblLook w:val="04A0" w:firstRow="1" w:lastRow="0" w:firstColumn="1" w:lastColumn="0" w:noHBand="0" w:noVBand="1"/>
      </w:tblPr>
      <w:tblGrid>
        <w:gridCol w:w="4781"/>
        <w:gridCol w:w="4782"/>
      </w:tblGrid>
      <w:tr w:rsidR="00C11751" w14:paraId="188A7446" w14:textId="77777777" w:rsidTr="001D5F23">
        <w:tc>
          <w:tcPr>
            <w:tcW w:w="2492" w:type="pct"/>
            <w:tcBorders>
              <w:bottom w:val="nil"/>
            </w:tcBorders>
          </w:tcPr>
          <w:p w14:paraId="1FC5BB94" w14:textId="77777777" w:rsidR="00C11751" w:rsidRPr="00420A00" w:rsidRDefault="00C11751" w:rsidP="001D5F23">
            <w:pPr>
              <w:pStyle w:val="1TeksCharChar"/>
              <w:keepNext/>
              <w:spacing w:line="240" w:lineRule="auto"/>
              <w:rPr>
                <w:sz w:val="20"/>
                <w:szCs w:val="20"/>
              </w:rPr>
            </w:pPr>
            <w:r>
              <w:rPr>
                <w:noProof/>
                <w:sz w:val="20"/>
                <w:szCs w:val="20"/>
                <w:lang w:val="en-ZA" w:eastAsia="en-ZA"/>
              </w:rPr>
              <w:lastRenderedPageBreak/>
              <w:drawing>
                <wp:inline distT="0" distB="0" distL="0" distR="0" wp14:anchorId="1C0BA83F" wp14:editId="064228C5">
                  <wp:extent cx="2898781" cy="274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alibValidationNg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8731" cy="2755165"/>
                          </a:xfrm>
                          <a:prstGeom prst="rect">
                            <a:avLst/>
                          </a:prstGeom>
                        </pic:spPr>
                      </pic:pic>
                    </a:graphicData>
                  </a:graphic>
                </wp:inline>
              </w:drawing>
            </w:r>
          </w:p>
        </w:tc>
        <w:tc>
          <w:tcPr>
            <w:tcW w:w="2508" w:type="pct"/>
            <w:tcBorders>
              <w:bottom w:val="nil"/>
            </w:tcBorders>
          </w:tcPr>
          <w:p w14:paraId="7FB9DE19" w14:textId="77777777" w:rsidR="00C11751" w:rsidRPr="00420A00" w:rsidRDefault="00C11751" w:rsidP="001D5F23">
            <w:pPr>
              <w:pStyle w:val="1TeksCharChar"/>
              <w:keepNext/>
              <w:spacing w:line="240" w:lineRule="auto"/>
              <w:rPr>
                <w:sz w:val="20"/>
                <w:szCs w:val="20"/>
              </w:rPr>
            </w:pPr>
            <w:r>
              <w:rPr>
                <w:noProof/>
                <w:sz w:val="20"/>
                <w:szCs w:val="20"/>
                <w:lang w:val="en-ZA" w:eastAsia="en-ZA"/>
              </w:rPr>
              <w:drawing>
                <wp:inline distT="0" distB="0" distL="0" distR="0" wp14:anchorId="3322C3AA" wp14:editId="57B93024">
                  <wp:extent cx="2899410" cy="2746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CalibValidationSp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645" cy="2761715"/>
                          </a:xfrm>
                          <a:prstGeom prst="rect">
                            <a:avLst/>
                          </a:prstGeom>
                        </pic:spPr>
                      </pic:pic>
                    </a:graphicData>
                  </a:graphic>
                </wp:inline>
              </w:drawing>
            </w:r>
          </w:p>
        </w:tc>
      </w:tr>
      <w:tr w:rsidR="00C11751" w14:paraId="59125078" w14:textId="77777777" w:rsidTr="001D5F23">
        <w:tc>
          <w:tcPr>
            <w:tcW w:w="2492" w:type="pct"/>
            <w:tcBorders>
              <w:top w:val="nil"/>
            </w:tcBorders>
          </w:tcPr>
          <w:p w14:paraId="129B5967"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(a)</w:t>
            </w:r>
          </w:p>
        </w:tc>
        <w:tc>
          <w:tcPr>
            <w:tcW w:w="2508" w:type="pct"/>
            <w:tcBorders>
              <w:top w:val="nil"/>
            </w:tcBorders>
          </w:tcPr>
          <w:p w14:paraId="6CC19231"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(b)</w:t>
            </w:r>
          </w:p>
        </w:tc>
      </w:tr>
      <w:tr w:rsidR="00C11751" w14:paraId="2F03521E" w14:textId="77777777" w:rsidTr="001D5F23">
        <w:tc>
          <w:tcPr>
            <w:tcW w:w="5000" w:type="pct"/>
            <w:gridSpan w:val="2"/>
            <w:tcBorders>
              <w:bottom w:val="nil"/>
            </w:tcBorders>
          </w:tcPr>
          <w:p w14:paraId="2EA5F060" w14:textId="77777777" w:rsidR="00C11751" w:rsidRPr="00420A00" w:rsidRDefault="00C11751" w:rsidP="001D5F23">
            <w:pPr>
              <w:pStyle w:val="1TeksCharChar"/>
              <w:keepNext/>
              <w:spacing w:line="240" w:lineRule="auto"/>
              <w:jc w:val="center"/>
              <w:rPr>
                <w:sz w:val="20"/>
                <w:szCs w:val="20"/>
              </w:rPr>
            </w:pPr>
            <w:r>
              <w:rPr>
                <w:noProof/>
                <w:sz w:val="20"/>
                <w:szCs w:val="20"/>
                <w:lang w:val="en-ZA" w:eastAsia="en-ZA"/>
              </w:rPr>
              <w:drawing>
                <wp:inline distT="0" distB="0" distL="0" distR="0" wp14:anchorId="7678B7AE" wp14:editId="102B8FEA">
                  <wp:extent cx="2898775" cy="2745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CalibValidationErr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4996" cy="2751628"/>
                          </a:xfrm>
                          <a:prstGeom prst="rect">
                            <a:avLst/>
                          </a:prstGeom>
                        </pic:spPr>
                      </pic:pic>
                    </a:graphicData>
                  </a:graphic>
                </wp:inline>
              </w:drawing>
            </w:r>
          </w:p>
        </w:tc>
      </w:tr>
      <w:tr w:rsidR="00C11751" w14:paraId="0AAC2C60" w14:textId="77777777" w:rsidTr="001D5F23">
        <w:tc>
          <w:tcPr>
            <w:tcW w:w="5000" w:type="pct"/>
            <w:gridSpan w:val="2"/>
            <w:tcBorders>
              <w:top w:val="nil"/>
            </w:tcBorders>
          </w:tcPr>
          <w:p w14:paraId="2D720810"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(c)</w:t>
            </w:r>
          </w:p>
        </w:tc>
      </w:tr>
    </w:tbl>
    <w:p w14:paraId="0A2F1B32" w14:textId="427676FB" w:rsidR="00C11751" w:rsidRDefault="00C11751" w:rsidP="00C11751">
      <w:pPr>
        <w:pStyle w:val="Caption"/>
      </w:pPr>
      <w:bookmarkStart w:id="1421" w:name="_Ref391064113"/>
      <w:bookmarkStart w:id="1422" w:name="_Toc391220531"/>
      <w:bookmarkStart w:id="1423" w:name="_Toc394582254"/>
      <w:bookmarkStart w:id="1424" w:name="_Toc418946229"/>
      <w:r>
        <w:t xml:space="preserve">Figure </w:t>
      </w:r>
      <w:r w:rsidR="00566368">
        <w:fldChar w:fldCharType="begin"/>
      </w:r>
      <w:r w:rsidR="00566368">
        <w:instrText xml:space="preserve"> STYLEREF 1 \s </w:instrText>
      </w:r>
      <w:r w:rsidR="00566368">
        <w:fldChar w:fldCharType="separate"/>
      </w:r>
      <w:r w:rsidR="007701D5">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5</w:t>
      </w:r>
      <w:r w:rsidR="00566368">
        <w:fldChar w:fldCharType="end"/>
      </w:r>
      <w:bookmarkEnd w:id="1421"/>
      <w:r>
        <w:t xml:space="preserve"> </w:t>
      </w:r>
      <w:r w:rsidR="00046A13">
        <w:t xml:space="preserve"> </w:t>
      </w:r>
      <w:commentRangeStart w:id="1425"/>
      <w:commentRangeStart w:id="1426"/>
      <w:del w:id="1427" w:author="avn" w:date="2014-09-18T21:54:00Z">
        <w:r w:rsidDel="006D2351">
          <w:delText xml:space="preserve">Cross </w:delText>
        </w:r>
        <w:commentRangeEnd w:id="1425"/>
        <w:r w:rsidR="00222304" w:rsidDel="006D2351">
          <w:rPr>
            <w:rStyle w:val="CommentReference"/>
            <w:bCs w:val="0"/>
          </w:rPr>
          <w:commentReference w:id="1425"/>
        </w:r>
      </w:del>
      <w:commentRangeEnd w:id="1426"/>
      <w:r w:rsidR="006C262F">
        <w:rPr>
          <w:rStyle w:val="CommentReference"/>
          <w:bCs w:val="0"/>
        </w:rPr>
        <w:commentReference w:id="1426"/>
      </w:r>
      <w:del w:id="1428" w:author="avn" w:date="2014-09-18T21:54:00Z">
        <w:r w:rsidDel="006D2351">
          <w:delText xml:space="preserve">calibration validation. (a) Masked Intergraph DMC mosaic. (b) SPOT scene. (c) Absolute </w:delText>
        </w:r>
      </w:del>
      <w:del w:id="1429" w:author="avn" w:date="2014-09-18T21:53:00Z">
        <w:r w:rsidDel="006D2351">
          <w:delText xml:space="preserve">error </w:delText>
        </w:r>
      </w:del>
      <w:ins w:id="1430" w:author="avn" w:date="2014-09-18T21:53:00Z">
        <w:r w:rsidR="006D2351">
          <w:t xml:space="preserve">difference </w:t>
        </w:r>
      </w:ins>
      <w:r>
        <w:t>image.</w:t>
      </w:r>
      <w:bookmarkEnd w:id="1422"/>
      <w:bookmarkEnd w:id="1423"/>
      <w:bookmarkEnd w:id="1424"/>
    </w:p>
    <w:p w14:paraId="4C33091B" w14:textId="77777777" w:rsidR="00C11751" w:rsidRDefault="00C11751" w:rsidP="00C11751">
      <w:pPr>
        <w:pStyle w:val="Caption"/>
      </w:pPr>
    </w:p>
    <w:p w14:paraId="5CF136A2" w14:textId="77777777" w:rsidR="00C11751" w:rsidRDefault="00C11751" w:rsidP="00C11751">
      <w:pPr>
        <w:pStyle w:val="1TeksCharChar"/>
      </w:pPr>
    </w:p>
    <w:p w14:paraId="2CC9DF49" w14:textId="58CB9ACD" w:rsidR="00C11751" w:rsidRPr="0002729A" w:rsidRDefault="00C11751" w:rsidP="00C90DAE">
      <w:pPr>
        <w:pStyle w:val="1Tablecaption"/>
        <w:keepNext/>
        <w:keepLines/>
      </w:pPr>
      <w:bookmarkStart w:id="1431" w:name="_Ref391067698"/>
      <w:bookmarkStart w:id="1432" w:name="_Toc391220519"/>
      <w:bookmarkStart w:id="1433" w:name="_Toc394582235"/>
      <w:bookmarkStart w:id="1434" w:name="_Toc418946200"/>
      <w:r w:rsidRPr="0002729A">
        <w:lastRenderedPageBreak/>
        <w:t xml:space="preserve">Table </w:t>
      </w:r>
      <w:r>
        <w:fldChar w:fldCharType="begin"/>
      </w:r>
      <w:r>
        <w:instrText xml:space="preserve"> STYLEREF 1 \s </w:instrText>
      </w:r>
      <w:r>
        <w:fldChar w:fldCharType="separate"/>
      </w:r>
      <w:r w:rsidR="007701D5">
        <w:rPr>
          <w:noProof/>
        </w:rPr>
        <w:t>2</w:t>
      </w:r>
      <w:r>
        <w:fldChar w:fldCharType="end"/>
      </w:r>
      <w:r>
        <w:t>.</w:t>
      </w:r>
      <w:r>
        <w:fldChar w:fldCharType="begin"/>
      </w:r>
      <w:r>
        <w:instrText xml:space="preserve"> SEQ Table \* ARABIC \s 1 </w:instrText>
      </w:r>
      <w:r>
        <w:fldChar w:fldCharType="separate"/>
      </w:r>
      <w:ins w:id="1435" w:author="d j h" w:date="2015-05-09T14:47:00Z">
        <w:r w:rsidR="007701D5">
          <w:rPr>
            <w:noProof/>
          </w:rPr>
          <w:t>2</w:t>
        </w:r>
      </w:ins>
      <w:del w:id="1436" w:author="d j h" w:date="2015-05-09T14:47:00Z">
        <w:r w:rsidR="00E92C8E" w:rsidDel="007701D5">
          <w:rPr>
            <w:noProof/>
          </w:rPr>
          <w:delText>1</w:delText>
        </w:r>
      </w:del>
      <w:r>
        <w:fldChar w:fldCharType="end"/>
      </w:r>
      <w:bookmarkEnd w:id="1431"/>
      <w:r w:rsidRPr="0002729A">
        <w:t xml:space="preserve">   </w:t>
      </w:r>
      <w:del w:id="1437" w:author="Van Niekerk, A, Prof &lt;avn@sun.ac.za&gt;" w:date="2014-09-19T07:46:00Z">
        <w:r w:rsidDel="00266B10">
          <w:delText xml:space="preserve">Validation </w:delText>
        </w:r>
      </w:del>
      <w:ins w:id="1438" w:author="Van Niekerk, A, Prof &lt;avn@sun.ac.za&gt;" w:date="2014-09-19T07:46:00Z">
        <w:r w:rsidR="00266B10">
          <w:t>M</w:t>
        </w:r>
      </w:ins>
      <w:del w:id="1439" w:author="Van Niekerk, A, Prof &lt;avn@sun.ac.za&gt;" w:date="2014-09-19T07:47:00Z">
        <w:r w:rsidDel="00266B10">
          <w:delText>m</w:delText>
        </w:r>
      </w:del>
      <w:r>
        <w:t xml:space="preserve">ean absolute </w:t>
      </w:r>
      <w:del w:id="1440" w:author="Van Niekerk, A, Prof &lt;avn@sun.ac.za&gt;" w:date="2014-09-19T07:47:00Z">
        <w:r w:rsidDel="00266B10">
          <w:delText>errors</w:delText>
        </w:r>
      </w:del>
      <w:bookmarkEnd w:id="1432"/>
      <w:bookmarkEnd w:id="1433"/>
      <w:ins w:id="1441" w:author="Van Niekerk, A, Prof &lt;avn@sun.ac.za&gt;" w:date="2014-09-19T07:47:00Z">
        <w:r w:rsidR="00266B10">
          <w:t>difference between calibrated SPOT 5</w:t>
        </w:r>
      </w:ins>
      <w:ins w:id="1442" w:author="d j h" w:date="2015-05-09T14:51:00Z">
        <w:r w:rsidR="00A10030">
          <w:t xml:space="preserve"> </w:t>
        </w:r>
      </w:ins>
      <w:ins w:id="1443" w:author="Van Niekerk, A, Prof &lt;avn@sun.ac.za&gt;" w:date="2014-09-19T07:47:00Z">
        <w:r w:rsidR="00266B10">
          <w:t>and DMC images</w:t>
        </w:r>
      </w:ins>
      <w:bookmarkEnd w:id="1434"/>
    </w:p>
    <w:tbl>
      <w:tblPr>
        <w:tblStyle w:val="MyThesisTable"/>
        <w:tblW w:w="4821" w:type="dxa"/>
        <w:tblLook w:val="01E0" w:firstRow="1" w:lastRow="1" w:firstColumn="1" w:lastColumn="1" w:noHBand="0" w:noVBand="0"/>
      </w:tblPr>
      <w:tblGrid>
        <w:gridCol w:w="1798"/>
        <w:gridCol w:w="1511"/>
        <w:gridCol w:w="1512"/>
      </w:tblGrid>
      <w:tr w:rsidR="00C11751" w:rsidRPr="0002729A" w14:paraId="38ADFAB8" w14:textId="77777777" w:rsidTr="00C90DAE">
        <w:trPr>
          <w:cnfStyle w:val="100000000000" w:firstRow="1" w:lastRow="0" w:firstColumn="0" w:lastColumn="0" w:oddVBand="0" w:evenVBand="0" w:oddHBand="0" w:evenHBand="0" w:firstRowFirstColumn="0" w:firstRowLastColumn="0" w:lastRowFirstColumn="0" w:lastRowLastColumn="0"/>
        </w:trPr>
        <w:tc>
          <w:tcPr>
            <w:tcW w:w="1798" w:type="dxa"/>
          </w:tcPr>
          <w:p w14:paraId="5787C5B7" w14:textId="77777777" w:rsidR="00C11751" w:rsidRPr="008E0C3A" w:rsidRDefault="00C11751" w:rsidP="007645A4">
            <w:pPr>
              <w:pStyle w:val="1TableText"/>
              <w:tabs>
                <w:tab w:val="num" w:pos="993"/>
              </w:tabs>
              <w:jc w:val="center"/>
            </w:pPr>
            <w:r w:rsidRPr="008E0C3A">
              <w:t>Band(s)</w:t>
            </w:r>
          </w:p>
        </w:tc>
        <w:tc>
          <w:tcPr>
            <w:tcW w:w="1511" w:type="dxa"/>
          </w:tcPr>
          <w:p w14:paraId="0EB8E14A" w14:textId="77777777" w:rsidR="00C11751" w:rsidRPr="008E0C3A" w:rsidRDefault="00C11751" w:rsidP="007645A4">
            <w:pPr>
              <w:pStyle w:val="1TableText"/>
              <w:tabs>
                <w:tab w:val="num" w:pos="993"/>
              </w:tabs>
              <w:jc w:val="center"/>
            </w:pPr>
            <w:r w:rsidRPr="008E0C3A">
              <w:t>Mean</w:t>
            </w:r>
          </w:p>
          <w:p w14:paraId="65A78542" w14:textId="77777777" w:rsidR="00C11751" w:rsidRPr="008E0C3A" w:rsidRDefault="00C11751" w:rsidP="007645A4">
            <w:pPr>
              <w:pStyle w:val="1TableText"/>
              <w:tabs>
                <w:tab w:val="num" w:pos="993"/>
              </w:tabs>
              <w:jc w:val="center"/>
            </w:pPr>
            <w:r w:rsidRPr="008E0C3A">
              <w:t>(% reflectance)</w:t>
            </w:r>
          </w:p>
        </w:tc>
        <w:tc>
          <w:tcPr>
            <w:tcW w:w="1512" w:type="dxa"/>
          </w:tcPr>
          <w:p w14:paraId="66B029B6" w14:textId="77777777" w:rsidR="00C11751" w:rsidRPr="008E0C3A" w:rsidRDefault="00C11751" w:rsidP="007645A4">
            <w:pPr>
              <w:pStyle w:val="1TableText"/>
              <w:tabs>
                <w:tab w:val="num" w:pos="993"/>
              </w:tabs>
              <w:jc w:val="center"/>
            </w:pPr>
            <w:r w:rsidRPr="008E0C3A">
              <w:t xml:space="preserve">Std. Dev. </w:t>
            </w:r>
          </w:p>
          <w:p w14:paraId="0F3D2B2C" w14:textId="77777777" w:rsidR="00C11751" w:rsidRPr="008E0C3A" w:rsidRDefault="00C11751" w:rsidP="007645A4">
            <w:pPr>
              <w:pStyle w:val="1TableText"/>
              <w:tabs>
                <w:tab w:val="num" w:pos="993"/>
              </w:tabs>
              <w:jc w:val="center"/>
            </w:pPr>
            <w:r w:rsidRPr="008E0C3A">
              <w:t>(% reflectance)</w:t>
            </w:r>
          </w:p>
        </w:tc>
      </w:tr>
      <w:tr w:rsidR="00C11751" w:rsidRPr="0002729A" w14:paraId="17BCC22F" w14:textId="77777777" w:rsidTr="00C90DAE">
        <w:tc>
          <w:tcPr>
            <w:tcW w:w="1798" w:type="dxa"/>
          </w:tcPr>
          <w:p w14:paraId="0578467B" w14:textId="77777777" w:rsidR="00C11751" w:rsidRPr="00766FB7" w:rsidRDefault="00C11751" w:rsidP="007645A4">
            <w:pPr>
              <w:pStyle w:val="1TableText"/>
              <w:tabs>
                <w:tab w:val="num" w:pos="993"/>
              </w:tabs>
              <w:jc w:val="center"/>
            </w:pPr>
            <w:r w:rsidRPr="00766FB7">
              <w:t>Near infrared</w:t>
            </w:r>
          </w:p>
        </w:tc>
        <w:tc>
          <w:tcPr>
            <w:tcW w:w="1511" w:type="dxa"/>
          </w:tcPr>
          <w:p w14:paraId="723483CB" w14:textId="77777777" w:rsidR="00C11751" w:rsidRPr="00766FB7" w:rsidRDefault="00C11751" w:rsidP="007645A4">
            <w:pPr>
              <w:pStyle w:val="1TableText"/>
              <w:tabs>
                <w:tab w:val="num" w:pos="993"/>
              </w:tabs>
              <w:jc w:val="center"/>
            </w:pPr>
            <w:r w:rsidRPr="00766FB7">
              <w:t>5.92</w:t>
            </w:r>
          </w:p>
        </w:tc>
        <w:tc>
          <w:tcPr>
            <w:tcW w:w="1512" w:type="dxa"/>
          </w:tcPr>
          <w:p w14:paraId="63B0FBE7" w14:textId="77777777" w:rsidR="00C11751" w:rsidRPr="00766FB7" w:rsidRDefault="00C11751" w:rsidP="007645A4">
            <w:pPr>
              <w:pStyle w:val="1TableText"/>
              <w:tabs>
                <w:tab w:val="num" w:pos="993"/>
              </w:tabs>
              <w:jc w:val="center"/>
            </w:pPr>
            <w:r w:rsidRPr="00766FB7">
              <w:t>5.17</w:t>
            </w:r>
          </w:p>
        </w:tc>
      </w:tr>
      <w:tr w:rsidR="00C11751" w:rsidRPr="0002729A" w14:paraId="4BA46A22" w14:textId="77777777" w:rsidTr="00C90DAE">
        <w:tc>
          <w:tcPr>
            <w:tcW w:w="1798" w:type="dxa"/>
          </w:tcPr>
          <w:p w14:paraId="3F7242D1" w14:textId="77777777" w:rsidR="00C11751" w:rsidRPr="00766FB7" w:rsidRDefault="00C11751" w:rsidP="007645A4">
            <w:pPr>
              <w:pStyle w:val="1TableText"/>
              <w:tabs>
                <w:tab w:val="num" w:pos="993"/>
              </w:tabs>
              <w:jc w:val="center"/>
            </w:pPr>
            <w:r w:rsidRPr="00766FB7">
              <w:t>Red</w:t>
            </w:r>
          </w:p>
        </w:tc>
        <w:tc>
          <w:tcPr>
            <w:tcW w:w="1511" w:type="dxa"/>
          </w:tcPr>
          <w:p w14:paraId="1D7A192E" w14:textId="77777777" w:rsidR="00C11751" w:rsidRPr="00766FB7" w:rsidRDefault="00C11751" w:rsidP="007645A4">
            <w:pPr>
              <w:pStyle w:val="1TableText"/>
              <w:tabs>
                <w:tab w:val="num" w:pos="993"/>
              </w:tabs>
              <w:jc w:val="center"/>
            </w:pPr>
            <w:r w:rsidRPr="00766FB7">
              <w:t>3.76</w:t>
            </w:r>
          </w:p>
        </w:tc>
        <w:tc>
          <w:tcPr>
            <w:tcW w:w="1512" w:type="dxa"/>
          </w:tcPr>
          <w:p w14:paraId="7024B799" w14:textId="77777777" w:rsidR="00C11751" w:rsidRPr="00766FB7" w:rsidRDefault="00C11751" w:rsidP="007645A4">
            <w:pPr>
              <w:pStyle w:val="1TableText"/>
              <w:tabs>
                <w:tab w:val="num" w:pos="993"/>
              </w:tabs>
              <w:jc w:val="center"/>
            </w:pPr>
            <w:r w:rsidRPr="00766FB7">
              <w:t>3.80</w:t>
            </w:r>
          </w:p>
        </w:tc>
      </w:tr>
      <w:tr w:rsidR="00C11751" w:rsidRPr="0002729A" w14:paraId="57F22EB7" w14:textId="77777777" w:rsidTr="00C90DAE">
        <w:trPr>
          <w:trHeight w:val="506"/>
        </w:trPr>
        <w:tc>
          <w:tcPr>
            <w:tcW w:w="1798" w:type="dxa"/>
            <w:tcBorders>
              <w:bottom w:val="single" w:sz="12" w:space="0" w:color="000000" w:themeColor="text1"/>
            </w:tcBorders>
          </w:tcPr>
          <w:p w14:paraId="7D88766F" w14:textId="77777777" w:rsidR="00C11751" w:rsidRPr="00766FB7" w:rsidRDefault="00C11751" w:rsidP="007645A4">
            <w:pPr>
              <w:pStyle w:val="1TableText"/>
              <w:tabs>
                <w:tab w:val="num" w:pos="993"/>
              </w:tabs>
              <w:jc w:val="center"/>
            </w:pPr>
            <w:r w:rsidRPr="00766FB7">
              <w:t>Green</w:t>
            </w:r>
          </w:p>
        </w:tc>
        <w:tc>
          <w:tcPr>
            <w:tcW w:w="1511" w:type="dxa"/>
            <w:tcBorders>
              <w:bottom w:val="single" w:sz="12" w:space="0" w:color="000000" w:themeColor="text1"/>
            </w:tcBorders>
          </w:tcPr>
          <w:p w14:paraId="77348997" w14:textId="77777777" w:rsidR="00C11751" w:rsidRPr="00766FB7" w:rsidRDefault="00C11751" w:rsidP="007645A4">
            <w:pPr>
              <w:pStyle w:val="1TableText"/>
              <w:tabs>
                <w:tab w:val="num" w:pos="993"/>
              </w:tabs>
              <w:jc w:val="center"/>
            </w:pPr>
            <w:r w:rsidRPr="00766FB7">
              <w:t>2.94</w:t>
            </w:r>
          </w:p>
        </w:tc>
        <w:tc>
          <w:tcPr>
            <w:tcW w:w="1512" w:type="dxa"/>
            <w:tcBorders>
              <w:bottom w:val="single" w:sz="12" w:space="0" w:color="000000" w:themeColor="text1"/>
            </w:tcBorders>
          </w:tcPr>
          <w:p w14:paraId="358F5D11" w14:textId="77777777" w:rsidR="00C11751" w:rsidRPr="00766FB7" w:rsidRDefault="00C11751" w:rsidP="007645A4">
            <w:pPr>
              <w:pStyle w:val="1TableText"/>
              <w:tabs>
                <w:tab w:val="num" w:pos="993"/>
              </w:tabs>
              <w:jc w:val="center"/>
            </w:pPr>
            <w:r w:rsidRPr="00766FB7">
              <w:t>2.72</w:t>
            </w:r>
          </w:p>
        </w:tc>
      </w:tr>
      <w:tr w:rsidR="00C11751" w:rsidRPr="0002729A" w14:paraId="05F3FAFE" w14:textId="77777777" w:rsidTr="00C90DAE">
        <w:trPr>
          <w:trHeight w:val="424"/>
        </w:trPr>
        <w:tc>
          <w:tcPr>
            <w:tcW w:w="1798" w:type="dxa"/>
            <w:tcBorders>
              <w:top w:val="single" w:sz="12" w:space="0" w:color="000000" w:themeColor="text1"/>
              <w:bottom w:val="single" w:sz="12" w:space="0" w:color="000000" w:themeColor="text1"/>
            </w:tcBorders>
          </w:tcPr>
          <w:p w14:paraId="00F6FEA5" w14:textId="77777777" w:rsidR="00C11751" w:rsidRPr="00766FB7" w:rsidRDefault="00C11751" w:rsidP="007645A4">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1E93C374" w14:textId="77777777" w:rsidR="00C11751" w:rsidRPr="00766FB7" w:rsidRDefault="00C11751" w:rsidP="007645A4">
            <w:pPr>
              <w:pStyle w:val="1TableText"/>
              <w:tabs>
                <w:tab w:val="num" w:pos="993"/>
              </w:tabs>
              <w:jc w:val="center"/>
              <w:rPr>
                <w:b/>
              </w:rPr>
            </w:pPr>
            <w:r w:rsidRPr="00766FB7">
              <w:rPr>
                <w:b/>
              </w:rPr>
              <w:t>3.92</w:t>
            </w:r>
          </w:p>
        </w:tc>
        <w:tc>
          <w:tcPr>
            <w:tcW w:w="1512" w:type="dxa"/>
            <w:tcBorders>
              <w:top w:val="single" w:sz="12" w:space="0" w:color="000000" w:themeColor="text1"/>
              <w:bottom w:val="single" w:sz="12" w:space="0" w:color="000000" w:themeColor="text1"/>
            </w:tcBorders>
          </w:tcPr>
          <w:p w14:paraId="25BE05DF" w14:textId="77777777" w:rsidR="00C11751" w:rsidRPr="00766FB7" w:rsidRDefault="00C11751" w:rsidP="007645A4">
            <w:pPr>
              <w:pStyle w:val="1TableText"/>
              <w:tabs>
                <w:tab w:val="num" w:pos="993"/>
              </w:tabs>
              <w:jc w:val="center"/>
              <w:rPr>
                <w:b/>
              </w:rPr>
            </w:pPr>
            <w:r w:rsidRPr="00766FB7">
              <w:rPr>
                <w:b/>
              </w:rPr>
              <w:t>4.02</w:t>
            </w:r>
          </w:p>
        </w:tc>
      </w:tr>
    </w:tbl>
    <w:p w14:paraId="109360AB" w14:textId="77777777" w:rsidR="00C943D2" w:rsidRDefault="00C943D2" w:rsidP="00C11751">
      <w:pPr>
        <w:pStyle w:val="1TableText"/>
        <w:jc w:val="center"/>
        <w:rPr>
          <w:ins w:id="1444" w:author="avn" w:date="2014-09-18T21:29:00Z"/>
        </w:rPr>
      </w:pPr>
    </w:p>
    <w:p w14:paraId="00F02F2E" w14:textId="77777777" w:rsidR="00C943D2" w:rsidRDefault="00C943D2" w:rsidP="00C11751">
      <w:pPr>
        <w:pStyle w:val="1TableText"/>
        <w:jc w:val="center"/>
        <w:rPr>
          <w:ins w:id="1445" w:author="avn" w:date="2014-09-18T21:29:00Z"/>
        </w:rPr>
      </w:pPr>
    </w:p>
    <w:p w14:paraId="194EADE3" w14:textId="77777777" w:rsidR="00C943D2" w:rsidRPr="0030202D" w:rsidRDefault="00C943D2" w:rsidP="00C943D2">
      <w:pPr>
        <w:rPr>
          <w:ins w:id="1446" w:author="avn" w:date="2014-09-18T21:29:00Z"/>
        </w:rPr>
      </w:pPr>
      <w:commentRangeStart w:id="1447"/>
      <w:proofErr w:type="gramStart"/>
      <w:ins w:id="1448" w:author="avn" w:date="2014-09-18T21:29:00Z">
        <w:r>
          <w:t>x</w:t>
        </w:r>
        <w:commentRangeEnd w:id="1447"/>
        <w:proofErr w:type="gramEnd"/>
        <w:r>
          <w:rPr>
            <w:rStyle w:val="CommentReference"/>
          </w:rPr>
          <w:commentReference w:id="1447"/>
        </w:r>
      </w:ins>
    </w:p>
    <w:p w14:paraId="7BF09C3A" w14:textId="77777777" w:rsidR="00C11751" w:rsidRPr="0002729A" w:rsidRDefault="00C11751" w:rsidP="00C11751">
      <w:pPr>
        <w:pStyle w:val="1TableText"/>
        <w:jc w:val="center"/>
      </w:pPr>
      <w:r w:rsidRPr="0002729A">
        <w:rPr>
          <w:noProof/>
          <w:lang w:val="en-ZA" w:eastAsia="en-ZA"/>
        </w:rPr>
        <mc:AlternateContent>
          <mc:Choice Requires="wps">
            <w:drawing>
              <wp:anchor distT="0" distB="0" distL="114300" distR="114300" simplePos="0" relativeHeight="251666432" behindDoc="0" locked="0" layoutInCell="1" allowOverlap="1" wp14:anchorId="723CC7AA" wp14:editId="20C4C5C9">
                <wp:simplePos x="0" y="0"/>
                <wp:positionH relativeFrom="column">
                  <wp:posOffset>1291590</wp:posOffset>
                </wp:positionH>
                <wp:positionV relativeFrom="paragraph">
                  <wp:posOffset>17780</wp:posOffset>
                </wp:positionV>
                <wp:extent cx="4666615" cy="247650"/>
                <wp:effectExtent l="0" t="0" r="635" b="0"/>
                <wp:wrapNone/>
                <wp:docPr id="17"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5548D9" w14:textId="77777777" w:rsidR="004D7CF6" w:rsidRDefault="004D7CF6" w:rsidP="00C11751">
                            <w:pPr>
                              <w:pStyle w:val="1FigureTablesource"/>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CC7AA" id="_x0000_s1046" type="#_x0000_t202" style="position:absolute;left:0;text-align:left;margin-left:101.7pt;margin-top:1.4pt;width:367.45pt;height: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" filled="f" stroked="f">
                <v:textbox inset="1mm,1mm,1mm,1mm">
                  <w:txbxContent>
                    <w:p w14:paraId="305548D9" w14:textId="77777777" w:rsidR="004D7CF6" w:rsidRDefault="004D7CF6" w:rsidP="00C11751">
                      <w:pPr>
                        <w:pStyle w:val="1FigureTablesource"/>
                      </w:pPr>
                    </w:p>
                  </w:txbxContent>
                </v:textbox>
              </v:shape>
            </w:pict>
          </mc:Fallback>
        </mc:AlternateContent>
      </w:r>
      <w:r w:rsidRPr="0002729A">
        <w:t xml:space="preserve">                                                                                                                                                   </w:t>
      </w:r>
    </w:p>
    <w:p w14:paraId="58A65D3C" w14:textId="77777777" w:rsidR="00C11751" w:rsidRDefault="00C11751" w:rsidP="00C11751">
      <w:pPr>
        <w:pStyle w:val="Heading2"/>
      </w:pPr>
      <w:bookmarkStart w:id="1449" w:name="_Toc394607647"/>
      <w:bookmarkStart w:id="1450" w:name="_Toc418946174"/>
      <w:r>
        <w:t>CONCLUSIONS</w:t>
      </w:r>
      <w:bookmarkEnd w:id="1449"/>
      <w:bookmarkEnd w:id="1450"/>
    </w:p>
    <w:p w14:paraId="0153A848" w14:textId="5CE75714" w:rsidR="00C11751" w:rsidRDefault="00C11751" w:rsidP="00C11751">
      <w:pPr>
        <w:pStyle w:val="1TeksCharChar"/>
      </w:pPr>
      <w:r>
        <w:t xml:space="preserve">A method of </w:t>
      </w:r>
      <w:proofErr w:type="spellStart"/>
      <w:r>
        <w:t>radiometrically</w:t>
      </w:r>
      <w:proofErr w:type="spellEnd"/>
      <w:r>
        <w:t xml:space="preserve"> calibrating </w:t>
      </w:r>
      <w:del w:id="1451" w:author="Van Niekerk, A, Prof &lt;avn@sun.ac.za&gt;" w:date="2014-09-19T08:08:00Z">
        <w:r w:rsidDel="00392A8A">
          <w:delText xml:space="preserve">VHR </w:delText>
        </w:r>
      </w:del>
      <w:ins w:id="1452" w:author="Van Niekerk, A, Prof &lt;avn@sun.ac.za&gt;" w:date="2014-09-19T08:08:00Z">
        <w:r w:rsidR="00392A8A">
          <w:t xml:space="preserve">aerial photographs </w:t>
        </w:r>
      </w:ins>
      <w:del w:id="1453" w:author="Van Niekerk, A, Prof &lt;avn@sun.ac.za&gt;" w:date="2014-09-19T08:08:00Z">
        <w:r w:rsidDel="00392A8A">
          <w:delText xml:space="preserve">image mosaics </w:delText>
        </w:r>
      </w:del>
      <w:r>
        <w:t xml:space="preserve">to surface reflectance was presented.  </w:t>
      </w:r>
      <w:del w:id="1454" w:author="Van Niekerk, A, Prof &lt;avn@sun.ac.za&gt;" w:date="2014-09-19T08:09:00Z">
        <w:r w:rsidDel="00392A8A">
          <w:delText xml:space="preserve">The method is based on the concept of </w:delText>
        </w:r>
      </w:del>
      <w:del w:id="1455" w:author="Van Niekerk, A, Prof &lt;avn@sun.ac.za&gt;" w:date="2014-09-19T08:08:00Z">
        <w:r w:rsidDel="00392A8A">
          <w:delText xml:space="preserve">cross </w:delText>
        </w:r>
      </w:del>
      <w:del w:id="1456" w:author="Van Niekerk, A, Prof &lt;avn@sun.ac.za&gt;" w:date="2014-09-19T08:09:00Z">
        <w:r w:rsidDel="00392A8A">
          <w:delText xml:space="preserve">calibration.  </w:delText>
        </w:r>
      </w:del>
      <w:r>
        <w:t>Unlike standard sensor</w:t>
      </w:r>
      <w:ins w:id="1457" w:author="Van Niekerk, A, Prof &lt;avn@sun.ac.za&gt;" w:date="2014-09-19T08:09:00Z">
        <w:r w:rsidR="00392A8A">
          <w:t>-</w:t>
        </w:r>
      </w:ins>
      <w:del w:id="1458" w:author="Van Niekerk, A, Prof &lt;avn@sun.ac.za&gt;" w:date="2014-09-19T08:09:00Z">
        <w:r w:rsidDel="00392A8A">
          <w:delText xml:space="preserve"> </w:delText>
        </w:r>
      </w:del>
      <w:r>
        <w:t>to</w:t>
      </w:r>
      <w:ins w:id="1459" w:author="Van Niekerk, A, Prof &lt;avn@sun.ac.za&gt;" w:date="2014-09-19T08:09:00Z">
        <w:r w:rsidR="00392A8A">
          <w:t>-</w:t>
        </w:r>
      </w:ins>
      <w:del w:id="1460" w:author="Van Niekerk, A, Prof &lt;avn@sun.ac.za&gt;" w:date="2014-09-19T08:09:00Z">
        <w:r w:rsidDel="00392A8A">
          <w:delText xml:space="preserve"> </w:delText>
        </w:r>
      </w:del>
      <w:r>
        <w:t xml:space="preserve">sensor cross calibration methods, </w:t>
      </w:r>
      <w:ins w:id="1461" w:author="Van Niekerk, A, Prof &lt;avn@sun.ac.za&gt;" w:date="2014-09-19T08:10:00Z">
        <w:r w:rsidR="00392A8A">
          <w:t xml:space="preserve">an </w:t>
        </w:r>
      </w:ins>
      <w:del w:id="1462" w:author="Van Niekerk, A, Prof &lt;avn@sun.ac.za&gt;" w:date="2014-09-19T08:09:00Z">
        <w:r w:rsidDel="00392A8A">
          <w:delText xml:space="preserve">we adopted an approach of </w:delText>
        </w:r>
      </w:del>
      <w:r>
        <w:t>image</w:t>
      </w:r>
      <w:ins w:id="1463" w:author="Van Niekerk, A, Prof &lt;avn@sun.ac.za&gt;" w:date="2014-09-19T08:09:00Z">
        <w:r w:rsidR="00392A8A">
          <w:t>-</w:t>
        </w:r>
      </w:ins>
      <w:del w:id="1464" w:author="Van Niekerk, A, Prof &lt;avn@sun.ac.za&gt;" w:date="2014-09-19T08:09:00Z">
        <w:r w:rsidDel="00392A8A">
          <w:delText xml:space="preserve"> </w:delText>
        </w:r>
      </w:del>
      <w:r>
        <w:t>to</w:t>
      </w:r>
      <w:ins w:id="1465" w:author="Van Niekerk, A, Prof &lt;avn@sun.ac.za&gt;" w:date="2014-09-19T08:09:00Z">
        <w:r w:rsidR="00392A8A">
          <w:t>-</w:t>
        </w:r>
      </w:ins>
      <w:del w:id="1466" w:author="Van Niekerk, A, Prof &lt;avn@sun.ac.za&gt;" w:date="2014-09-19T08:09:00Z">
        <w:r w:rsidDel="00392A8A">
          <w:delText xml:space="preserve"> </w:delText>
        </w:r>
      </w:del>
      <w:r>
        <w:t>image calibration</w:t>
      </w:r>
      <w:ins w:id="1467" w:author="Van Niekerk, A, Prof &lt;avn@sun.ac.za&gt;" w:date="2014-09-19T08:10:00Z">
        <w:r w:rsidR="00392A8A">
          <w:t xml:space="preserve"> approach was proposed in this paper</w:t>
        </w:r>
      </w:ins>
      <w:r>
        <w:t xml:space="preserve">.  A spatially varying linear model is used to approximate the relationship between surface reflectance and sensor DN.  The parameters of this model are found using </w:t>
      </w:r>
      <w:del w:id="1468" w:author="Van Niekerk, A, Prof &lt;avn@sun.ac.za&gt;" w:date="2014-09-19T08:10:00Z">
        <w:r w:rsidDel="00392A8A">
          <w:delText xml:space="preserve">the </w:delText>
        </w:r>
      </w:del>
      <w:ins w:id="1469" w:author="Van Niekerk, A, Prof &lt;avn@sun.ac.za&gt;" w:date="2014-09-19T08:10:00Z">
        <w:r w:rsidR="00392A8A">
          <w:t xml:space="preserve">a </w:t>
        </w:r>
      </w:ins>
      <w:r>
        <w:t>well calibrated reference</w:t>
      </w:r>
      <w:ins w:id="1470" w:author="Van Niekerk, A, Prof &lt;avn@sun.ac.za&gt;" w:date="2014-09-19T08:10:00Z">
        <w:r w:rsidR="00392A8A">
          <w:t xml:space="preserve"> image</w:t>
        </w:r>
      </w:ins>
      <w:r w:rsidR="00EE5F6B">
        <w:t>,</w:t>
      </w:r>
      <w:r>
        <w:t xml:space="preserve"> and the model is applied to the </w:t>
      </w:r>
      <w:proofErr w:type="spellStart"/>
      <w:r>
        <w:t>uncalibrated</w:t>
      </w:r>
      <w:proofErr w:type="spellEnd"/>
      <w:r>
        <w:t xml:space="preserve"> imagery.  A limitation of the method is that it requires a concurrent, spectrally similar reference image for any </w:t>
      </w:r>
      <w:del w:id="1471" w:author="Van Niekerk, A, Prof &lt;avn@sun.ac.za&gt;" w:date="2014-09-19T08:11:00Z">
        <w:r w:rsidDel="00392A8A">
          <w:delText xml:space="preserve">mosaic </w:delText>
        </w:r>
      </w:del>
      <w:ins w:id="1472" w:author="Van Niekerk, A, Prof &lt;avn@sun.ac.za&gt;" w:date="2014-09-19T08:11:00Z">
        <w:r w:rsidR="00392A8A">
          <w:t xml:space="preserve">set of aerial photographs </w:t>
        </w:r>
      </w:ins>
      <w:r>
        <w:t>being calibrated</w:t>
      </w:r>
      <w:ins w:id="1473" w:author="Van Niekerk, A, Prof &lt;avn@sun.ac.za&gt;" w:date="2014-09-19T08:11:00Z">
        <w:r w:rsidR="00392A8A">
          <w:t xml:space="preserve">. Such </w:t>
        </w:r>
      </w:ins>
      <w:ins w:id="1474" w:author="Van Niekerk, A, Prof &lt;avn@sun.ac.za&gt;" w:date="2014-09-19T08:12:00Z">
        <w:r w:rsidR="00392A8A">
          <w:t xml:space="preserve">an </w:t>
        </w:r>
      </w:ins>
      <w:ins w:id="1475" w:author="Van Niekerk, A, Prof &lt;avn@sun.ac.za&gt;" w:date="2014-09-19T08:11:00Z">
        <w:r w:rsidR="00392A8A">
          <w:t xml:space="preserve">image </w:t>
        </w:r>
      </w:ins>
      <w:del w:id="1476" w:author="Van Niekerk, A, Prof &lt;avn@sun.ac.za&gt;" w:date="2014-09-19T08:12:00Z">
        <w:r w:rsidDel="00392A8A">
          <w:delText xml:space="preserve"> which </w:delText>
        </w:r>
      </w:del>
      <w:r>
        <w:t>may not always be available</w:t>
      </w:r>
      <w:ins w:id="1477" w:author="Van Niekerk, A, Prof &lt;avn@sun.ac.za&gt;" w:date="2014-09-19T08:14:00Z">
        <w:r w:rsidR="006B5A56">
          <w:t xml:space="preserve"> at the required spatial resolution</w:t>
        </w:r>
      </w:ins>
      <w:r>
        <w:t xml:space="preserve">.  </w:t>
      </w:r>
      <w:ins w:id="1478" w:author="Van Niekerk, A, Prof &lt;avn@sun.ac.za&gt;" w:date="2014-09-19T08:15:00Z">
        <w:r w:rsidR="006B5A56">
          <w:t xml:space="preserve">However, </w:t>
        </w:r>
      </w:ins>
      <w:del w:id="1479" w:author="Van Niekerk, A, Prof &lt;avn@sun.ac.za&gt;" w:date="2014-09-19T08:15:00Z">
        <w:r w:rsidDel="006B5A56">
          <w:delText xml:space="preserve">It </w:delText>
        </w:r>
      </w:del>
      <w:ins w:id="1480" w:author="Van Niekerk, A, Prof &lt;avn@sun.ac.za&gt;" w:date="2014-09-19T08:15:00Z">
        <w:r w:rsidR="006B5A56">
          <w:t xml:space="preserve">the proposed method </w:t>
        </w:r>
      </w:ins>
      <w:del w:id="1481" w:author="Van Niekerk, A, Prof &lt;avn@sun.ac.za&gt;" w:date="2014-09-19T08:15:00Z">
        <w:r w:rsidDel="006B5A56">
          <w:delText xml:space="preserve">however </w:delText>
        </w:r>
      </w:del>
      <w:r>
        <w:t>avoids the necessity of having to execute complex and time-consuming atmospheric</w:t>
      </w:r>
      <w:ins w:id="1482" w:author="Van Niekerk, A, Prof &lt;avn@sun.ac.za&gt;" w:date="2014-09-19T08:16:00Z">
        <w:r w:rsidR="006B5A56">
          <w:t xml:space="preserve"> and </w:t>
        </w:r>
      </w:ins>
      <w:del w:id="1483" w:author="Van Niekerk, A, Prof &lt;avn@sun.ac.za&gt;" w:date="2014-09-19T08:16:00Z">
        <w:r w:rsidDel="006B5A56">
          <w:delText xml:space="preserve">, </w:delText>
        </w:r>
      </w:del>
      <w:r>
        <w:t>BRDF</w:t>
      </w:r>
      <w:ins w:id="1484" w:author="Van Niekerk, A, Prof &lt;avn@sun.ac.za&gt;" w:date="2014-09-19T08:16:00Z">
        <w:r w:rsidR="006B5A56">
          <w:t xml:space="preserve"> corrections</w:t>
        </w:r>
      </w:ins>
      <w:ins w:id="1485" w:author="Van Niekerk, A, Prof &lt;avn@sun.ac.za&gt;" w:date="2014-09-19T08:15:00Z">
        <w:r w:rsidR="006B5A56">
          <w:t xml:space="preserve">, </w:t>
        </w:r>
      </w:ins>
      <w:ins w:id="1486" w:author="Van Niekerk, A, Prof &lt;avn@sun.ac.za&gt;" w:date="2014-09-19T08:17:00Z">
        <w:r w:rsidR="006B5A56">
          <w:t xml:space="preserve">as well as typical mosaicking calibration techniques such as </w:t>
        </w:r>
      </w:ins>
      <w:ins w:id="1487" w:author="Van Niekerk, A, Prof &lt;avn@sun.ac.za&gt;" w:date="2014-09-19T08:16:00Z">
        <w:r w:rsidR="006B5A56">
          <w:t xml:space="preserve">hotspot removal, colour balancing and </w:t>
        </w:r>
      </w:ins>
      <w:ins w:id="1488" w:author="Van Niekerk, A, Prof &lt;avn@sun.ac.za&gt;" w:date="2014-09-19T08:15:00Z">
        <w:r w:rsidR="006B5A56">
          <w:t>seam line elimination</w:t>
        </w:r>
      </w:ins>
      <w:del w:id="1489" w:author="Van Niekerk, A, Prof &lt;avn@sun.ac.za&gt;" w:date="2014-09-19T08:16:00Z">
        <w:r w:rsidDel="006B5A56">
          <w:delText xml:space="preserve"> </w:delText>
        </w:r>
      </w:del>
      <w:del w:id="1490" w:author="Van Niekerk, A, Prof &lt;avn@sun.ac.za&gt;" w:date="2014-09-19T08:17:00Z">
        <w:r w:rsidDel="006B5A56">
          <w:delText>and mosaic smoothness adjustments which are typical in other mosaic calibration techniques</w:delText>
        </w:r>
      </w:del>
      <w:r>
        <w:t>.</w:t>
      </w:r>
    </w:p>
    <w:p w14:paraId="016B91B3" w14:textId="77777777" w:rsidR="00C11751" w:rsidRDefault="00C11751" w:rsidP="00C11751">
      <w:pPr>
        <w:pStyle w:val="1TeksCharChar"/>
      </w:pPr>
    </w:p>
    <w:p w14:paraId="16C134B5" w14:textId="493754AC" w:rsidR="00C11751" w:rsidRDefault="00C11751" w:rsidP="00C11751">
      <w:pPr>
        <w:pStyle w:val="1TeksCharChar"/>
      </w:pPr>
      <w:r>
        <w:t xml:space="preserve">The </w:t>
      </w:r>
      <w:del w:id="1491" w:author="Van Niekerk, A, Prof &lt;avn@sun.ac.za&gt;" w:date="2014-09-19T08:18:00Z">
        <w:r w:rsidDel="006B5A56">
          <w:delText xml:space="preserve">mosaic </w:delText>
        </w:r>
      </w:del>
      <w:ins w:id="1492" w:author="Van Niekerk, A, Prof &lt;avn@sun.ac.za&gt;" w:date="2014-09-19T08:18:00Z">
        <w:r w:rsidR="006B5A56">
          <w:t xml:space="preserve">proposed image-to-image </w:t>
        </w:r>
      </w:ins>
      <w:r>
        <w:t xml:space="preserve">cross calibration method was </w:t>
      </w:r>
      <w:del w:id="1493" w:author="Van Niekerk, A, Prof &lt;avn@sun.ac.za&gt;" w:date="2014-09-19T08:19:00Z">
        <w:r w:rsidDel="006B5A56">
          <w:delText xml:space="preserve">tested </w:delText>
        </w:r>
      </w:del>
      <w:ins w:id="1494" w:author="Van Niekerk, A, Prof &lt;avn@sun.ac.za&gt;" w:date="2014-09-19T08:19:00Z">
        <w:r w:rsidR="006B5A56">
          <w:t>applied to</w:t>
        </w:r>
        <w:r w:rsidR="006B5A56" w:rsidRPr="006B5A56">
          <w:t xml:space="preserve"> </w:t>
        </w:r>
      </w:ins>
      <w:ins w:id="1495" w:author="Van Niekerk, A, Prof &lt;avn@sun.ac.za&gt;" w:date="2014-09-19T08:38:00Z">
        <w:r w:rsidR="00C51E64" w:rsidRPr="00A62A08">
          <w:t xml:space="preserve">2228 </w:t>
        </w:r>
      </w:ins>
      <w:ins w:id="1496" w:author="Van Niekerk, A, Prof &lt;avn@sun.ac.za&gt;" w:date="2014-09-19T08:19:00Z">
        <w:r w:rsidR="006B5A56">
          <w:t>Intergraph DMC</w:t>
        </w:r>
      </w:ins>
      <w:ins w:id="1497" w:author="Van Niekerk, A, Prof &lt;avn@sun.ac.za&gt;" w:date="2014-09-19T08:37:00Z">
        <w:r w:rsidR="00C51E64">
          <w:t xml:space="preserve"> images covering</w:t>
        </w:r>
      </w:ins>
      <w:ins w:id="1498" w:author="Van Niekerk, A, Prof &lt;avn@sun.ac.za&gt;" w:date="2014-09-19T08:19:00Z">
        <w:r w:rsidR="006B5A56">
          <w:t xml:space="preserve"> </w:t>
        </w:r>
      </w:ins>
      <w:del w:id="1499" w:author="Van Niekerk, A, Prof &lt;avn@sun.ac.za&gt;" w:date="2014-09-19T08:19:00Z">
        <w:r w:rsidDel="006B5A56">
          <w:delText xml:space="preserve">on </w:delText>
        </w:r>
      </w:del>
      <w:r>
        <w:t>a</w:t>
      </w:r>
      <w:ins w:id="1500" w:author="Van Niekerk, A, Prof &lt;avn@sun.ac.za&gt;" w:date="2014-09-19T08:38:00Z">
        <w:r w:rsidR="00C51E64">
          <w:t xml:space="preserve">n area </w:t>
        </w:r>
      </w:ins>
      <w:del w:id="1501" w:author="Van Niekerk, A, Prof &lt;avn@sun.ac.za&gt;" w:date="2014-09-19T08:38:00Z">
        <w:r w:rsidDel="00C51E64">
          <w:delText xml:space="preserve"> </w:delText>
        </w:r>
      </w:del>
      <w:r>
        <w:t>96</w:t>
      </w:r>
      <w:del w:id="1502" w:author="Van Niekerk, A, Prof &lt;avn@sun.ac.za&gt;" w:date="2014-09-19T08:18:00Z">
        <w:r w:rsidDel="006B5A56">
          <w:delText>km</w:delText>
        </w:r>
      </w:del>
      <w:r>
        <w:t xml:space="preserve"> x 107km</w:t>
      </w:r>
      <w:ins w:id="1503" w:author="Van Niekerk, A, Prof &lt;avn@sun.ac.za&gt;" w:date="2014-09-19T08:38:00Z">
        <w:r w:rsidR="00C51E64">
          <w:t xml:space="preserve"> in size</w:t>
        </w:r>
      </w:ins>
      <w:del w:id="1504" w:author="Van Niekerk, A, Prof &lt;avn@sun.ac.za&gt;" w:date="2014-09-19T08:38:00Z">
        <w:r w:rsidDel="00C51E64">
          <w:delText xml:space="preserve"> </w:delText>
        </w:r>
      </w:del>
      <w:del w:id="1505" w:author="Van Niekerk, A, Prof &lt;avn@sun.ac.za&gt;" w:date="2014-09-19T08:18:00Z">
        <w:r w:rsidDel="006B5A56">
          <w:delText xml:space="preserve">block </w:delText>
        </w:r>
      </w:del>
      <w:del w:id="1506" w:author="Van Niekerk, A, Prof &lt;avn@sun.ac.za&gt;" w:date="2014-09-19T08:38:00Z">
        <w:r w:rsidDel="00C51E64">
          <w:delText>of aerial imagery provided by NGI and acquired with an Intergraph DMC sensor</w:delText>
        </w:r>
      </w:del>
      <w:r>
        <w:t xml:space="preserve">.  </w:t>
      </w:r>
      <w:moveFromRangeStart w:id="1507" w:author="Van Niekerk, A, Prof &lt;avn@sun.ac.za&gt;" w:date="2014-09-19T08:57:00Z" w:name="move398879310"/>
      <w:moveFrom w:id="1508" w:author="Van Niekerk, A, Prof &lt;avn@sun.ac.za&gt;" w:date="2014-09-19T08:57:00Z">
        <w:r w:rsidDel="00C51E64">
          <w:t xml:space="preserve">The NGI imagery represents a potentially valuable source of data for quantitative remote sensing studies but has thus far been under-utilised largely due to the lack of established calibration techniques.  </w:t>
        </w:r>
      </w:moveFrom>
      <w:moveFromRangeEnd w:id="1507"/>
      <w:r>
        <w:t xml:space="preserve">A MODIS </w:t>
      </w:r>
      <w:r w:rsidRPr="001066EA">
        <w:t>MCD43A4</w:t>
      </w:r>
      <w:r>
        <w:t xml:space="preserve"> image was used as the surface reflectance reference.  The calibrated </w:t>
      </w:r>
      <w:ins w:id="1509" w:author="Van Niekerk, A, Prof &lt;avn@sun.ac.za&gt;" w:date="2014-09-19T08:40:00Z">
        <w:r w:rsidR="00C51E64">
          <w:t xml:space="preserve">DMC </w:t>
        </w:r>
      </w:ins>
      <w:r>
        <w:t>mosaic was compared to a concurrent SPOT</w:t>
      </w:r>
      <w:ins w:id="1510" w:author="Van Niekerk, A, Prof &lt;avn@sun.ac.za&gt;" w:date="2014-09-19T08:40:00Z">
        <w:r w:rsidR="00C51E64">
          <w:t xml:space="preserve"> 5</w:t>
        </w:r>
      </w:ins>
      <w:r>
        <w:t xml:space="preserve"> </w:t>
      </w:r>
      <w:del w:id="1511" w:author="Van Niekerk, A, Prof &lt;avn@sun.ac.za&gt;" w:date="2014-09-19T08:40:00Z">
        <w:r w:rsidDel="00C51E64">
          <w:delText xml:space="preserve">reflectance </w:delText>
        </w:r>
      </w:del>
      <w:r>
        <w:t>image</w:t>
      </w:r>
      <w:ins w:id="1512" w:author="Van Niekerk, A, Prof &lt;avn@sun.ac.za&gt;" w:date="2014-09-19T08:40:00Z">
        <w:r w:rsidR="00C51E64">
          <w:t xml:space="preserve"> that was converted to surface reflectance using ATCOR software</w:t>
        </w:r>
      </w:ins>
      <w:r>
        <w:t xml:space="preserve">.  The mean absolute reflectance </w:t>
      </w:r>
      <w:del w:id="1513" w:author="Van Niekerk, A, Prof &lt;avn@sun.ac.za&gt;" w:date="2014-09-19T08:40:00Z">
        <w:r w:rsidDel="00C51E64">
          <w:delText xml:space="preserve">error </w:delText>
        </w:r>
      </w:del>
      <w:ins w:id="1514" w:author="Van Niekerk, A, Prof &lt;avn@sun.ac.za&gt;" w:date="2014-09-19T08:40:00Z">
        <w:r w:rsidR="00C51E64">
          <w:t xml:space="preserve">difference between the </w:t>
        </w:r>
        <w:r w:rsidR="00C51E64">
          <w:lastRenderedPageBreak/>
          <w:t>DMC mosaic and SPOT 5 im</w:t>
        </w:r>
      </w:ins>
      <w:ins w:id="1515" w:author="Van Niekerk, A, Prof &lt;avn@sun.ac.za&gt;" w:date="2014-09-19T08:41:00Z">
        <w:r w:rsidR="00C51E64">
          <w:t>a</w:t>
        </w:r>
      </w:ins>
      <w:ins w:id="1516" w:author="Van Niekerk, A, Prof &lt;avn@sun.ac.za&gt;" w:date="2014-09-19T08:40:00Z">
        <w:r w:rsidR="00C51E64">
          <w:t xml:space="preserve">ge </w:t>
        </w:r>
      </w:ins>
      <w:r>
        <w:t xml:space="preserve">was 3.92% which, </w:t>
      </w:r>
      <w:ins w:id="1517" w:author="Van Niekerk, A, Prof &lt;avn@sun.ac.za&gt;" w:date="2014-09-19T08:42:00Z">
        <w:r w:rsidR="00C51E64">
          <w:t xml:space="preserve">given the temporal variation between the images, </w:t>
        </w:r>
      </w:ins>
      <w:del w:id="1518" w:author="Van Niekerk, A, Prof &lt;avn@sun.ac.za&gt;" w:date="2014-09-19T08:42:00Z">
        <w:r w:rsidDel="00C51E64">
          <w:delText xml:space="preserve">is </w:delText>
        </w:r>
      </w:del>
      <w:ins w:id="1519" w:author="Van Niekerk, A, Prof &lt;avn@sun.ac.za&gt;" w:date="2014-09-19T08:42:00Z">
        <w:r w:rsidR="00C51E64">
          <w:t xml:space="preserve">was </w:t>
        </w:r>
      </w:ins>
      <w:r>
        <w:t xml:space="preserve">considered </w:t>
      </w:r>
      <w:ins w:id="1520" w:author="Van Niekerk, A, Prof &lt;avn@sun.ac.za&gt;" w:date="2014-09-19T08:43:00Z">
        <w:r w:rsidR="00C51E64">
          <w:t xml:space="preserve">small enough to </w:t>
        </w:r>
      </w:ins>
      <w:ins w:id="1521" w:author="Van Niekerk, A, Prof &lt;avn@sun.ac.za&gt;" w:date="2014-09-19T08:44:00Z">
        <w:r w:rsidR="00C51E64">
          <w:t xml:space="preserve">conclude that the DMC mosaic can be used for </w:t>
        </w:r>
      </w:ins>
      <w:del w:id="1522" w:author="Van Niekerk, A, Prof &lt;avn@sun.ac.za&gt;" w:date="2014-09-19T08:45:00Z">
        <w:r w:rsidDel="00C51E64">
          <w:delText xml:space="preserve">sufficiently accurate to facilitate </w:delText>
        </w:r>
      </w:del>
      <w:r>
        <w:t xml:space="preserve">quantitative remote sensing work.  This </w:t>
      </w:r>
      <w:del w:id="1523" w:author="Van Niekerk, A, Prof &lt;avn@sun.ac.za&gt;" w:date="2014-09-19T08:45:00Z">
        <w:r w:rsidDel="00C51E64">
          <w:delText xml:space="preserve">error </w:delText>
        </w:r>
      </w:del>
      <w:ins w:id="1524" w:author="Van Niekerk, A, Prof &lt;avn@sun.ac.za&gt;" w:date="2014-09-19T08:45:00Z">
        <w:r w:rsidR="00C51E64">
          <w:t xml:space="preserve">difference </w:t>
        </w:r>
      </w:ins>
      <w:ins w:id="1525" w:author="Van Niekerk, A, Prof &lt;avn@sun.ac.za&gt;" w:date="2014-09-19T08:47:00Z">
        <w:r w:rsidR="00C51E64">
          <w:t xml:space="preserve">also </w:t>
        </w:r>
      </w:ins>
      <w:r>
        <w:t xml:space="preserve">compares favourably to figures reported by </w:t>
      </w:r>
      <w:r>
        <w:fldChar w:fldCharType="begin" w:fldLock="1"/>
      </w:r>
      <w:r w:rsidR="005708E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for their mosaic correction technique.</w:t>
      </w:r>
    </w:p>
    <w:p w14:paraId="0D0FB6F8" w14:textId="77777777" w:rsidR="00C11751" w:rsidRDefault="00C11751" w:rsidP="00C11751">
      <w:pPr>
        <w:pStyle w:val="1TeksCharChar"/>
      </w:pPr>
      <w:r>
        <w:t xml:space="preserve"> </w:t>
      </w:r>
    </w:p>
    <w:p w14:paraId="2EEAFD8E" w14:textId="3665046B" w:rsidR="00C11751" w:rsidRDefault="00C11751" w:rsidP="00C11751">
      <w:pPr>
        <w:pStyle w:val="1TeksCharChar"/>
      </w:pPr>
      <w:r>
        <w:t xml:space="preserve">While the results of the </w:t>
      </w:r>
      <w:del w:id="1526" w:author="Van Niekerk, A, Prof &lt;avn@sun.ac.za&gt;" w:date="2014-09-19T08:47:00Z">
        <w:r w:rsidDel="00C51E64">
          <w:delText xml:space="preserve">evaluation </w:delText>
        </w:r>
      </w:del>
      <w:ins w:id="1527" w:author="Van Niekerk, A, Prof &lt;avn@sun.ac.za&gt;" w:date="2014-09-19T08:47:00Z">
        <w:r w:rsidR="00C51E64">
          <w:t xml:space="preserve">image-to-image cross calibration technique </w:t>
        </w:r>
      </w:ins>
      <w:r>
        <w:t xml:space="preserve">were surprisingly good given the simplicity of the method, many aspects warrant further investigation.  Evaluation of the efficacy of using different sensors to provide the reflectance reference is of interest.  </w:t>
      </w:r>
      <w:ins w:id="1528" w:author="Van Niekerk, A, Prof &lt;avn@sun.ac.za&gt;" w:date="2014-09-19T08:54:00Z">
        <w:r w:rsidR="00EC0609">
          <w:t>Local t</w:t>
        </w:r>
      </w:ins>
      <w:del w:id="1529" w:author="Van Niekerk, A, Prof &lt;avn@sun.ac.za&gt;" w:date="2014-09-19T08:54:00Z">
        <w:r w:rsidDel="00EC0609">
          <w:delText>VHR t</w:delText>
        </w:r>
      </w:del>
      <w:r>
        <w:t xml:space="preserve">errain effects are poorly </w:t>
      </w:r>
      <w:del w:id="1530" w:author="Van Niekerk, A, Prof &lt;avn@sun.ac.za&gt;" w:date="2014-09-19T08:55:00Z">
        <w:r w:rsidDel="00EC0609">
          <w:delText xml:space="preserve">captured </w:delText>
        </w:r>
      </w:del>
      <w:ins w:id="1531" w:author="Van Niekerk, A, Prof &lt;avn@sun.ac.za&gt;" w:date="2014-09-19T08:55:00Z">
        <w:r w:rsidR="00EC0609">
          <w:t xml:space="preserve">represented </w:t>
        </w:r>
      </w:ins>
      <w:r>
        <w:t xml:space="preserve">at the MODIS resolution.  It would be informative to test the method with a higher spatial resolution reference such as Landsat </w:t>
      </w:r>
      <w:ins w:id="1532" w:author="Van Niekerk, A, Prof &lt;avn@sun.ac.za&gt;" w:date="2014-09-19T08:56:00Z">
        <w:r w:rsidR="00EC0609">
          <w:t>Operational Land Imager (</w:t>
        </w:r>
      </w:ins>
      <w:ins w:id="1533" w:author="Van Niekerk, A, Prof &lt;avn@sun.ac.za&gt;" w:date="2014-09-19T08:55:00Z">
        <w:r w:rsidR="00EC0609">
          <w:t>OLI</w:t>
        </w:r>
      </w:ins>
      <w:ins w:id="1534" w:author="Van Niekerk, A, Prof &lt;avn@sun.ac.za&gt;" w:date="2014-09-19T08:56:00Z">
        <w:r w:rsidR="00EC0609">
          <w:t>)</w:t>
        </w:r>
      </w:ins>
      <w:del w:id="1535" w:author="Van Niekerk, A, Prof &lt;avn@sun.ac.za&gt;" w:date="2014-09-19T08:55:00Z">
        <w:r w:rsidDel="00EC0609">
          <w:delText>ETM+</w:delText>
        </w:r>
      </w:del>
      <w:r>
        <w:t xml:space="preserve"> surface reflectance.  The MISR instrument is a promising alternative to MODIS and should also be evaluated as a reflectance reference.  MISR spectral bands are a better match to those of the Intergraph DMC than the MODIS bands although the resolution of the reflectance products is </w:t>
      </w:r>
      <w:del w:id="1536" w:author="Van Niekerk, A, Prof &lt;avn@sun.ac.za&gt;" w:date="2014-09-19T08:56:00Z">
        <w:r w:rsidDel="00EC0609">
          <w:delText xml:space="preserve">only </w:delText>
        </w:r>
      </w:del>
      <w:ins w:id="1537" w:author="Van Niekerk, A, Prof &lt;avn@sun.ac.za&gt;" w:date="2014-09-19T08:56:00Z">
        <w:r w:rsidR="00EC0609">
          <w:t>lower (</w:t>
        </w:r>
      </w:ins>
      <w:r>
        <w:t>1km</w:t>
      </w:r>
      <w:ins w:id="1538" w:author="Van Niekerk, A, Prof &lt;avn@sun.ac.za&gt;" w:date="2014-09-19T08:56:00Z">
        <w:r w:rsidR="00EC0609">
          <w:t>)</w:t>
        </w:r>
      </w:ins>
      <w:r>
        <w:t xml:space="preserve">.  </w:t>
      </w:r>
      <w:ins w:id="1539" w:author="Van Niekerk, A, Prof &lt;avn@sun.ac.za&gt;" w:date="2014-09-19T08:57:00Z">
        <w:r w:rsidR="00EC0609">
          <w:t xml:space="preserve">However, </w:t>
        </w:r>
      </w:ins>
      <w:del w:id="1540" w:author="Van Niekerk, A, Prof &lt;avn@sun.ac.za&gt;" w:date="2014-09-19T08:57:00Z">
        <w:r w:rsidDel="00EC0609">
          <w:delText>S</w:delText>
        </w:r>
      </w:del>
      <w:ins w:id="1541" w:author="Van Niekerk, A, Prof &lt;avn@sun.ac.za&gt;" w:date="2014-09-19T08:57:00Z">
        <w:r w:rsidR="00EC0609">
          <w:t>s</w:t>
        </w:r>
      </w:ins>
      <w:r>
        <w:t>trong emphasis is placed on accurate calibration of the MISR data</w:t>
      </w:r>
      <w:ins w:id="1542" w:author="Van Niekerk, A, Prof &lt;avn@sun.ac.za&gt;" w:date="2014-09-19T08:57:00Z">
        <w:r w:rsidR="00EC0609">
          <w:t xml:space="preserve"> as its </w:t>
        </w:r>
      </w:ins>
      <w:del w:id="1543" w:author="Van Niekerk, A, Prof &lt;avn@sun.ac.za&gt;" w:date="2014-09-19T08:57:00Z">
        <w:r w:rsidDel="00EC0609">
          <w:delText xml:space="preserve">.  The MISR </w:delText>
        </w:r>
      </w:del>
      <w:r>
        <w:t xml:space="preserve">instrument captures data at nine different angles which allows a more accurate modelling of the BRDF compared to the kernel based approach followed in the calibration of the MODIS data </w:t>
      </w:r>
      <w:r>
        <w:fldChar w:fldCharType="begin" w:fldLock="1"/>
      </w:r>
      <w:r w:rsidR="005708E9">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Pr="00EB5927">
        <w:rPr>
          <w:noProof/>
        </w:rPr>
        <w:t>(Strahler et al. 1999)</w:t>
      </w:r>
      <w:r>
        <w:fldChar w:fldCharType="end"/>
      </w:r>
      <w:r>
        <w:t xml:space="preserve">.  </w:t>
      </w:r>
    </w:p>
    <w:p w14:paraId="080E0E4A" w14:textId="77777777" w:rsidR="00C11751" w:rsidRDefault="00C11751" w:rsidP="00C11751">
      <w:pPr>
        <w:pStyle w:val="1TeksCharChar"/>
      </w:pPr>
    </w:p>
    <w:p w14:paraId="1E46D29D" w14:textId="77777777" w:rsidR="00C11751" w:rsidRDefault="00C11751" w:rsidP="00C11751">
      <w:pPr>
        <w:pStyle w:val="1TeksCharChar"/>
      </w:pPr>
      <w:r>
        <w:t xml:space="preserve">In our case study, we assumed the parameter </w:t>
      </w:r>
      <w:r w:rsidRPr="00821366">
        <w:rPr>
          <w:i/>
        </w:rPr>
        <w:t>C</w:t>
      </w:r>
      <w:r>
        <w:t xml:space="preserve"> in the model of Equation </w:t>
      </w:r>
      <w:r>
        <w:fldChar w:fldCharType="begin"/>
      </w:r>
      <w:r>
        <w:instrText xml:space="preserve"> REF _Ref391633308 \h </w:instrText>
      </w:r>
      <w:r>
        <w:fldChar w:fldCharType="separate"/>
      </w:r>
      <w:ins w:id="1544" w:author="d j h" w:date="2015-05-09T14:47:00Z">
        <w:r w:rsidR="007701D5" w:rsidRPr="003B5532">
          <w:t>(</w:t>
        </w:r>
        <w:r w:rsidR="007701D5">
          <w:rPr>
            <w:noProof/>
          </w:rPr>
          <w:t>2</w:t>
        </w:r>
        <w:r w:rsidR="007701D5" w:rsidRPr="003B5532">
          <w:t>.</w:t>
        </w:r>
        <w:r w:rsidR="007701D5">
          <w:rPr>
            <w:noProof/>
          </w:rPr>
          <w:t>5</w:t>
        </w:r>
      </w:ins>
      <w:del w:id="1545"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5</w:delText>
        </w:r>
      </w:del>
      <w:r>
        <w:fldChar w:fldCharType="end"/>
      </w:r>
      <w:r>
        <w:t xml:space="preserve">) was small enough to be ignored.  Some haze was however visible in the blue band, casting doubt on this assumption. It would be interesting to investigate the effect of including </w:t>
      </w:r>
      <w:r w:rsidRPr="00821366">
        <w:rPr>
          <w:i/>
        </w:rPr>
        <w:t>C</w:t>
      </w:r>
      <w:r w:rsidRPr="006204CC">
        <w:t xml:space="preserve"> </w:t>
      </w:r>
      <w:r>
        <w:t xml:space="preserve">in the model.   In conjunction with this the effect of the size of the sliding window used to estimate </w:t>
      </w:r>
      <w:r w:rsidRPr="00654485">
        <w:rPr>
          <w:i/>
        </w:rPr>
        <w:t>M</w:t>
      </w:r>
      <w:r>
        <w:t xml:space="preserve"> and </w:t>
      </w:r>
      <w:r w:rsidRPr="00654485">
        <w:rPr>
          <w:i/>
        </w:rPr>
        <w:t>C</w:t>
      </w:r>
      <w:r>
        <w:t xml:space="preserve"> on accuracy should also be evaluated.  </w:t>
      </w:r>
    </w:p>
    <w:p w14:paraId="1E0A82D4" w14:textId="1F94622C" w:rsidR="00592A2B" w:rsidRPr="0002729A" w:rsidDel="007F4F89" w:rsidRDefault="00592A2B" w:rsidP="00592A2B">
      <w:pPr>
        <w:pStyle w:val="1TeksCharChar"/>
        <w:rPr>
          <w:del w:id="1546" w:author="avn" w:date="2014-09-18T22:01:00Z"/>
        </w:rPr>
      </w:pPr>
    </w:p>
    <w:p w14:paraId="1449BA2D" w14:textId="61D63480" w:rsidR="00592A2B" w:rsidRPr="0002729A" w:rsidDel="007F4F89" w:rsidRDefault="00592A2B" w:rsidP="00592A2B">
      <w:pPr>
        <w:pStyle w:val="1Tablecaption"/>
        <w:rPr>
          <w:del w:id="1547" w:author="avn" w:date="2014-09-18T22:01:00Z"/>
        </w:rPr>
      </w:pPr>
      <w:bookmarkStart w:id="1548" w:name="_Ref391062259"/>
      <w:bookmarkStart w:id="1549" w:name="_Toc391220520"/>
      <w:bookmarkStart w:id="1550" w:name="_Toc394582236"/>
      <w:del w:id="1551" w:author="avn" w:date="2014-09-18T22:01:00Z">
        <w:r w:rsidRPr="0002729A" w:rsidDel="007F4F89">
          <w:delText xml:space="preserve">Table </w:delText>
        </w:r>
        <w:r w:rsidDel="007F4F89">
          <w:fldChar w:fldCharType="begin"/>
        </w:r>
        <w:r w:rsidDel="007F4F89">
          <w:delInstrText xml:space="preserve"> STYLEREF 1 \s </w:delInstrText>
        </w:r>
        <w:r w:rsidDel="007F4F89">
          <w:fldChar w:fldCharType="separate"/>
        </w:r>
        <w:r w:rsidR="00E92C8E" w:rsidDel="007F4F89">
          <w:rPr>
            <w:noProof/>
          </w:rPr>
          <w:delText>2</w:delText>
        </w:r>
        <w:r w:rsidDel="007F4F89">
          <w:fldChar w:fldCharType="end"/>
        </w:r>
        <w:r w:rsidDel="007F4F89">
          <w:delText>.</w:delText>
        </w:r>
        <w:r w:rsidDel="007F4F89">
          <w:fldChar w:fldCharType="begin"/>
        </w:r>
        <w:r w:rsidDel="007F4F89">
          <w:delInstrText xml:space="preserve"> SEQ Table \* ARABIC \s 1 </w:delInstrText>
        </w:r>
        <w:r w:rsidDel="007F4F89">
          <w:fldChar w:fldCharType="separate"/>
        </w:r>
        <w:r w:rsidR="00E92C8E" w:rsidDel="007F4F89">
          <w:rPr>
            <w:noProof/>
          </w:rPr>
          <w:delText>2</w:delText>
        </w:r>
        <w:r w:rsidDel="007F4F89">
          <w:fldChar w:fldCharType="end"/>
        </w:r>
        <w:bookmarkEnd w:id="1548"/>
        <w:r w:rsidRPr="0002729A" w:rsidDel="007F4F89">
          <w:delText xml:space="preserve">   </w:delText>
        </w:r>
        <w:r w:rsidDel="007F4F89">
          <w:delText>Sensor spectral bandwidths</w:delText>
        </w:r>
        <w:bookmarkEnd w:id="1549"/>
        <w:bookmarkEnd w:id="1550"/>
      </w:del>
    </w:p>
    <w:tbl>
      <w:tblPr>
        <w:tblStyle w:val="MyThesisTable"/>
        <w:tblW w:w="5000" w:type="pct"/>
        <w:tblBorders>
          <w:insideV w:val="single" w:sz="12" w:space="0" w:color="000000" w:themeColor="text1"/>
        </w:tblBorders>
        <w:tblLook w:val="01E0" w:firstRow="1" w:lastRow="1" w:firstColumn="1" w:lastColumn="1" w:noHBand="0" w:noVBand="0"/>
      </w:tblPr>
      <w:tblGrid>
        <w:gridCol w:w="1062"/>
        <w:gridCol w:w="1042"/>
        <w:gridCol w:w="1565"/>
        <w:gridCol w:w="347"/>
        <w:gridCol w:w="1041"/>
        <w:gridCol w:w="1563"/>
        <w:gridCol w:w="347"/>
        <w:gridCol w:w="1041"/>
        <w:gridCol w:w="1565"/>
      </w:tblGrid>
      <w:tr w:rsidR="008E0C3A" w:rsidRPr="001F034D" w:rsidDel="007F4F89" w14:paraId="03742C40" w14:textId="558CF987" w:rsidTr="0028765A">
        <w:trPr>
          <w:cnfStyle w:val="100000000000" w:firstRow="1" w:lastRow="0" w:firstColumn="0" w:lastColumn="0" w:oddVBand="0" w:evenVBand="0" w:oddHBand="0" w:evenHBand="0" w:firstRowFirstColumn="0" w:firstRowLastColumn="0" w:lastRowFirstColumn="0" w:lastRowLastColumn="0"/>
          <w:del w:id="1552" w:author="avn" w:date="2014-09-18T22:01:00Z"/>
        </w:trPr>
        <w:tc>
          <w:tcPr>
            <w:tcW w:w="1037" w:type="dxa"/>
            <w:tcBorders>
              <w:bottom w:val="nil"/>
            </w:tcBorders>
          </w:tcPr>
          <w:p w14:paraId="6B780030" w14:textId="71A8EFA2" w:rsidR="0028765A" w:rsidRPr="008E0C3A" w:rsidDel="007F4F89" w:rsidRDefault="0028765A" w:rsidP="008E0C3A">
            <w:pPr>
              <w:pStyle w:val="1TableText"/>
              <w:tabs>
                <w:tab w:val="num" w:pos="993"/>
              </w:tabs>
              <w:jc w:val="center"/>
              <w:rPr>
                <w:del w:id="1553" w:author="avn" w:date="2014-09-18T22:01:00Z"/>
              </w:rPr>
            </w:pPr>
          </w:p>
        </w:tc>
        <w:tc>
          <w:tcPr>
            <w:tcW w:w="2548" w:type="dxa"/>
            <w:gridSpan w:val="2"/>
          </w:tcPr>
          <w:p w14:paraId="75AC1D98" w14:textId="45F58B5F" w:rsidR="0028765A" w:rsidRPr="00C90DAE" w:rsidDel="007F4F89" w:rsidRDefault="0028765A" w:rsidP="00C90DAE">
            <w:pPr>
              <w:jc w:val="center"/>
              <w:rPr>
                <w:del w:id="1554" w:author="avn" w:date="2014-09-18T22:01:00Z"/>
              </w:rPr>
            </w:pPr>
            <w:del w:id="1555" w:author="avn" w:date="2014-09-18T22:01:00Z">
              <w:r w:rsidRPr="00C90DAE" w:rsidDel="007F4F89">
                <w:rPr>
                  <w:rFonts w:ascii="Times New Roman" w:hAnsi="Times New Roman"/>
                  <w:sz w:val="16"/>
                </w:rPr>
                <w:delText>Intergraph DMC</w:delText>
              </w:r>
            </w:del>
          </w:p>
        </w:tc>
        <w:tc>
          <w:tcPr>
            <w:tcW w:w="339" w:type="dxa"/>
            <w:tcBorders>
              <w:bottom w:val="nil"/>
            </w:tcBorders>
          </w:tcPr>
          <w:p w14:paraId="66F844E1" w14:textId="77F09A4B" w:rsidR="0028765A" w:rsidRPr="006D2AF4" w:rsidDel="007F4F89" w:rsidRDefault="0028765A" w:rsidP="0028765A">
            <w:pPr>
              <w:jc w:val="center"/>
              <w:rPr>
                <w:del w:id="1556" w:author="avn" w:date="2014-09-18T22:01:00Z"/>
                <w:sz w:val="16"/>
                <w:szCs w:val="16"/>
              </w:rPr>
            </w:pPr>
          </w:p>
        </w:tc>
        <w:tc>
          <w:tcPr>
            <w:tcW w:w="2546" w:type="dxa"/>
            <w:gridSpan w:val="2"/>
          </w:tcPr>
          <w:p w14:paraId="5D7764E5" w14:textId="645C26D4" w:rsidR="0028765A" w:rsidRPr="008E0C3A" w:rsidDel="007F4F89" w:rsidRDefault="0028765A" w:rsidP="008E0C3A">
            <w:pPr>
              <w:pStyle w:val="1TableText"/>
              <w:tabs>
                <w:tab w:val="num" w:pos="993"/>
              </w:tabs>
              <w:jc w:val="center"/>
              <w:rPr>
                <w:del w:id="1557" w:author="avn" w:date="2014-09-18T22:01:00Z"/>
              </w:rPr>
            </w:pPr>
            <w:del w:id="1558" w:author="avn" w:date="2014-09-18T22:01:00Z">
              <w:r w:rsidRPr="008E0C3A" w:rsidDel="007F4F89">
                <w:delText>MODIS</w:delText>
              </w:r>
            </w:del>
          </w:p>
        </w:tc>
        <w:tc>
          <w:tcPr>
            <w:tcW w:w="339" w:type="dxa"/>
            <w:tcBorders>
              <w:bottom w:val="nil"/>
            </w:tcBorders>
          </w:tcPr>
          <w:p w14:paraId="48669A61" w14:textId="3E4A8F52" w:rsidR="0028765A" w:rsidRPr="006D2AF4" w:rsidDel="007F4F89" w:rsidRDefault="0028765A" w:rsidP="0028765A">
            <w:pPr>
              <w:pStyle w:val="1TableText"/>
              <w:tabs>
                <w:tab w:val="num" w:pos="993"/>
              </w:tabs>
              <w:jc w:val="center"/>
              <w:rPr>
                <w:del w:id="1559" w:author="avn" w:date="2014-09-18T22:01:00Z"/>
              </w:rPr>
            </w:pPr>
          </w:p>
        </w:tc>
        <w:tc>
          <w:tcPr>
            <w:tcW w:w="2548" w:type="dxa"/>
            <w:gridSpan w:val="2"/>
          </w:tcPr>
          <w:p w14:paraId="233D5860" w14:textId="4D6923BD" w:rsidR="0028765A" w:rsidRPr="008E0C3A" w:rsidDel="007F4F89" w:rsidRDefault="0028765A" w:rsidP="008E0C3A">
            <w:pPr>
              <w:pStyle w:val="1TableText"/>
              <w:tabs>
                <w:tab w:val="num" w:pos="993"/>
              </w:tabs>
              <w:jc w:val="center"/>
              <w:rPr>
                <w:del w:id="1560" w:author="avn" w:date="2014-09-18T22:01:00Z"/>
              </w:rPr>
            </w:pPr>
            <w:del w:id="1561" w:author="avn" w:date="2014-09-18T22:01:00Z">
              <w:r w:rsidRPr="008E0C3A" w:rsidDel="007F4F89">
                <w:delText>SPOT</w:delText>
              </w:r>
            </w:del>
          </w:p>
        </w:tc>
      </w:tr>
      <w:tr w:rsidR="008E0C3A" w:rsidRPr="001F034D" w:rsidDel="007F4F89" w14:paraId="65545533" w14:textId="58F71820" w:rsidTr="0028765A">
        <w:trPr>
          <w:del w:id="1562" w:author="avn" w:date="2014-09-18T22:01:00Z"/>
        </w:trPr>
        <w:tc>
          <w:tcPr>
            <w:tcW w:w="1037" w:type="dxa"/>
            <w:tcBorders>
              <w:top w:val="nil"/>
              <w:bottom w:val="single" w:sz="12" w:space="0" w:color="000000" w:themeColor="text1"/>
              <w:right w:val="nil"/>
            </w:tcBorders>
          </w:tcPr>
          <w:p w14:paraId="1AD250C5" w14:textId="1C4D9127" w:rsidR="00F74AFF" w:rsidRPr="007645A4" w:rsidDel="007F4F89" w:rsidRDefault="00F74AFF" w:rsidP="008E0C3A">
            <w:pPr>
              <w:pStyle w:val="1TableText"/>
              <w:tabs>
                <w:tab w:val="num" w:pos="993"/>
              </w:tabs>
              <w:jc w:val="center"/>
              <w:rPr>
                <w:del w:id="1563" w:author="avn" w:date="2014-09-18T22:01:00Z"/>
                <w:b/>
              </w:rPr>
            </w:pPr>
          </w:p>
        </w:tc>
        <w:tc>
          <w:tcPr>
            <w:tcW w:w="1018" w:type="dxa"/>
            <w:tcBorders>
              <w:top w:val="single" w:sz="12" w:space="0" w:color="000000" w:themeColor="text1"/>
              <w:left w:val="nil"/>
              <w:bottom w:val="single" w:sz="12" w:space="0" w:color="000000" w:themeColor="text1"/>
              <w:right w:val="nil"/>
            </w:tcBorders>
          </w:tcPr>
          <w:p w14:paraId="11714DEA" w14:textId="66C6483A" w:rsidR="00F74AFF" w:rsidRPr="007645A4" w:rsidDel="007F4F89" w:rsidRDefault="00F74AFF" w:rsidP="008E0C3A">
            <w:pPr>
              <w:pStyle w:val="1TableText"/>
              <w:tabs>
                <w:tab w:val="num" w:pos="993"/>
              </w:tabs>
              <w:jc w:val="center"/>
              <w:rPr>
                <w:del w:id="1564" w:author="avn" w:date="2014-09-18T22:01:00Z"/>
                <w:b/>
              </w:rPr>
            </w:pPr>
            <w:del w:id="1565" w:author="avn" w:date="2014-09-18T22:01:00Z">
              <w:r w:rsidRPr="007645A4" w:rsidDel="007F4F89">
                <w:rPr>
                  <w:b/>
                </w:rPr>
                <w:delText>Band</w:delText>
              </w:r>
            </w:del>
          </w:p>
        </w:tc>
        <w:tc>
          <w:tcPr>
            <w:tcW w:w="1530" w:type="dxa"/>
            <w:tcBorders>
              <w:top w:val="single" w:sz="12" w:space="0" w:color="000000" w:themeColor="text1"/>
              <w:left w:val="nil"/>
              <w:bottom w:val="single" w:sz="12" w:space="0" w:color="000000" w:themeColor="text1"/>
              <w:right w:val="nil"/>
            </w:tcBorders>
          </w:tcPr>
          <w:p w14:paraId="42C6D443" w14:textId="7499E0AE" w:rsidR="00F74AFF" w:rsidRPr="007645A4" w:rsidDel="007F4F89" w:rsidRDefault="00F74AFF" w:rsidP="008E0C3A">
            <w:pPr>
              <w:pStyle w:val="1TableText"/>
              <w:tabs>
                <w:tab w:val="num" w:pos="993"/>
              </w:tabs>
              <w:jc w:val="center"/>
              <w:rPr>
                <w:del w:id="1566" w:author="avn" w:date="2014-09-18T22:01:00Z"/>
                <w:b/>
              </w:rPr>
            </w:pPr>
            <w:del w:id="1567" w:author="avn" w:date="2014-09-18T22:01:00Z">
              <w:r w:rsidRPr="007645A4" w:rsidDel="007F4F89">
                <w:rPr>
                  <w:b/>
                </w:rPr>
                <w:delText>Bandwidth (nm)</w:delText>
              </w:r>
            </w:del>
          </w:p>
        </w:tc>
        <w:tc>
          <w:tcPr>
            <w:tcW w:w="339" w:type="dxa"/>
            <w:tcBorders>
              <w:top w:val="nil"/>
              <w:left w:val="nil"/>
              <w:bottom w:val="single" w:sz="12" w:space="0" w:color="000000" w:themeColor="text1"/>
              <w:right w:val="nil"/>
            </w:tcBorders>
          </w:tcPr>
          <w:p w14:paraId="60C9E867" w14:textId="4E4D68FF" w:rsidR="00F74AFF" w:rsidRPr="007645A4" w:rsidDel="007F4F89" w:rsidRDefault="00F74AFF" w:rsidP="00D14253">
            <w:pPr>
              <w:pStyle w:val="1TableText"/>
              <w:tabs>
                <w:tab w:val="num" w:pos="993"/>
              </w:tabs>
              <w:jc w:val="center"/>
              <w:rPr>
                <w:del w:id="1568" w:author="avn" w:date="2014-09-18T22:01:00Z"/>
                <w:b/>
              </w:rPr>
            </w:pPr>
          </w:p>
        </w:tc>
        <w:tc>
          <w:tcPr>
            <w:tcW w:w="1018" w:type="dxa"/>
            <w:tcBorders>
              <w:top w:val="single" w:sz="12" w:space="0" w:color="000000" w:themeColor="text1"/>
              <w:left w:val="nil"/>
              <w:bottom w:val="single" w:sz="12" w:space="0" w:color="000000" w:themeColor="text1"/>
              <w:right w:val="nil"/>
            </w:tcBorders>
          </w:tcPr>
          <w:p w14:paraId="3CE59DFF" w14:textId="0AC1ED29" w:rsidR="00F74AFF" w:rsidRPr="007645A4" w:rsidDel="007F4F89" w:rsidRDefault="00F74AFF" w:rsidP="008E0C3A">
            <w:pPr>
              <w:pStyle w:val="1TableText"/>
              <w:tabs>
                <w:tab w:val="num" w:pos="993"/>
              </w:tabs>
              <w:jc w:val="center"/>
              <w:rPr>
                <w:del w:id="1569" w:author="avn" w:date="2014-09-18T22:01:00Z"/>
                <w:b/>
              </w:rPr>
            </w:pPr>
            <w:del w:id="1570" w:author="avn" w:date="2014-09-18T22:01:00Z">
              <w:r w:rsidRPr="007645A4" w:rsidDel="007F4F89">
                <w:rPr>
                  <w:b/>
                </w:rPr>
                <w:delText>Band</w:delText>
              </w:r>
            </w:del>
          </w:p>
        </w:tc>
        <w:tc>
          <w:tcPr>
            <w:tcW w:w="1528" w:type="dxa"/>
            <w:tcBorders>
              <w:top w:val="single" w:sz="12" w:space="0" w:color="000000" w:themeColor="text1"/>
              <w:left w:val="nil"/>
              <w:bottom w:val="single" w:sz="12" w:space="0" w:color="000000" w:themeColor="text1"/>
              <w:right w:val="nil"/>
            </w:tcBorders>
          </w:tcPr>
          <w:p w14:paraId="4FEB0CAA" w14:textId="4CB3EE4C" w:rsidR="00F74AFF" w:rsidRPr="007645A4" w:rsidDel="007F4F89" w:rsidRDefault="00F74AFF" w:rsidP="008E0C3A">
            <w:pPr>
              <w:pStyle w:val="1TableText"/>
              <w:tabs>
                <w:tab w:val="num" w:pos="993"/>
              </w:tabs>
              <w:jc w:val="center"/>
              <w:rPr>
                <w:del w:id="1571" w:author="avn" w:date="2014-09-18T22:01:00Z"/>
                <w:b/>
              </w:rPr>
            </w:pPr>
            <w:del w:id="1572" w:author="avn" w:date="2014-09-18T22:01:00Z">
              <w:r w:rsidRPr="007645A4" w:rsidDel="007F4F89">
                <w:rPr>
                  <w:b/>
                </w:rPr>
                <w:delText>Bandwidth (nm)</w:delText>
              </w:r>
            </w:del>
          </w:p>
        </w:tc>
        <w:tc>
          <w:tcPr>
            <w:tcW w:w="339" w:type="dxa"/>
            <w:tcBorders>
              <w:top w:val="nil"/>
              <w:left w:val="nil"/>
              <w:bottom w:val="single" w:sz="12" w:space="0" w:color="000000" w:themeColor="text1"/>
              <w:right w:val="nil"/>
            </w:tcBorders>
          </w:tcPr>
          <w:p w14:paraId="0751A51C" w14:textId="2DC9C07D" w:rsidR="00F74AFF" w:rsidRPr="007645A4" w:rsidDel="007F4F89" w:rsidRDefault="00F74AFF" w:rsidP="00D14253">
            <w:pPr>
              <w:pStyle w:val="1TableText"/>
              <w:tabs>
                <w:tab w:val="num" w:pos="993"/>
              </w:tabs>
              <w:jc w:val="center"/>
              <w:rPr>
                <w:del w:id="1573" w:author="avn" w:date="2014-09-18T22:01:00Z"/>
                <w:b/>
              </w:rPr>
            </w:pPr>
          </w:p>
        </w:tc>
        <w:tc>
          <w:tcPr>
            <w:tcW w:w="1018" w:type="dxa"/>
            <w:tcBorders>
              <w:top w:val="single" w:sz="12" w:space="0" w:color="000000" w:themeColor="text1"/>
              <w:left w:val="nil"/>
              <w:bottom w:val="single" w:sz="12" w:space="0" w:color="000000" w:themeColor="text1"/>
              <w:right w:val="nil"/>
            </w:tcBorders>
          </w:tcPr>
          <w:p w14:paraId="6237E45C" w14:textId="2FEA3DF3" w:rsidR="00F74AFF" w:rsidRPr="007645A4" w:rsidDel="007F4F89" w:rsidRDefault="00F74AFF" w:rsidP="008E0C3A">
            <w:pPr>
              <w:pStyle w:val="1TableText"/>
              <w:tabs>
                <w:tab w:val="num" w:pos="993"/>
              </w:tabs>
              <w:jc w:val="center"/>
              <w:rPr>
                <w:del w:id="1574" w:author="avn" w:date="2014-09-18T22:01:00Z"/>
                <w:b/>
              </w:rPr>
            </w:pPr>
            <w:del w:id="1575" w:author="avn" w:date="2014-09-18T22:01:00Z">
              <w:r w:rsidRPr="007645A4" w:rsidDel="007F4F89">
                <w:rPr>
                  <w:b/>
                </w:rPr>
                <w:delText>Band</w:delText>
              </w:r>
            </w:del>
          </w:p>
        </w:tc>
        <w:tc>
          <w:tcPr>
            <w:tcW w:w="1530" w:type="dxa"/>
            <w:tcBorders>
              <w:top w:val="single" w:sz="12" w:space="0" w:color="000000" w:themeColor="text1"/>
              <w:left w:val="nil"/>
              <w:bottom w:val="single" w:sz="12" w:space="0" w:color="000000" w:themeColor="text1"/>
            </w:tcBorders>
          </w:tcPr>
          <w:p w14:paraId="15407850" w14:textId="48575224" w:rsidR="00F74AFF" w:rsidRPr="007645A4" w:rsidDel="007F4F89" w:rsidRDefault="00F74AFF" w:rsidP="008E0C3A">
            <w:pPr>
              <w:pStyle w:val="1TableText"/>
              <w:tabs>
                <w:tab w:val="num" w:pos="993"/>
              </w:tabs>
              <w:jc w:val="center"/>
              <w:rPr>
                <w:del w:id="1576" w:author="avn" w:date="2014-09-18T22:01:00Z"/>
                <w:b/>
              </w:rPr>
            </w:pPr>
            <w:del w:id="1577" w:author="avn" w:date="2014-09-18T22:01:00Z">
              <w:r w:rsidRPr="007645A4" w:rsidDel="007F4F89">
                <w:rPr>
                  <w:b/>
                </w:rPr>
                <w:delText>Bandwidth (nm)</w:delText>
              </w:r>
            </w:del>
          </w:p>
        </w:tc>
      </w:tr>
      <w:tr w:rsidR="008E0C3A" w:rsidRPr="0002729A" w:rsidDel="007F4F89" w14:paraId="0A4B8F37" w14:textId="2A33A697" w:rsidTr="0028765A">
        <w:trPr>
          <w:del w:id="1578" w:author="avn" w:date="2014-09-18T22:01:00Z"/>
        </w:trPr>
        <w:tc>
          <w:tcPr>
            <w:tcW w:w="1037" w:type="dxa"/>
            <w:tcBorders>
              <w:top w:val="single" w:sz="12" w:space="0" w:color="000000" w:themeColor="text1"/>
              <w:right w:val="nil"/>
            </w:tcBorders>
          </w:tcPr>
          <w:p w14:paraId="6F5571F2" w14:textId="1A6576CB" w:rsidR="00F74AFF" w:rsidRPr="001F034D" w:rsidDel="007F4F89" w:rsidRDefault="00F74AFF" w:rsidP="008E0C3A">
            <w:pPr>
              <w:pStyle w:val="1TableText"/>
              <w:tabs>
                <w:tab w:val="num" w:pos="993"/>
              </w:tabs>
              <w:jc w:val="center"/>
              <w:rPr>
                <w:del w:id="1579" w:author="avn" w:date="2014-09-18T22:01:00Z"/>
                <w:b/>
              </w:rPr>
            </w:pPr>
            <w:del w:id="1580" w:author="avn" w:date="2014-09-18T22:01:00Z">
              <w:r w:rsidRPr="001F034D" w:rsidDel="007F4F89">
                <w:rPr>
                  <w:b/>
                </w:rPr>
                <w:delText>Red</w:delText>
              </w:r>
            </w:del>
          </w:p>
        </w:tc>
        <w:tc>
          <w:tcPr>
            <w:tcW w:w="1018" w:type="dxa"/>
            <w:tcBorders>
              <w:top w:val="single" w:sz="12" w:space="0" w:color="000000" w:themeColor="text1"/>
              <w:left w:val="nil"/>
              <w:right w:val="nil"/>
            </w:tcBorders>
          </w:tcPr>
          <w:p w14:paraId="3C014ABF" w14:textId="418B0431" w:rsidR="00F74AFF" w:rsidRPr="00315E6B" w:rsidDel="007F4F89" w:rsidRDefault="00F74AFF" w:rsidP="008E0C3A">
            <w:pPr>
              <w:pStyle w:val="1TableText"/>
              <w:tabs>
                <w:tab w:val="num" w:pos="993"/>
              </w:tabs>
              <w:jc w:val="center"/>
              <w:rPr>
                <w:del w:id="1581" w:author="avn" w:date="2014-09-18T22:01:00Z"/>
              </w:rPr>
            </w:pPr>
            <w:del w:id="1582" w:author="avn" w:date="2014-09-18T22:01:00Z">
              <w:r w:rsidRPr="00315E6B" w:rsidDel="007F4F89">
                <w:delText>-</w:delText>
              </w:r>
            </w:del>
          </w:p>
        </w:tc>
        <w:tc>
          <w:tcPr>
            <w:tcW w:w="1530" w:type="dxa"/>
            <w:tcBorders>
              <w:top w:val="single" w:sz="12" w:space="0" w:color="000000" w:themeColor="text1"/>
              <w:left w:val="nil"/>
              <w:right w:val="nil"/>
            </w:tcBorders>
          </w:tcPr>
          <w:p w14:paraId="189D68B7" w14:textId="0D2C995B" w:rsidR="00F74AFF" w:rsidRPr="00315E6B" w:rsidDel="007F4F89" w:rsidRDefault="00F74AFF" w:rsidP="008E0C3A">
            <w:pPr>
              <w:pStyle w:val="1TableText"/>
              <w:tabs>
                <w:tab w:val="num" w:pos="993"/>
              </w:tabs>
              <w:jc w:val="center"/>
              <w:rPr>
                <w:del w:id="1583" w:author="avn" w:date="2014-09-18T22:01:00Z"/>
              </w:rPr>
            </w:pPr>
            <w:del w:id="1584" w:author="avn" w:date="2014-09-18T22:01:00Z">
              <w:r w:rsidRPr="00315E6B" w:rsidDel="007F4F89">
                <w:delText>590 - 675</w:delText>
              </w:r>
            </w:del>
          </w:p>
        </w:tc>
        <w:tc>
          <w:tcPr>
            <w:tcW w:w="339" w:type="dxa"/>
            <w:tcBorders>
              <w:top w:val="single" w:sz="12" w:space="0" w:color="000000" w:themeColor="text1"/>
              <w:left w:val="nil"/>
              <w:right w:val="nil"/>
            </w:tcBorders>
          </w:tcPr>
          <w:p w14:paraId="69C6FA76" w14:textId="0303EB77" w:rsidR="00F74AFF" w:rsidRPr="00315E6B" w:rsidDel="007F4F89" w:rsidRDefault="00F74AFF" w:rsidP="00D14253">
            <w:pPr>
              <w:pStyle w:val="1TableText"/>
              <w:tabs>
                <w:tab w:val="num" w:pos="993"/>
              </w:tabs>
              <w:jc w:val="center"/>
              <w:rPr>
                <w:del w:id="1585" w:author="avn" w:date="2014-09-18T22:01:00Z"/>
              </w:rPr>
            </w:pPr>
          </w:p>
        </w:tc>
        <w:tc>
          <w:tcPr>
            <w:tcW w:w="1018" w:type="dxa"/>
            <w:tcBorders>
              <w:top w:val="single" w:sz="12" w:space="0" w:color="000000" w:themeColor="text1"/>
              <w:left w:val="nil"/>
              <w:right w:val="nil"/>
            </w:tcBorders>
          </w:tcPr>
          <w:p w14:paraId="118373BC" w14:textId="486CD892" w:rsidR="00F74AFF" w:rsidRPr="00315E6B" w:rsidDel="007F4F89" w:rsidRDefault="00F74AFF" w:rsidP="008E0C3A">
            <w:pPr>
              <w:pStyle w:val="1TableText"/>
              <w:tabs>
                <w:tab w:val="num" w:pos="993"/>
              </w:tabs>
              <w:jc w:val="center"/>
              <w:rPr>
                <w:del w:id="1586" w:author="avn" w:date="2014-09-18T22:01:00Z"/>
              </w:rPr>
            </w:pPr>
            <w:del w:id="1587" w:author="avn" w:date="2014-09-18T22:01:00Z">
              <w:r w:rsidRPr="00315E6B" w:rsidDel="007F4F89">
                <w:delText>4</w:delText>
              </w:r>
            </w:del>
          </w:p>
        </w:tc>
        <w:tc>
          <w:tcPr>
            <w:tcW w:w="1528" w:type="dxa"/>
            <w:tcBorders>
              <w:top w:val="single" w:sz="12" w:space="0" w:color="000000" w:themeColor="text1"/>
              <w:left w:val="nil"/>
              <w:right w:val="nil"/>
            </w:tcBorders>
          </w:tcPr>
          <w:p w14:paraId="7AFBB83A" w14:textId="12BD368E" w:rsidR="00F74AFF" w:rsidRPr="00315E6B" w:rsidDel="007F4F89" w:rsidRDefault="00F74AFF" w:rsidP="008E0C3A">
            <w:pPr>
              <w:pStyle w:val="1TableText"/>
              <w:tabs>
                <w:tab w:val="num" w:pos="993"/>
              </w:tabs>
              <w:jc w:val="center"/>
              <w:rPr>
                <w:del w:id="1588" w:author="avn" w:date="2014-09-18T22:01:00Z"/>
              </w:rPr>
            </w:pPr>
            <w:del w:id="1589" w:author="avn" w:date="2014-09-18T22:01:00Z">
              <w:r w:rsidRPr="00315E6B" w:rsidDel="007F4F89">
                <w:delText>620 – 670</w:delText>
              </w:r>
            </w:del>
          </w:p>
        </w:tc>
        <w:tc>
          <w:tcPr>
            <w:tcW w:w="339" w:type="dxa"/>
            <w:tcBorders>
              <w:top w:val="single" w:sz="12" w:space="0" w:color="000000" w:themeColor="text1"/>
              <w:left w:val="nil"/>
              <w:right w:val="nil"/>
            </w:tcBorders>
          </w:tcPr>
          <w:p w14:paraId="25D78D78" w14:textId="7FE2A413" w:rsidR="00F74AFF" w:rsidRPr="00315E6B" w:rsidDel="007F4F89" w:rsidRDefault="00F74AFF" w:rsidP="00D14253">
            <w:pPr>
              <w:pStyle w:val="1TableText"/>
              <w:tabs>
                <w:tab w:val="num" w:pos="993"/>
              </w:tabs>
              <w:jc w:val="center"/>
              <w:rPr>
                <w:del w:id="1590" w:author="avn" w:date="2014-09-18T22:01:00Z"/>
              </w:rPr>
            </w:pPr>
          </w:p>
        </w:tc>
        <w:tc>
          <w:tcPr>
            <w:tcW w:w="1018" w:type="dxa"/>
            <w:tcBorders>
              <w:top w:val="single" w:sz="12" w:space="0" w:color="000000" w:themeColor="text1"/>
              <w:left w:val="nil"/>
              <w:right w:val="nil"/>
            </w:tcBorders>
          </w:tcPr>
          <w:p w14:paraId="595B0CEF" w14:textId="34BD5979" w:rsidR="00F74AFF" w:rsidRPr="00315E6B" w:rsidDel="007F4F89" w:rsidRDefault="00F74AFF" w:rsidP="008E0C3A">
            <w:pPr>
              <w:pStyle w:val="1TableText"/>
              <w:tabs>
                <w:tab w:val="num" w:pos="993"/>
              </w:tabs>
              <w:jc w:val="center"/>
              <w:rPr>
                <w:del w:id="1591" w:author="avn" w:date="2014-09-18T22:01:00Z"/>
              </w:rPr>
            </w:pPr>
            <w:del w:id="1592" w:author="avn" w:date="2014-09-18T22:01:00Z">
              <w:r w:rsidRPr="00315E6B" w:rsidDel="007F4F89">
                <w:delText>2</w:delText>
              </w:r>
            </w:del>
          </w:p>
        </w:tc>
        <w:tc>
          <w:tcPr>
            <w:tcW w:w="1530" w:type="dxa"/>
            <w:tcBorders>
              <w:top w:val="single" w:sz="12" w:space="0" w:color="000000" w:themeColor="text1"/>
              <w:left w:val="nil"/>
            </w:tcBorders>
          </w:tcPr>
          <w:p w14:paraId="150C0C96" w14:textId="5F1E5870" w:rsidR="00F74AFF" w:rsidRPr="00315E6B" w:rsidDel="007F4F89" w:rsidRDefault="00F74AFF" w:rsidP="008E0C3A">
            <w:pPr>
              <w:pStyle w:val="1TableText"/>
              <w:tabs>
                <w:tab w:val="num" w:pos="993"/>
              </w:tabs>
              <w:jc w:val="center"/>
              <w:rPr>
                <w:del w:id="1593" w:author="avn" w:date="2014-09-18T22:01:00Z"/>
              </w:rPr>
            </w:pPr>
            <w:del w:id="1594" w:author="avn" w:date="2014-09-18T22:01:00Z">
              <w:r w:rsidRPr="00315E6B" w:rsidDel="007F4F89">
                <w:delText>610 - 680</w:delText>
              </w:r>
            </w:del>
          </w:p>
        </w:tc>
      </w:tr>
      <w:tr w:rsidR="008E0C3A" w:rsidRPr="0002729A" w:rsidDel="007F4F89" w14:paraId="38521848" w14:textId="7E353515" w:rsidTr="0028765A">
        <w:trPr>
          <w:del w:id="1595" w:author="avn" w:date="2014-09-18T22:01:00Z"/>
        </w:trPr>
        <w:tc>
          <w:tcPr>
            <w:tcW w:w="1037" w:type="dxa"/>
            <w:tcBorders>
              <w:right w:val="nil"/>
            </w:tcBorders>
          </w:tcPr>
          <w:p w14:paraId="0FC1F7B7" w14:textId="1A8AC9E5" w:rsidR="00F74AFF" w:rsidRPr="001F034D" w:rsidDel="007F4F89" w:rsidRDefault="00F74AFF" w:rsidP="008E0C3A">
            <w:pPr>
              <w:pStyle w:val="1TableText"/>
              <w:tabs>
                <w:tab w:val="num" w:pos="993"/>
              </w:tabs>
              <w:jc w:val="center"/>
              <w:rPr>
                <w:del w:id="1596" w:author="avn" w:date="2014-09-18T22:01:00Z"/>
                <w:b/>
              </w:rPr>
            </w:pPr>
            <w:del w:id="1597" w:author="avn" w:date="2014-09-18T22:01:00Z">
              <w:r w:rsidRPr="001F034D" w:rsidDel="007F4F89">
                <w:rPr>
                  <w:b/>
                </w:rPr>
                <w:delText>Green</w:delText>
              </w:r>
            </w:del>
          </w:p>
        </w:tc>
        <w:tc>
          <w:tcPr>
            <w:tcW w:w="1018" w:type="dxa"/>
            <w:tcBorders>
              <w:left w:val="nil"/>
              <w:right w:val="nil"/>
            </w:tcBorders>
          </w:tcPr>
          <w:p w14:paraId="1F48ECF1" w14:textId="59702444" w:rsidR="00F74AFF" w:rsidRPr="00315E6B" w:rsidDel="007F4F89" w:rsidRDefault="00F74AFF" w:rsidP="008E0C3A">
            <w:pPr>
              <w:pStyle w:val="1TableText"/>
              <w:tabs>
                <w:tab w:val="num" w:pos="993"/>
              </w:tabs>
              <w:jc w:val="center"/>
              <w:rPr>
                <w:del w:id="1598" w:author="avn" w:date="2014-09-18T22:01:00Z"/>
              </w:rPr>
            </w:pPr>
            <w:del w:id="1599" w:author="avn" w:date="2014-09-18T22:01:00Z">
              <w:r w:rsidRPr="00315E6B" w:rsidDel="007F4F89">
                <w:delText>-</w:delText>
              </w:r>
            </w:del>
          </w:p>
        </w:tc>
        <w:tc>
          <w:tcPr>
            <w:tcW w:w="1530" w:type="dxa"/>
            <w:tcBorders>
              <w:left w:val="nil"/>
              <w:right w:val="nil"/>
            </w:tcBorders>
          </w:tcPr>
          <w:p w14:paraId="4BB69BA3" w14:textId="3E2C28E2" w:rsidR="00F74AFF" w:rsidRPr="00315E6B" w:rsidDel="007F4F89" w:rsidRDefault="00F74AFF" w:rsidP="008E0C3A">
            <w:pPr>
              <w:pStyle w:val="1TableText"/>
              <w:tabs>
                <w:tab w:val="num" w:pos="993"/>
              </w:tabs>
              <w:jc w:val="center"/>
              <w:rPr>
                <w:del w:id="1600" w:author="avn" w:date="2014-09-18T22:01:00Z"/>
              </w:rPr>
            </w:pPr>
            <w:del w:id="1601" w:author="avn" w:date="2014-09-18T22:01:00Z">
              <w:r w:rsidRPr="00315E6B" w:rsidDel="007F4F89">
                <w:delText>500 - 650</w:delText>
              </w:r>
            </w:del>
          </w:p>
        </w:tc>
        <w:tc>
          <w:tcPr>
            <w:tcW w:w="339" w:type="dxa"/>
            <w:tcBorders>
              <w:left w:val="nil"/>
              <w:right w:val="nil"/>
            </w:tcBorders>
          </w:tcPr>
          <w:p w14:paraId="377D9DFF" w14:textId="3F293A52" w:rsidR="00F74AFF" w:rsidRPr="00315E6B" w:rsidDel="007F4F89" w:rsidRDefault="00F74AFF" w:rsidP="00D14253">
            <w:pPr>
              <w:pStyle w:val="1TableText"/>
              <w:tabs>
                <w:tab w:val="num" w:pos="993"/>
              </w:tabs>
              <w:jc w:val="center"/>
              <w:rPr>
                <w:del w:id="1602" w:author="avn" w:date="2014-09-18T22:01:00Z"/>
              </w:rPr>
            </w:pPr>
          </w:p>
        </w:tc>
        <w:tc>
          <w:tcPr>
            <w:tcW w:w="1018" w:type="dxa"/>
            <w:tcBorders>
              <w:left w:val="nil"/>
              <w:right w:val="nil"/>
            </w:tcBorders>
          </w:tcPr>
          <w:p w14:paraId="69231B0C" w14:textId="2BAF3BEC" w:rsidR="00F74AFF" w:rsidRPr="00315E6B" w:rsidDel="007F4F89" w:rsidRDefault="00F74AFF" w:rsidP="008E0C3A">
            <w:pPr>
              <w:pStyle w:val="1TableText"/>
              <w:tabs>
                <w:tab w:val="num" w:pos="993"/>
              </w:tabs>
              <w:jc w:val="center"/>
              <w:rPr>
                <w:del w:id="1603" w:author="avn" w:date="2014-09-18T22:01:00Z"/>
              </w:rPr>
            </w:pPr>
            <w:del w:id="1604" w:author="avn" w:date="2014-09-18T22:01:00Z">
              <w:r w:rsidRPr="00315E6B" w:rsidDel="007F4F89">
                <w:delText>1</w:delText>
              </w:r>
            </w:del>
          </w:p>
        </w:tc>
        <w:tc>
          <w:tcPr>
            <w:tcW w:w="1528" w:type="dxa"/>
            <w:tcBorders>
              <w:left w:val="nil"/>
              <w:right w:val="nil"/>
            </w:tcBorders>
          </w:tcPr>
          <w:p w14:paraId="02D18C48" w14:textId="7C9AA84B" w:rsidR="00F74AFF" w:rsidRPr="00315E6B" w:rsidDel="007F4F89" w:rsidRDefault="00F74AFF" w:rsidP="008E0C3A">
            <w:pPr>
              <w:pStyle w:val="1TableText"/>
              <w:tabs>
                <w:tab w:val="num" w:pos="993"/>
              </w:tabs>
              <w:jc w:val="center"/>
              <w:rPr>
                <w:del w:id="1605" w:author="avn" w:date="2014-09-18T22:01:00Z"/>
              </w:rPr>
            </w:pPr>
            <w:del w:id="1606" w:author="avn" w:date="2014-09-18T22:01:00Z">
              <w:r w:rsidRPr="00315E6B" w:rsidDel="007F4F89">
                <w:delText>545 – 565</w:delText>
              </w:r>
            </w:del>
          </w:p>
        </w:tc>
        <w:tc>
          <w:tcPr>
            <w:tcW w:w="339" w:type="dxa"/>
            <w:tcBorders>
              <w:left w:val="nil"/>
              <w:right w:val="nil"/>
            </w:tcBorders>
          </w:tcPr>
          <w:p w14:paraId="3BFF4F5E" w14:textId="54374419" w:rsidR="00F74AFF" w:rsidRPr="00315E6B" w:rsidDel="007F4F89" w:rsidRDefault="00F74AFF" w:rsidP="00D14253">
            <w:pPr>
              <w:pStyle w:val="1TableText"/>
              <w:tabs>
                <w:tab w:val="num" w:pos="993"/>
              </w:tabs>
              <w:jc w:val="center"/>
              <w:rPr>
                <w:del w:id="1607" w:author="avn" w:date="2014-09-18T22:01:00Z"/>
              </w:rPr>
            </w:pPr>
          </w:p>
        </w:tc>
        <w:tc>
          <w:tcPr>
            <w:tcW w:w="1018" w:type="dxa"/>
            <w:tcBorders>
              <w:left w:val="nil"/>
              <w:right w:val="nil"/>
            </w:tcBorders>
          </w:tcPr>
          <w:p w14:paraId="4C949F3E" w14:textId="673C60DA" w:rsidR="00F74AFF" w:rsidRPr="00315E6B" w:rsidDel="007F4F89" w:rsidRDefault="00F74AFF" w:rsidP="008E0C3A">
            <w:pPr>
              <w:pStyle w:val="1TableText"/>
              <w:tabs>
                <w:tab w:val="num" w:pos="993"/>
              </w:tabs>
              <w:jc w:val="center"/>
              <w:rPr>
                <w:del w:id="1608" w:author="avn" w:date="2014-09-18T22:01:00Z"/>
              </w:rPr>
            </w:pPr>
            <w:del w:id="1609" w:author="avn" w:date="2014-09-18T22:01:00Z">
              <w:r w:rsidRPr="00315E6B" w:rsidDel="007F4F89">
                <w:delText>1</w:delText>
              </w:r>
            </w:del>
          </w:p>
        </w:tc>
        <w:tc>
          <w:tcPr>
            <w:tcW w:w="1530" w:type="dxa"/>
            <w:tcBorders>
              <w:left w:val="nil"/>
            </w:tcBorders>
          </w:tcPr>
          <w:p w14:paraId="7CADF30C" w14:textId="125C6902" w:rsidR="00F74AFF" w:rsidRPr="00315E6B" w:rsidDel="007F4F89" w:rsidRDefault="00F74AFF" w:rsidP="008E0C3A">
            <w:pPr>
              <w:pStyle w:val="1TableText"/>
              <w:tabs>
                <w:tab w:val="num" w:pos="993"/>
              </w:tabs>
              <w:jc w:val="center"/>
              <w:rPr>
                <w:del w:id="1610" w:author="avn" w:date="2014-09-18T22:01:00Z"/>
              </w:rPr>
            </w:pPr>
            <w:del w:id="1611" w:author="avn" w:date="2014-09-18T22:01:00Z">
              <w:r w:rsidRPr="00315E6B" w:rsidDel="007F4F89">
                <w:delText>500 - 590</w:delText>
              </w:r>
            </w:del>
          </w:p>
        </w:tc>
      </w:tr>
      <w:tr w:rsidR="008E0C3A" w:rsidRPr="0002729A" w:rsidDel="007F4F89" w14:paraId="182A7DD3" w14:textId="4C259E77" w:rsidTr="0028765A">
        <w:trPr>
          <w:del w:id="1612" w:author="avn" w:date="2014-09-18T22:01:00Z"/>
        </w:trPr>
        <w:tc>
          <w:tcPr>
            <w:tcW w:w="1037" w:type="dxa"/>
            <w:tcBorders>
              <w:right w:val="nil"/>
            </w:tcBorders>
          </w:tcPr>
          <w:p w14:paraId="407A64FD" w14:textId="5A427225" w:rsidR="00F74AFF" w:rsidRPr="001F034D" w:rsidDel="007F4F89" w:rsidRDefault="00F74AFF" w:rsidP="008E0C3A">
            <w:pPr>
              <w:pStyle w:val="1TableText"/>
              <w:tabs>
                <w:tab w:val="num" w:pos="993"/>
              </w:tabs>
              <w:jc w:val="center"/>
              <w:rPr>
                <w:del w:id="1613" w:author="avn" w:date="2014-09-18T22:01:00Z"/>
                <w:b/>
              </w:rPr>
            </w:pPr>
            <w:del w:id="1614" w:author="avn" w:date="2014-09-18T22:01:00Z">
              <w:r w:rsidRPr="001F034D" w:rsidDel="007F4F89">
                <w:rPr>
                  <w:b/>
                </w:rPr>
                <w:delText>Blue</w:delText>
              </w:r>
            </w:del>
          </w:p>
        </w:tc>
        <w:tc>
          <w:tcPr>
            <w:tcW w:w="1018" w:type="dxa"/>
            <w:tcBorders>
              <w:left w:val="nil"/>
              <w:right w:val="nil"/>
            </w:tcBorders>
          </w:tcPr>
          <w:p w14:paraId="328107CA" w14:textId="4221D786" w:rsidR="00F74AFF" w:rsidRPr="00315E6B" w:rsidDel="007F4F89" w:rsidRDefault="00F74AFF" w:rsidP="008E0C3A">
            <w:pPr>
              <w:pStyle w:val="1TableText"/>
              <w:tabs>
                <w:tab w:val="num" w:pos="993"/>
              </w:tabs>
              <w:jc w:val="center"/>
              <w:rPr>
                <w:del w:id="1615" w:author="avn" w:date="2014-09-18T22:01:00Z"/>
              </w:rPr>
            </w:pPr>
            <w:del w:id="1616" w:author="avn" w:date="2014-09-18T22:01:00Z">
              <w:r w:rsidRPr="00315E6B" w:rsidDel="007F4F89">
                <w:delText>-</w:delText>
              </w:r>
            </w:del>
          </w:p>
        </w:tc>
        <w:tc>
          <w:tcPr>
            <w:tcW w:w="1530" w:type="dxa"/>
            <w:tcBorders>
              <w:left w:val="nil"/>
              <w:right w:val="nil"/>
            </w:tcBorders>
          </w:tcPr>
          <w:p w14:paraId="1B14ADF9" w14:textId="2756009B" w:rsidR="00F74AFF" w:rsidRPr="00315E6B" w:rsidDel="007F4F89" w:rsidRDefault="00F74AFF" w:rsidP="008E0C3A">
            <w:pPr>
              <w:pStyle w:val="1TableText"/>
              <w:tabs>
                <w:tab w:val="num" w:pos="993"/>
              </w:tabs>
              <w:jc w:val="center"/>
              <w:rPr>
                <w:del w:id="1617" w:author="avn" w:date="2014-09-18T22:01:00Z"/>
              </w:rPr>
            </w:pPr>
            <w:del w:id="1618" w:author="avn" w:date="2014-09-18T22:01:00Z">
              <w:r w:rsidRPr="00315E6B" w:rsidDel="007F4F89">
                <w:delText>400 - 580</w:delText>
              </w:r>
            </w:del>
          </w:p>
        </w:tc>
        <w:tc>
          <w:tcPr>
            <w:tcW w:w="339" w:type="dxa"/>
            <w:tcBorders>
              <w:left w:val="nil"/>
              <w:right w:val="nil"/>
            </w:tcBorders>
          </w:tcPr>
          <w:p w14:paraId="0362D7EB" w14:textId="2961F461" w:rsidR="00F74AFF" w:rsidRPr="00315E6B" w:rsidDel="007F4F89" w:rsidRDefault="00F74AFF" w:rsidP="00D14253">
            <w:pPr>
              <w:pStyle w:val="1TableText"/>
              <w:tabs>
                <w:tab w:val="num" w:pos="993"/>
              </w:tabs>
              <w:jc w:val="center"/>
              <w:rPr>
                <w:del w:id="1619" w:author="avn" w:date="2014-09-18T22:01:00Z"/>
              </w:rPr>
            </w:pPr>
          </w:p>
        </w:tc>
        <w:tc>
          <w:tcPr>
            <w:tcW w:w="1018" w:type="dxa"/>
            <w:tcBorders>
              <w:left w:val="nil"/>
              <w:right w:val="nil"/>
            </w:tcBorders>
          </w:tcPr>
          <w:p w14:paraId="0201F72A" w14:textId="2DE8FE50" w:rsidR="00F74AFF" w:rsidRPr="00315E6B" w:rsidDel="007F4F89" w:rsidRDefault="00F74AFF" w:rsidP="008E0C3A">
            <w:pPr>
              <w:pStyle w:val="1TableText"/>
              <w:tabs>
                <w:tab w:val="num" w:pos="993"/>
              </w:tabs>
              <w:jc w:val="center"/>
              <w:rPr>
                <w:del w:id="1620" w:author="avn" w:date="2014-09-18T22:01:00Z"/>
              </w:rPr>
            </w:pPr>
            <w:del w:id="1621" w:author="avn" w:date="2014-09-18T22:01:00Z">
              <w:r w:rsidRPr="00315E6B" w:rsidDel="007F4F89">
                <w:delText>3</w:delText>
              </w:r>
            </w:del>
          </w:p>
        </w:tc>
        <w:tc>
          <w:tcPr>
            <w:tcW w:w="1528" w:type="dxa"/>
            <w:tcBorders>
              <w:left w:val="nil"/>
              <w:right w:val="nil"/>
            </w:tcBorders>
          </w:tcPr>
          <w:p w14:paraId="2073C0DB" w14:textId="5E710B11" w:rsidR="00F74AFF" w:rsidRPr="00315E6B" w:rsidDel="007F4F89" w:rsidRDefault="00F74AFF" w:rsidP="008E0C3A">
            <w:pPr>
              <w:pStyle w:val="1TableText"/>
              <w:tabs>
                <w:tab w:val="num" w:pos="993"/>
              </w:tabs>
              <w:jc w:val="center"/>
              <w:rPr>
                <w:del w:id="1622" w:author="avn" w:date="2014-09-18T22:01:00Z"/>
              </w:rPr>
            </w:pPr>
            <w:del w:id="1623" w:author="avn" w:date="2014-09-18T22:01:00Z">
              <w:r w:rsidRPr="00315E6B" w:rsidDel="007F4F89">
                <w:delText>459 – 479</w:delText>
              </w:r>
            </w:del>
          </w:p>
        </w:tc>
        <w:tc>
          <w:tcPr>
            <w:tcW w:w="339" w:type="dxa"/>
            <w:tcBorders>
              <w:left w:val="nil"/>
              <w:right w:val="nil"/>
            </w:tcBorders>
          </w:tcPr>
          <w:p w14:paraId="13BA46B0" w14:textId="31C27A5F" w:rsidR="00F74AFF" w:rsidRPr="00315E6B" w:rsidDel="007F4F89" w:rsidRDefault="00F74AFF" w:rsidP="008E0C3A">
            <w:pPr>
              <w:pStyle w:val="1TableText"/>
              <w:tabs>
                <w:tab w:val="num" w:pos="993"/>
              </w:tabs>
              <w:jc w:val="center"/>
              <w:rPr>
                <w:del w:id="1624" w:author="avn" w:date="2014-09-18T22:01:00Z"/>
              </w:rPr>
            </w:pPr>
          </w:p>
        </w:tc>
        <w:tc>
          <w:tcPr>
            <w:tcW w:w="1018" w:type="dxa"/>
            <w:tcBorders>
              <w:left w:val="nil"/>
              <w:right w:val="nil"/>
            </w:tcBorders>
          </w:tcPr>
          <w:p w14:paraId="6C369019" w14:textId="0CDD5745" w:rsidR="00F74AFF" w:rsidRPr="00315E6B" w:rsidDel="007F4F89" w:rsidRDefault="00F74AFF" w:rsidP="008E0C3A">
            <w:pPr>
              <w:pStyle w:val="1TableText"/>
              <w:tabs>
                <w:tab w:val="num" w:pos="993"/>
              </w:tabs>
              <w:jc w:val="center"/>
              <w:rPr>
                <w:del w:id="1625" w:author="avn" w:date="2014-09-18T22:01:00Z"/>
              </w:rPr>
            </w:pPr>
            <w:del w:id="1626" w:author="avn" w:date="2014-09-18T22:01:00Z">
              <w:r w:rsidRPr="00315E6B" w:rsidDel="007F4F89">
                <w:delText>-</w:delText>
              </w:r>
            </w:del>
          </w:p>
        </w:tc>
        <w:tc>
          <w:tcPr>
            <w:tcW w:w="1530" w:type="dxa"/>
            <w:tcBorders>
              <w:left w:val="nil"/>
            </w:tcBorders>
          </w:tcPr>
          <w:p w14:paraId="0442F7D6" w14:textId="2269B3DB" w:rsidR="00F74AFF" w:rsidRPr="00315E6B" w:rsidDel="007F4F89" w:rsidRDefault="00F74AFF" w:rsidP="00D14253">
            <w:pPr>
              <w:pStyle w:val="1TableText"/>
              <w:tabs>
                <w:tab w:val="num" w:pos="993"/>
              </w:tabs>
              <w:jc w:val="center"/>
              <w:rPr>
                <w:del w:id="1627" w:author="avn" w:date="2014-09-18T22:01:00Z"/>
              </w:rPr>
            </w:pPr>
            <w:del w:id="1628" w:author="avn" w:date="2014-09-18T22:01:00Z">
              <w:r w:rsidRPr="00315E6B" w:rsidDel="007F4F89">
                <w:delText>-</w:delText>
              </w:r>
            </w:del>
          </w:p>
        </w:tc>
      </w:tr>
      <w:tr w:rsidR="008E0C3A" w:rsidRPr="0002729A" w:rsidDel="007F4F89" w14:paraId="609BE99B" w14:textId="7EF21D3D" w:rsidTr="0028765A">
        <w:trPr>
          <w:trHeight w:val="424"/>
          <w:del w:id="1629" w:author="avn" w:date="2014-09-18T22:01:00Z"/>
        </w:trPr>
        <w:tc>
          <w:tcPr>
            <w:tcW w:w="1037" w:type="dxa"/>
            <w:tcBorders>
              <w:bottom w:val="single" w:sz="12" w:space="0" w:color="000000" w:themeColor="text1"/>
              <w:right w:val="nil"/>
            </w:tcBorders>
          </w:tcPr>
          <w:p w14:paraId="3129BA28" w14:textId="5A3D2720" w:rsidR="00F74AFF" w:rsidRPr="001F034D" w:rsidDel="007F4F89" w:rsidRDefault="00F74AFF" w:rsidP="008E0C3A">
            <w:pPr>
              <w:pStyle w:val="1TableText"/>
              <w:tabs>
                <w:tab w:val="num" w:pos="993"/>
              </w:tabs>
              <w:jc w:val="center"/>
              <w:rPr>
                <w:del w:id="1630" w:author="avn" w:date="2014-09-18T22:01:00Z"/>
                <w:b/>
              </w:rPr>
            </w:pPr>
            <w:del w:id="1631" w:author="avn" w:date="2014-09-18T22:01:00Z">
              <w:r w:rsidRPr="001F034D" w:rsidDel="007F4F89">
                <w:rPr>
                  <w:b/>
                </w:rPr>
                <w:delText>Near infrared</w:delText>
              </w:r>
            </w:del>
          </w:p>
        </w:tc>
        <w:tc>
          <w:tcPr>
            <w:tcW w:w="1018" w:type="dxa"/>
            <w:tcBorders>
              <w:left w:val="nil"/>
              <w:bottom w:val="single" w:sz="12" w:space="0" w:color="000000" w:themeColor="text1"/>
              <w:right w:val="nil"/>
            </w:tcBorders>
          </w:tcPr>
          <w:p w14:paraId="28D75458" w14:textId="7712E60A" w:rsidR="00F74AFF" w:rsidRPr="00315E6B" w:rsidDel="007F4F89" w:rsidRDefault="00F74AFF" w:rsidP="008E0C3A">
            <w:pPr>
              <w:pStyle w:val="1TableText"/>
              <w:tabs>
                <w:tab w:val="num" w:pos="993"/>
              </w:tabs>
              <w:jc w:val="center"/>
              <w:rPr>
                <w:del w:id="1632" w:author="avn" w:date="2014-09-18T22:01:00Z"/>
              </w:rPr>
            </w:pPr>
            <w:del w:id="1633" w:author="avn" w:date="2014-09-18T22:01:00Z">
              <w:r w:rsidRPr="00315E6B" w:rsidDel="007F4F89">
                <w:delText>-</w:delText>
              </w:r>
            </w:del>
          </w:p>
        </w:tc>
        <w:tc>
          <w:tcPr>
            <w:tcW w:w="1530" w:type="dxa"/>
            <w:tcBorders>
              <w:left w:val="nil"/>
              <w:bottom w:val="single" w:sz="12" w:space="0" w:color="000000" w:themeColor="text1"/>
              <w:right w:val="nil"/>
            </w:tcBorders>
          </w:tcPr>
          <w:p w14:paraId="67CB7634" w14:textId="2B1011A8" w:rsidR="00F74AFF" w:rsidRPr="00315E6B" w:rsidDel="007F4F89" w:rsidRDefault="00F74AFF" w:rsidP="008E0C3A">
            <w:pPr>
              <w:pStyle w:val="1TableText"/>
              <w:tabs>
                <w:tab w:val="num" w:pos="993"/>
              </w:tabs>
              <w:jc w:val="center"/>
              <w:rPr>
                <w:del w:id="1634" w:author="avn" w:date="2014-09-18T22:01:00Z"/>
              </w:rPr>
            </w:pPr>
            <w:del w:id="1635" w:author="avn" w:date="2014-09-18T22:01:00Z">
              <w:r w:rsidRPr="00315E6B" w:rsidDel="007F4F89">
                <w:delText>675 - 850</w:delText>
              </w:r>
            </w:del>
          </w:p>
        </w:tc>
        <w:tc>
          <w:tcPr>
            <w:tcW w:w="339" w:type="dxa"/>
            <w:tcBorders>
              <w:left w:val="nil"/>
              <w:bottom w:val="single" w:sz="12" w:space="0" w:color="000000" w:themeColor="text1"/>
              <w:right w:val="nil"/>
            </w:tcBorders>
          </w:tcPr>
          <w:p w14:paraId="0382989D" w14:textId="228235D2" w:rsidR="00F74AFF" w:rsidRPr="00315E6B" w:rsidDel="007F4F89" w:rsidRDefault="00F74AFF" w:rsidP="00D14253">
            <w:pPr>
              <w:pStyle w:val="1TableText"/>
              <w:tabs>
                <w:tab w:val="num" w:pos="993"/>
              </w:tabs>
              <w:jc w:val="center"/>
              <w:rPr>
                <w:del w:id="1636" w:author="avn" w:date="2014-09-18T22:01:00Z"/>
              </w:rPr>
            </w:pPr>
          </w:p>
        </w:tc>
        <w:tc>
          <w:tcPr>
            <w:tcW w:w="1018" w:type="dxa"/>
            <w:tcBorders>
              <w:left w:val="nil"/>
              <w:bottom w:val="single" w:sz="12" w:space="0" w:color="000000" w:themeColor="text1"/>
              <w:right w:val="nil"/>
            </w:tcBorders>
          </w:tcPr>
          <w:p w14:paraId="44256BD8" w14:textId="78578051" w:rsidR="00F74AFF" w:rsidRPr="00315E6B" w:rsidDel="007F4F89" w:rsidRDefault="00F74AFF" w:rsidP="008E0C3A">
            <w:pPr>
              <w:pStyle w:val="1TableText"/>
              <w:tabs>
                <w:tab w:val="num" w:pos="993"/>
              </w:tabs>
              <w:jc w:val="center"/>
              <w:rPr>
                <w:del w:id="1637" w:author="avn" w:date="2014-09-18T22:01:00Z"/>
              </w:rPr>
            </w:pPr>
            <w:del w:id="1638" w:author="avn" w:date="2014-09-18T22:01:00Z">
              <w:r w:rsidRPr="00315E6B" w:rsidDel="007F4F89">
                <w:delText>2</w:delText>
              </w:r>
            </w:del>
          </w:p>
        </w:tc>
        <w:tc>
          <w:tcPr>
            <w:tcW w:w="1528" w:type="dxa"/>
            <w:tcBorders>
              <w:left w:val="nil"/>
              <w:bottom w:val="single" w:sz="12" w:space="0" w:color="000000" w:themeColor="text1"/>
              <w:right w:val="nil"/>
            </w:tcBorders>
          </w:tcPr>
          <w:p w14:paraId="6AA708C5" w14:textId="4FE2AB1F" w:rsidR="00F74AFF" w:rsidRPr="00315E6B" w:rsidDel="007F4F89" w:rsidRDefault="00F74AFF" w:rsidP="008E0C3A">
            <w:pPr>
              <w:pStyle w:val="1TableText"/>
              <w:tabs>
                <w:tab w:val="num" w:pos="993"/>
              </w:tabs>
              <w:jc w:val="center"/>
              <w:rPr>
                <w:del w:id="1639" w:author="avn" w:date="2014-09-18T22:01:00Z"/>
              </w:rPr>
            </w:pPr>
            <w:del w:id="1640" w:author="avn" w:date="2014-09-18T22:01:00Z">
              <w:r w:rsidRPr="00315E6B" w:rsidDel="007F4F89">
                <w:delText>841 – 876</w:delText>
              </w:r>
            </w:del>
          </w:p>
        </w:tc>
        <w:tc>
          <w:tcPr>
            <w:tcW w:w="339" w:type="dxa"/>
            <w:tcBorders>
              <w:left w:val="nil"/>
              <w:bottom w:val="single" w:sz="12" w:space="0" w:color="000000" w:themeColor="text1"/>
              <w:right w:val="nil"/>
            </w:tcBorders>
          </w:tcPr>
          <w:p w14:paraId="25085C76" w14:textId="45CB9C4D" w:rsidR="00F74AFF" w:rsidRPr="00315E6B" w:rsidDel="007F4F89" w:rsidRDefault="00F74AFF" w:rsidP="00D14253">
            <w:pPr>
              <w:pStyle w:val="1TableText"/>
              <w:tabs>
                <w:tab w:val="num" w:pos="993"/>
              </w:tabs>
              <w:jc w:val="center"/>
              <w:rPr>
                <w:del w:id="1641" w:author="avn" w:date="2014-09-18T22:01:00Z"/>
              </w:rPr>
            </w:pPr>
          </w:p>
        </w:tc>
        <w:tc>
          <w:tcPr>
            <w:tcW w:w="1018" w:type="dxa"/>
            <w:tcBorders>
              <w:left w:val="nil"/>
              <w:bottom w:val="single" w:sz="12" w:space="0" w:color="000000" w:themeColor="text1"/>
              <w:right w:val="nil"/>
            </w:tcBorders>
          </w:tcPr>
          <w:p w14:paraId="4CCFEE1D" w14:textId="2F382039" w:rsidR="00F74AFF" w:rsidRPr="00315E6B" w:rsidDel="007F4F89" w:rsidRDefault="00F74AFF" w:rsidP="008E0C3A">
            <w:pPr>
              <w:pStyle w:val="1TableText"/>
              <w:tabs>
                <w:tab w:val="num" w:pos="993"/>
              </w:tabs>
              <w:jc w:val="center"/>
              <w:rPr>
                <w:del w:id="1642" w:author="avn" w:date="2014-09-18T22:01:00Z"/>
              </w:rPr>
            </w:pPr>
            <w:del w:id="1643" w:author="avn" w:date="2014-09-18T22:01:00Z">
              <w:r w:rsidRPr="00315E6B" w:rsidDel="007F4F89">
                <w:delText>3</w:delText>
              </w:r>
            </w:del>
          </w:p>
        </w:tc>
        <w:tc>
          <w:tcPr>
            <w:tcW w:w="1530" w:type="dxa"/>
            <w:tcBorders>
              <w:left w:val="nil"/>
              <w:bottom w:val="single" w:sz="12" w:space="0" w:color="000000" w:themeColor="text1"/>
            </w:tcBorders>
          </w:tcPr>
          <w:p w14:paraId="5FEEA0CE" w14:textId="1738F3EA" w:rsidR="00F74AFF" w:rsidRPr="00315E6B" w:rsidDel="007F4F89" w:rsidRDefault="00F74AFF" w:rsidP="008E0C3A">
            <w:pPr>
              <w:pStyle w:val="1TableText"/>
              <w:tabs>
                <w:tab w:val="num" w:pos="993"/>
              </w:tabs>
              <w:jc w:val="center"/>
              <w:rPr>
                <w:del w:id="1644" w:author="avn" w:date="2014-09-18T22:01:00Z"/>
              </w:rPr>
            </w:pPr>
            <w:del w:id="1645" w:author="avn" w:date="2014-09-18T22:01:00Z">
              <w:r w:rsidRPr="00315E6B" w:rsidDel="007F4F89">
                <w:delText>780 - 890</w:delText>
              </w:r>
            </w:del>
          </w:p>
        </w:tc>
      </w:tr>
    </w:tbl>
    <w:p w14:paraId="585DD94A" w14:textId="053C5F47" w:rsidR="00592A2B" w:rsidRPr="0002729A" w:rsidDel="007F4F89" w:rsidRDefault="00592A2B" w:rsidP="00592A2B">
      <w:pPr>
        <w:pStyle w:val="1TableText"/>
        <w:jc w:val="center"/>
        <w:rPr>
          <w:del w:id="1646" w:author="avn" w:date="2014-09-18T22:01:00Z"/>
        </w:rPr>
      </w:pPr>
      <w:del w:id="1647" w:author="avn" w:date="2014-09-18T22:01:00Z">
        <w:r w:rsidRPr="0002729A" w:rsidDel="007F4F89">
          <w:rPr>
            <w:noProof/>
            <w:lang w:val="en-ZA" w:eastAsia="en-ZA"/>
          </w:rPr>
          <mc:AlternateContent>
            <mc:Choice Requires="wps">
              <w:drawing>
                <wp:anchor distT="0" distB="0" distL="114300" distR="114300" simplePos="0" relativeHeight="251669504" behindDoc="0" locked="0" layoutInCell="1" allowOverlap="1" wp14:anchorId="37E481C4" wp14:editId="54531C8F">
                  <wp:simplePos x="0" y="0"/>
                  <wp:positionH relativeFrom="column">
                    <wp:posOffset>1291590</wp:posOffset>
                  </wp:positionH>
                  <wp:positionV relativeFrom="paragraph">
                    <wp:posOffset>27305</wp:posOffset>
                  </wp:positionV>
                  <wp:extent cx="4666615" cy="247650"/>
                  <wp:effectExtent l="0" t="0" r="635" b="0"/>
                  <wp:wrapNone/>
                  <wp:docPr id="11"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941F6" w14:textId="66B835C6" w:rsidR="004D7CF6" w:rsidRDefault="004D7CF6" w:rsidP="00592A2B">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481C4" id="_x0000_s1047" type="#_x0000_t202" style="position:absolute;left:0;text-align:left;margin-left:101.7pt;margin-top:2.15pt;width:367.4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" filled="f" stroked="f">
                  <v:textbox inset="1mm,1mm,1mm,1mm">
                    <w:txbxContent>
                      <w:p w14:paraId="554941F6" w14:textId="66B835C6" w:rsidR="004D7CF6" w:rsidRDefault="004D7CF6" w:rsidP="00592A2B">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v:textbox>
                </v:shape>
              </w:pict>
            </mc:Fallback>
          </mc:AlternateContent>
        </w:r>
        <w:r w:rsidRPr="0002729A" w:rsidDel="007F4F89">
          <w:delText xml:space="preserve">                                                                                                                                                   </w:delText>
        </w:r>
      </w:del>
    </w:p>
    <w:p w14:paraId="2365E0FF" w14:textId="781FE7D4" w:rsidR="00C11751" w:rsidDel="007F4F89" w:rsidRDefault="00C11751" w:rsidP="00C11751">
      <w:pPr>
        <w:pStyle w:val="1TeksCharChar"/>
        <w:rPr>
          <w:del w:id="1648" w:author="avn" w:date="2014-09-18T22:01:00Z"/>
        </w:rPr>
      </w:pPr>
    </w:p>
    <w:p w14:paraId="16756CCF" w14:textId="14436624" w:rsidR="00592A2B" w:rsidRDefault="00592A2B" w:rsidP="00592A2B">
      <w:pPr>
        <w:pStyle w:val="1TeksCharChar"/>
      </w:pPr>
      <w:r>
        <w:t xml:space="preserve">The </w:t>
      </w:r>
      <w:del w:id="1649" w:author="Van Niekerk, A, Prof &lt;avn@sun.ac.za&gt;" w:date="2014-09-19T08:58:00Z">
        <w:r w:rsidDel="00AD2E77">
          <w:delText xml:space="preserve">mosaic </w:delText>
        </w:r>
      </w:del>
      <w:ins w:id="1650" w:author="Van Niekerk, A, Prof &lt;avn@sun.ac.za&gt;" w:date="2014-09-19T08:58:00Z">
        <w:r w:rsidR="00AD2E77">
          <w:t xml:space="preserve">image-to-image </w:t>
        </w:r>
      </w:ins>
      <w:r>
        <w:t xml:space="preserve">cross calibration method assumes the effect of different sensor spectral responses is linear and will be contained by the model of Equation </w:t>
      </w:r>
      <w:r>
        <w:fldChar w:fldCharType="begin"/>
      </w:r>
      <w:r>
        <w:instrText xml:space="preserve"> REF _Ref389821072 \h </w:instrText>
      </w:r>
      <w:r>
        <w:fldChar w:fldCharType="separate"/>
      </w:r>
      <w:ins w:id="1651" w:author="d j h" w:date="2015-05-09T14:47:00Z">
        <w:r w:rsidR="007701D5" w:rsidRPr="003B5532">
          <w:t>(</w:t>
        </w:r>
        <w:r w:rsidR="007701D5">
          <w:rPr>
            <w:noProof/>
          </w:rPr>
          <w:t>2</w:t>
        </w:r>
        <w:r w:rsidR="007701D5" w:rsidRPr="003B5532">
          <w:t>.</w:t>
        </w:r>
        <w:r w:rsidR="007701D5">
          <w:rPr>
            <w:noProof/>
          </w:rPr>
          <w:t>8</w:t>
        </w:r>
        <w:r w:rsidR="007701D5" w:rsidRPr="003B5532">
          <w:t>)</w:t>
        </w:r>
      </w:ins>
      <w:del w:id="1652" w:author="d j h" w:date="2015-05-09T14:47:00Z">
        <w:r w:rsidR="00E92C8E" w:rsidRPr="003B5532" w:rsidDel="007701D5">
          <w:delText>(</w:delText>
        </w:r>
        <w:r w:rsidR="00E92C8E" w:rsidDel="007701D5">
          <w:rPr>
            <w:noProof/>
          </w:rPr>
          <w:delText>2</w:delText>
        </w:r>
        <w:r w:rsidR="00E92C8E" w:rsidRPr="003B5532" w:rsidDel="007701D5">
          <w:delText>.</w:delText>
        </w:r>
        <w:r w:rsidR="00E92C8E" w:rsidDel="007701D5">
          <w:rPr>
            <w:noProof/>
          </w:rPr>
          <w:delText>8</w:delText>
        </w:r>
        <w:r w:rsidR="00E92C8E" w:rsidRPr="003B5532" w:rsidDel="007701D5">
          <w:delText>)</w:delText>
        </w:r>
      </w:del>
      <w:r>
        <w:fldChar w:fldCharType="end"/>
      </w:r>
      <w:r>
        <w:t xml:space="preserve">.  </w:t>
      </w:r>
      <w:ins w:id="1653" w:author="Van Niekerk, A, Prof &lt;avn@sun.ac.za&gt;" w:date="2014-09-19T11:39:00Z">
        <w:r w:rsidR="00FE3028">
          <w:t xml:space="preserve">However, </w:t>
        </w:r>
      </w:ins>
      <w:r>
        <w:fldChar w:fldCharType="begin"/>
      </w:r>
      <w:r>
        <w:instrText xml:space="preserve"> REF _Ref391062259 \h </w:instrText>
      </w:r>
      <w:del w:id="1654" w:author="d j h" w:date="2015-05-09T14:47:00Z">
        <w:r>
          <w:fldChar w:fldCharType="separate"/>
        </w:r>
        <w:r w:rsidR="00E92C8E" w:rsidRPr="0002729A" w:rsidDel="007701D5">
          <w:delText xml:space="preserve">Table </w:delText>
        </w:r>
        <w:r w:rsidR="00E92C8E" w:rsidDel="007701D5">
          <w:rPr>
            <w:noProof/>
          </w:rPr>
          <w:delText>2</w:delText>
        </w:r>
        <w:r w:rsidR="00E92C8E" w:rsidDel="007701D5">
          <w:delText>.</w:delText>
        </w:r>
        <w:r w:rsidR="00E92C8E" w:rsidDel="007701D5">
          <w:rPr>
            <w:noProof/>
          </w:rPr>
          <w:delText>2</w:delText>
        </w:r>
      </w:del>
      <w:r>
        <w:fldChar w:fldCharType="end"/>
      </w:r>
      <w:r>
        <w:t xml:space="preserve"> show</w:t>
      </w:r>
      <w:ins w:id="1655" w:author="Van Niekerk, A, Prof &lt;avn@sun.ac.za&gt;" w:date="2014-09-19T11:39:00Z">
        <w:r w:rsidR="00FE3028">
          <w:t>ed</w:t>
        </w:r>
      </w:ins>
      <w:del w:id="1656" w:author="Van Niekerk, A, Prof &lt;avn@sun.ac.za&gt;" w:date="2014-09-19T11:39:00Z">
        <w:r w:rsidDel="00FE3028">
          <w:delText>s</w:delText>
        </w:r>
      </w:del>
      <w:r>
        <w:t xml:space="preserve"> </w:t>
      </w:r>
      <w:ins w:id="1657" w:author="Van Niekerk, A, Prof &lt;avn@sun.ac.za&gt;" w:date="2014-09-19T11:39:00Z">
        <w:r w:rsidR="00FE3028">
          <w:t xml:space="preserve">that </w:t>
        </w:r>
      </w:ins>
      <w:r>
        <w:t xml:space="preserve">the actual sensor spectral bandwidths </w:t>
      </w:r>
      <w:del w:id="1658" w:author="Van Niekerk, A, Prof &lt;avn@sun.ac.za&gt;" w:date="2014-09-19T11:39:00Z">
        <w:r w:rsidDel="00FE3028">
          <w:delText xml:space="preserve">used in the evaluation of the method.  There </w:delText>
        </w:r>
      </w:del>
      <w:r>
        <w:t>are significant</w:t>
      </w:r>
      <w:ins w:id="1659" w:author="Van Niekerk, A, Prof &lt;avn@sun.ac.za&gt;" w:date="2014-09-19T11:39:00Z">
        <w:r w:rsidR="00FE3028">
          <w:t xml:space="preserve">ly </w:t>
        </w:r>
      </w:ins>
      <w:del w:id="1660" w:author="Van Niekerk, A, Prof &lt;avn@sun.ac.za&gt;" w:date="2014-09-19T11:39:00Z">
        <w:r w:rsidDel="00FE3028">
          <w:delText xml:space="preserve"> </w:delText>
        </w:r>
      </w:del>
      <w:r>
        <w:t>differen</w:t>
      </w:r>
      <w:del w:id="1661" w:author="Van Niekerk, A, Prof &lt;avn@sun.ac.za&gt;" w:date="2014-09-19T11:39:00Z">
        <w:r w:rsidDel="00FE3028">
          <w:delText>ces</w:delText>
        </w:r>
      </w:del>
      <w:ins w:id="1662" w:author="Van Niekerk, A, Prof &lt;avn@sun.ac.za&gt;" w:date="2014-09-19T11:39:00Z">
        <w:r w:rsidR="00FE3028">
          <w:t>t</w:t>
        </w:r>
      </w:ins>
      <w:r>
        <w:t xml:space="preserve"> particularly in the near infrared </w:t>
      </w:r>
      <w:del w:id="1663" w:author="Van Niekerk, A, Prof &lt;avn@sun.ac.za&gt;" w:date="2014-09-19T11:40:00Z">
        <w:r w:rsidDel="00FE3028">
          <w:delText>band</w:delText>
        </w:r>
      </w:del>
      <w:ins w:id="1664" w:author="Van Niekerk, A, Prof &lt;avn@sun.ac.za&gt;" w:date="2014-09-19T11:40:00Z">
        <w:r w:rsidR="00FE3028">
          <w:t>region of the electromagnetic spectrum</w:t>
        </w:r>
      </w:ins>
      <w:r>
        <w:t xml:space="preserve">. </w:t>
      </w:r>
      <w:ins w:id="1665" w:author="Van Niekerk, A, Prof &lt;avn@sun.ac.za&gt;" w:date="2014-09-19T11:40:00Z">
        <w:r w:rsidR="00FE3028">
          <w:t xml:space="preserve"> </w:t>
        </w:r>
      </w:ins>
      <w:del w:id="1666" w:author="Van Niekerk, A, Prof &lt;avn@sun.ac.za&gt;" w:date="2014-09-19T11:40:00Z">
        <w:r w:rsidDel="00FE3028">
          <w:delText xml:space="preserve"> It seems unlikely that these differences are well described by our simple linear model.  </w:delText>
        </w:r>
      </w:del>
      <w:r>
        <w:t xml:space="preserve">The </w:t>
      </w:r>
      <w:ins w:id="1667" w:author="Van Niekerk, A, Prof &lt;avn@sun.ac.za&gt;" w:date="2014-09-19T11:40:00Z">
        <w:r w:rsidR="00FE3028">
          <w:t xml:space="preserve">relatively </w:t>
        </w:r>
      </w:ins>
      <w:r>
        <w:t xml:space="preserve">high </w:t>
      </w:r>
      <w:ins w:id="1668" w:author="Van Niekerk, A, Prof &lt;avn@sun.ac.za&gt;" w:date="2014-09-19T11:41:00Z">
        <w:r w:rsidR="00FE3028">
          <w:t xml:space="preserve">(5.92%) </w:t>
        </w:r>
      </w:ins>
      <w:r>
        <w:t xml:space="preserve">near-infrared band </w:t>
      </w:r>
      <w:del w:id="1669" w:author="Van Niekerk, A, Prof &lt;avn@sun.ac.za&gt;" w:date="2014-09-19T11:40:00Z">
        <w:r w:rsidDel="00FE3028">
          <w:delText xml:space="preserve">error </w:delText>
        </w:r>
      </w:del>
      <w:ins w:id="1670" w:author="Van Niekerk, A, Prof &lt;avn@sun.ac.za&gt;" w:date="2014-09-19T11:40:00Z">
        <w:r w:rsidR="00FE3028">
          <w:t>difference</w:t>
        </w:r>
      </w:ins>
      <w:ins w:id="1671" w:author="Van Niekerk, A, Prof &lt;avn@sun.ac.za&gt;" w:date="2014-09-19T11:41:00Z">
        <w:r w:rsidR="00FE3028">
          <w:t xml:space="preserve"> between the DMC mosaic and the SPOT 5 </w:t>
        </w:r>
      </w:ins>
      <w:ins w:id="1672" w:author="Van Niekerk, A, Prof &lt;avn@sun.ac.za&gt;" w:date="2014-09-19T11:42:00Z">
        <w:r w:rsidR="00FE3028">
          <w:t>reflectance</w:t>
        </w:r>
      </w:ins>
      <w:ins w:id="1673" w:author="Van Niekerk, A, Prof &lt;avn@sun.ac.za&gt;" w:date="2014-09-19T11:41:00Z">
        <w:r w:rsidR="00FE3028">
          <w:t xml:space="preserve"> values </w:t>
        </w:r>
      </w:ins>
      <w:del w:id="1674" w:author="Van Niekerk, A, Prof &lt;avn@sun.ac.za&gt;" w:date="2014-09-19T11:42:00Z">
        <w:r w:rsidDel="00FE3028">
          <w:delText xml:space="preserve">of </w:delText>
        </w:r>
      </w:del>
      <w:del w:id="1675" w:author="Van Niekerk, A, Prof &lt;avn@sun.ac.za&gt;" w:date="2014-09-19T11:41:00Z">
        <w:r w:rsidDel="00FE3028">
          <w:delText xml:space="preserve">5.92% </w:delText>
        </w:r>
      </w:del>
      <w:r>
        <w:t xml:space="preserve">and </w:t>
      </w:r>
      <w:del w:id="1676" w:author="Van Niekerk, A, Prof &lt;avn@sun.ac.za&gt;" w:date="2014-09-19T11:42:00Z">
        <w:r w:rsidDel="00FE3028">
          <w:delText xml:space="preserve">high values </w:delText>
        </w:r>
      </w:del>
      <w:ins w:id="1677" w:author="Van Niekerk, A, Prof &lt;avn@sun.ac.za&gt;" w:date="2014-09-19T11:42:00Z">
        <w:r w:rsidR="00FE3028">
          <w:t xml:space="preserve">discrepancies </w:t>
        </w:r>
      </w:ins>
      <w:r>
        <w:t xml:space="preserve">in vegetated areas </w:t>
      </w:r>
      <w:del w:id="1678" w:author="Van Niekerk, A, Prof &lt;avn@sun.ac.za&gt;" w:date="2014-09-19T11:42:00Z">
        <w:r w:rsidDel="00FE3028">
          <w:delText xml:space="preserve">of the error image seem to </w:delText>
        </w:r>
      </w:del>
      <w:r>
        <w:t xml:space="preserve">confirm this.  </w:t>
      </w:r>
      <w:del w:id="1679" w:author="Van Niekerk, A, Prof &lt;avn@sun.ac.za&gt;" w:date="2014-09-19T11:46:00Z">
        <w:r w:rsidDel="00FE3028">
          <w:delText>In future work, i</w:delText>
        </w:r>
      </w:del>
      <w:ins w:id="1680" w:author="Van Niekerk, A, Prof &lt;avn@sun.ac.za&gt;" w:date="2014-09-19T11:46:00Z">
        <w:r w:rsidR="00FE3028">
          <w:t>I</w:t>
        </w:r>
      </w:ins>
      <w:r>
        <w:t xml:space="preserve">t would be </w:t>
      </w:r>
      <w:ins w:id="1681" w:author="Van Niekerk, A, Prof &lt;avn@sun.ac.za&gt;" w:date="2014-09-19T11:46:00Z">
        <w:r w:rsidR="00FE3028">
          <w:t xml:space="preserve">interesting </w:t>
        </w:r>
      </w:ins>
      <w:del w:id="1682" w:author="Van Niekerk, A, Prof &lt;avn@sun.ac.za&gt;" w:date="2014-09-19T11:46:00Z">
        <w:r w:rsidDel="00FE3028">
          <w:delText xml:space="preserve">valuable </w:delText>
        </w:r>
      </w:del>
      <w:r>
        <w:t xml:space="preserve">to repeat the exercise of </w:t>
      </w:r>
      <w:r>
        <w:fldChar w:fldCharType="begin" w:fldLock="1"/>
      </w:r>
      <w:r w:rsidR="005708E9">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instrText>
      </w:r>
      <w:r>
        <w:fldChar w:fldCharType="separate"/>
      </w:r>
      <w:r w:rsidRPr="00B665C9">
        <w:rPr>
          <w:noProof/>
        </w:rPr>
        <w:t xml:space="preserve">Jiang &amp; Li </w:t>
      </w:r>
      <w:r>
        <w:rPr>
          <w:noProof/>
        </w:rPr>
        <w:t>(</w:t>
      </w:r>
      <w:r w:rsidRPr="00B665C9">
        <w:rPr>
          <w:noProof/>
        </w:rPr>
        <w:t>2009)</w:t>
      </w:r>
      <w:r>
        <w:fldChar w:fldCharType="end"/>
      </w:r>
      <w:r>
        <w:t xml:space="preserve">, </w:t>
      </w:r>
      <w:commentRangeStart w:id="1683"/>
      <w:r>
        <w:t xml:space="preserve">where sensor measurements are simulated using typical surface </w:t>
      </w:r>
      <w:proofErr w:type="spellStart"/>
      <w:r>
        <w:t>reflectances</w:t>
      </w:r>
      <w:proofErr w:type="spellEnd"/>
      <w:r>
        <w:t xml:space="preserve"> to see what the real relationship between the MODIS and Intergraph DMC sensors is when the spectral response is accounted for.  </w:t>
      </w:r>
      <w:commentRangeEnd w:id="1683"/>
      <w:r w:rsidR="00FE3028">
        <w:rPr>
          <w:rStyle w:val="CommentReference"/>
        </w:rPr>
        <w:commentReference w:id="1683"/>
      </w:r>
      <w:r>
        <w:t xml:space="preserve">The accuracy of </w:t>
      </w:r>
      <w:ins w:id="1684" w:author="Van Niekerk, A, Prof &lt;avn@sun.ac.za&gt;" w:date="2014-09-19T11:47:00Z">
        <w:r w:rsidR="00FE3028">
          <w:t xml:space="preserve">the image-to-image cross calibration </w:t>
        </w:r>
      </w:ins>
      <w:del w:id="1685" w:author="Van Niekerk, A, Prof &lt;avn@sun.ac.za&gt;" w:date="2014-09-19T11:47:00Z">
        <w:r w:rsidDel="00FE3028">
          <w:delText xml:space="preserve">our </w:delText>
        </w:r>
      </w:del>
      <w:r>
        <w:t xml:space="preserve">method could </w:t>
      </w:r>
      <w:del w:id="1686" w:author="Van Niekerk, A, Prof &lt;avn@sun.ac.za&gt;" w:date="2014-09-19T11:48:00Z">
        <w:r w:rsidDel="00FE3028">
          <w:delText xml:space="preserve">be </w:delText>
        </w:r>
      </w:del>
      <w:r>
        <w:t xml:space="preserve">possibly be improved by using a RTM such as 6S to better approximate the effect of differing sensor spectral responses.  An initial step would need to be included in the method where the reference surface </w:t>
      </w:r>
      <w:proofErr w:type="spellStart"/>
      <w:r>
        <w:t>reflectances</w:t>
      </w:r>
      <w:proofErr w:type="spellEnd"/>
      <w:r>
        <w:t xml:space="preserve"> are adjusted for the </w:t>
      </w:r>
      <w:proofErr w:type="spellStart"/>
      <w:r>
        <w:t>uncalibrated</w:t>
      </w:r>
      <w:proofErr w:type="spellEnd"/>
      <w:r>
        <w:t xml:space="preserve"> sensor’s spectral response.  </w:t>
      </w:r>
    </w:p>
    <w:p w14:paraId="31DBF055" w14:textId="3A1BDBD5" w:rsidR="00C11751" w:rsidRDefault="00C11751" w:rsidP="00C11751">
      <w:r>
        <w:br w:type="page"/>
      </w:r>
      <w:moveToRangeStart w:id="1687" w:author="Van Niekerk, A, Prof &lt;avn@sun.ac.za&gt;" w:date="2014-09-19T08:57:00Z" w:name="move398879310"/>
      <w:moveTo w:id="1688" w:author="Van Niekerk, A, Prof &lt;avn@sun.ac.za&gt;" w:date="2014-09-19T08:57:00Z">
        <w:del w:id="1689" w:author="Van Niekerk, A, Prof &lt;avn@sun.ac.za&gt;" w:date="2014-09-19T11:48:00Z">
          <w:r w:rsidR="00EC0609" w:rsidDel="00FE3028">
            <w:lastRenderedPageBreak/>
            <w:delText xml:space="preserve">The NGI imagery represents a potentially valuable source of data for quantitative remote sensing studies but has thus far been under-utilised largely due to the lack of established calibration techniques. </w:delText>
          </w:r>
        </w:del>
        <w:r w:rsidR="00EC0609">
          <w:t xml:space="preserve"> </w:t>
        </w:r>
      </w:moveTo>
      <w:moveToRangeEnd w:id="1687"/>
    </w:p>
    <w:p w14:paraId="5D9FAA05" w14:textId="0A70127C" w:rsidR="0078527C" w:rsidRDefault="0078527C" w:rsidP="0078527C">
      <w:pPr>
        <w:rPr>
          <w:b/>
          <w:caps/>
          <w:sz w:val="28"/>
          <w:szCs w:val="28"/>
        </w:rPr>
      </w:pPr>
      <w:bookmarkStart w:id="1690" w:name="_Toc394607648"/>
    </w:p>
    <w:p w14:paraId="514A640C" w14:textId="77777777" w:rsidR="0078527C" w:rsidRDefault="0078527C" w:rsidP="0078527C">
      <w:pPr>
        <w:pStyle w:val="Heading1"/>
      </w:pPr>
      <w:bookmarkStart w:id="1691" w:name="_Toc418946175"/>
      <w:r>
        <w:t>FEATURE CLUSTERING AND RANKING</w:t>
      </w:r>
      <w:bookmarkEnd w:id="1691"/>
    </w:p>
    <w:p w14:paraId="2DECFF38" w14:textId="77777777" w:rsidR="0078527C" w:rsidRDefault="0078527C" w:rsidP="0078527C">
      <w:pPr>
        <w:pStyle w:val="Heading2"/>
      </w:pPr>
      <w:bookmarkStart w:id="1692" w:name="_Toc418946176"/>
      <w:r>
        <w:t>ABSTRACT</w:t>
      </w:r>
      <w:bookmarkEnd w:id="1692"/>
    </w:p>
    <w:p w14:paraId="7807DF88" w14:textId="283E2123" w:rsidR="0078527C" w:rsidRDefault="0078527C" w:rsidP="0078527C">
      <w:pPr>
        <w:spacing w:line="360" w:lineRule="auto"/>
        <w:jc w:val="both"/>
      </w:pPr>
      <w:r>
        <w:t>High dimensional feature sets typically contain correlation amongst the features.  Traditional feature selections approaches are prone to selection of sub-optimal features in the</w:t>
      </w:r>
      <w:r w:rsidR="00995B38">
        <w:t>se circumstances</w:t>
      </w:r>
      <w:r>
        <w:t>.  A method for ranking features that is robust to correlation is presented.  Average-linkage hierarchical clustering is used to group correlated features into clusters.  Clusters are then ranked based on the performance of a naïve Bayes classifier on their constituent features.  Individual features can then be selected from the best clusters.  Problems of sub-optimality and instability of selected feature sets when using traditional methods are confirmed</w:t>
      </w:r>
      <w:r w:rsidR="00995B38">
        <w:t xml:space="preserve"> empirically</w:t>
      </w:r>
      <w:r>
        <w:t xml:space="preserve"> on a vegetation </w:t>
      </w:r>
      <w:r w:rsidR="00177B01">
        <w:t xml:space="preserve">mapping </w:t>
      </w:r>
      <w:r>
        <w:t xml:space="preserve">data set derived from aerial image pixel data.  The presented method is applied to the same data.  </w:t>
      </w:r>
      <w:r w:rsidR="00995B38">
        <w:t>Stability of c</w:t>
      </w:r>
      <w:r>
        <w:t>luster ranking</w:t>
      </w:r>
      <w:r w:rsidR="00995B38">
        <w:t>s</w:t>
      </w:r>
      <w:r>
        <w:t xml:space="preserve"> under different data samplings</w:t>
      </w:r>
      <w:r w:rsidR="00995B38">
        <w:t xml:space="preserve"> and selection criteria was shown to be significantly improved with the new method.  S</w:t>
      </w:r>
      <w:r>
        <w:t>elected features produced good accuracies across a variety of classifiers.</w:t>
      </w:r>
    </w:p>
    <w:p w14:paraId="61175C97" w14:textId="77777777" w:rsidR="0078527C" w:rsidRDefault="0078527C" w:rsidP="0078527C">
      <w:pPr>
        <w:spacing w:line="360" w:lineRule="auto"/>
        <w:jc w:val="both"/>
      </w:pPr>
    </w:p>
    <w:p w14:paraId="5847F42E" w14:textId="77777777" w:rsidR="0078527C" w:rsidRDefault="0078527C" w:rsidP="0078527C">
      <w:pPr>
        <w:pStyle w:val="Heading2"/>
      </w:pPr>
      <w:bookmarkStart w:id="1693" w:name="_Toc418946177"/>
      <w:r>
        <w:t>INTRODUCTION</w:t>
      </w:r>
      <w:bookmarkEnd w:id="1693"/>
    </w:p>
    <w:p w14:paraId="7EBF6861" w14:textId="7CCC29AC" w:rsidR="0078527C" w:rsidRDefault="0078527C" w:rsidP="0078527C">
      <w:pPr>
        <w:spacing w:line="360" w:lineRule="auto"/>
        <w:jc w:val="both"/>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021648">
        <w:rPr>
          <w:noProof/>
        </w:rPr>
        <w:t>(Bishop 2003)</w:t>
      </w:r>
      <w:r>
        <w:fldChar w:fldCharType="end"/>
      </w:r>
      <w:r>
        <w:t xml:space="preserve">.   For finite training samples, increasing the features beyond a certain point results in overtraining and a decrease in the classifier accuracy.  This is called the “peaking phenomenon” </w:t>
      </w:r>
      <w:r>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E23C70">
        <w:rPr>
          <w:noProof/>
        </w:rPr>
        <w:t>(Jain, Duin &amp; Mao 2000)</w:t>
      </w:r>
      <w:r>
        <w:fldChar w:fldCharType="end"/>
      </w:r>
      <w:r>
        <w:t xml:space="preserve">.  As a rule of thumb, the number of training objects per class should be at least ten times the number of parameters required by classifier.  The peaking phenomenon makes it necessary to reduce the size of the feature set to a salient minimum.  </w:t>
      </w:r>
      <w:r w:rsidR="00370C74">
        <w:t>While Support Vector Machine (SVM)</w:t>
      </w:r>
      <w:r w:rsidR="00A036F2">
        <w:t xml:space="preserve"> </w:t>
      </w:r>
      <w:r w:rsidR="00A036F2">
        <w:fldChar w:fldCharType="begin" w:fldLock="1"/>
      </w:r>
      <w:r w:rsidR="005708E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rsidR="00A036F2">
        <w:fldChar w:fldCharType="separate"/>
      </w:r>
      <w:r w:rsidR="00A036F2" w:rsidRPr="00A036F2">
        <w:rPr>
          <w:noProof/>
        </w:rPr>
        <w:t>(Burges 1998)</w:t>
      </w:r>
      <w:r w:rsidR="00A036F2">
        <w:fldChar w:fldCharType="end"/>
      </w:r>
      <w:r w:rsidR="00370C74">
        <w:t xml:space="preserve"> and random forest</w:t>
      </w:r>
      <w:r w:rsidR="00A036F2">
        <w:t xml:space="preserve"> </w:t>
      </w:r>
      <w:r w:rsidR="00A036F2">
        <w:fldChar w:fldCharType="begin" w:fldLock="1"/>
      </w:r>
      <w:r w:rsidR="005708E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rsidR="00A036F2">
        <w:fldChar w:fldCharType="separate"/>
      </w:r>
      <w:r w:rsidR="00A036F2" w:rsidRPr="00A036F2">
        <w:rPr>
          <w:noProof/>
        </w:rPr>
        <w:t>(Breiman 2001)</w:t>
      </w:r>
      <w:r w:rsidR="00A036F2">
        <w:fldChar w:fldCharType="end"/>
      </w:r>
      <w:r w:rsidR="00A036F2">
        <w:t xml:space="preserve"> classifiers</w:t>
      </w:r>
      <w:r w:rsidR="00370C74">
        <w:t xml:space="preserve"> are becoming popular, partly because of their lack of sensitivity to the peaking phenomenon, r</w:t>
      </w:r>
      <w:r>
        <w:t xml:space="preserve">educing the number of features is also beneficial from the perspective of measurement costs and feature computation time.  The last point is particularly relevant in large scale remote sensing studies of Very High Resolution (VHR) imagery, due to the vast quantities of data requiring processing.  </w:t>
      </w:r>
      <w:r w:rsidR="007C7806">
        <w:t xml:space="preserve">A further motivation for reducing features is the “ugly duckling theorem” which states that by adding a sufficient number of features, it is possible to make two arbitrary classes similar </w:t>
      </w:r>
      <w:r w:rsidR="007C7806">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7C7806">
        <w:fldChar w:fldCharType="separate"/>
      </w:r>
      <w:r w:rsidR="007C7806" w:rsidRPr="007C7806">
        <w:rPr>
          <w:noProof/>
        </w:rPr>
        <w:t>(Jain, Duin &amp; Mao 2000)</w:t>
      </w:r>
      <w:r w:rsidR="007C7806">
        <w:fldChar w:fldCharType="end"/>
      </w:r>
      <w:r w:rsidR="007C7806">
        <w:t>.</w:t>
      </w:r>
    </w:p>
    <w:p w14:paraId="101454E4" w14:textId="77777777" w:rsidR="0078527C" w:rsidRDefault="0078527C" w:rsidP="0078527C">
      <w:pPr>
        <w:spacing w:line="360" w:lineRule="auto"/>
        <w:jc w:val="both"/>
      </w:pPr>
      <w:r>
        <w:lastRenderedPageBreak/>
        <w:t xml:space="preserve"> </w:t>
      </w:r>
    </w:p>
    <w:p w14:paraId="770967D8" w14:textId="582369EF" w:rsidR="0078527C" w:rsidRDefault="0078527C" w:rsidP="0078527C">
      <w:pPr>
        <w:spacing w:line="360" w:lineRule="auto"/>
        <w:jc w:val="both"/>
      </w:pPr>
      <w:r>
        <w:t xml:space="preserve">There are two basic approaches to feature set reduction: feature selection and feature extraction.  In feature extraction the feature set is mapped into a new feature space of reduced dimensionality.  Various criteria can be used to define the dimensions of the new space such as </w:t>
      </w:r>
      <w:proofErr w:type="spellStart"/>
      <w:r>
        <w:t>separability</w:t>
      </w:r>
      <w:proofErr w:type="spellEnd"/>
      <w:r>
        <w:t xml:space="preserve"> and variance.  A disadvantage of the feature extraction approach is that requires calculation of the full feature set and so does not reduce the amount of computation.  </w:t>
      </w:r>
      <w:r w:rsidR="00A036F2">
        <w:t>Principal Components Analysis (PCA)</w:t>
      </w:r>
      <w:r>
        <w:t xml:space="preserve"> is an example of a </w:t>
      </w:r>
      <w:r w:rsidR="00A036F2">
        <w:t xml:space="preserve">common </w:t>
      </w:r>
      <w:r>
        <w:t xml:space="preserve">feature extraction method.  </w:t>
      </w:r>
    </w:p>
    <w:p w14:paraId="3EE1D270" w14:textId="77777777" w:rsidR="0078527C" w:rsidRDefault="0078527C" w:rsidP="0078527C">
      <w:pPr>
        <w:spacing w:line="360" w:lineRule="auto"/>
        <w:jc w:val="both"/>
      </w:pPr>
    </w:p>
    <w:p w14:paraId="7852EE06" w14:textId="67DCEA00" w:rsidR="0078527C" w:rsidRDefault="0078527C" w:rsidP="0078527C">
      <w:pPr>
        <w:spacing w:line="360" w:lineRule="auto"/>
        <w:jc w:val="both"/>
      </w:pPr>
      <w:r>
        <w:t xml:space="preserve">Feature selection involves the selection of a subset of features from the original set according to some criterion of subset performance.  The number of possible subsets increases </w:t>
      </w:r>
      <w:proofErr w:type="spellStart"/>
      <w:r>
        <w:t>combinatorially</w:t>
      </w:r>
      <w:proofErr w:type="spellEnd"/>
      <w:r>
        <w:t xml:space="preserve"> with the size of the feature set and it is seldom practical to evaluate all possible subsets</w:t>
      </w:r>
      <w:r w:rsidR="00630E07">
        <w:t xml:space="preserve"> </w:t>
      </w:r>
      <w:r w:rsidR="00630E07">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630E07">
        <w:fldChar w:fldCharType="separate"/>
      </w:r>
      <w:r w:rsidR="00630E07" w:rsidRPr="00630E07">
        <w:rPr>
          <w:noProof/>
        </w:rPr>
        <w:t>(Jain, Duin &amp; Mao 2000)</w:t>
      </w:r>
      <w:r w:rsidR="00630E07">
        <w:fldChar w:fldCharType="end"/>
      </w:r>
      <w:r>
        <w:t xml:space="preserve">.  A variety of search methods exist for reducing the portion of feature space searched.  Of these, only the branch and bound method is globally optimal, the rest achieve reduced computation at the price of optimality.  The complexity of the branch and bound method increases exponentially with the size of the feature set and so it is still computationally impractical for large feature sets </w:t>
      </w:r>
      <w:r>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6920C5">
        <w:rPr>
          <w:noProof/>
        </w:rPr>
        <w:t>(Jain, Duin &amp; Mao 2000)</w:t>
      </w:r>
      <w:r>
        <w:fldChar w:fldCharType="end"/>
      </w:r>
      <w:r>
        <w:t xml:space="preserve">.  The fastest and most straightforward search method is simply to rank features based on their individual performance and select the best </w:t>
      </w:r>
      <w:r w:rsidRPr="00127FD9">
        <w:rPr>
          <w:i/>
        </w:rPr>
        <w:t>N</w:t>
      </w:r>
      <w:r>
        <w:t xml:space="preserve">.  The feature rankings produced as part of the classification and regression tree (CART) </w:t>
      </w:r>
      <w:r>
        <w:fldChar w:fldCharType="begin" w:fldLock="1"/>
      </w:r>
      <w:r w:rsidR="005708E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Pr="001467B9">
        <w:rPr>
          <w:noProof/>
        </w:rPr>
        <w:t>(Breiman et al. 1984)</w:t>
      </w:r>
      <w:r>
        <w:fldChar w:fldCharType="end"/>
      </w:r>
      <w:r>
        <w:t xml:space="preserve"> and random forest </w:t>
      </w:r>
      <w:r>
        <w:fldChar w:fldCharType="begin" w:fldLock="1"/>
      </w:r>
      <w:r w:rsidR="005708E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Pr="00614F3D">
        <w:rPr>
          <w:noProof/>
        </w:rPr>
        <w:t>(Breiman 2001)</w:t>
      </w:r>
      <w:r>
        <w:fldChar w:fldCharType="end"/>
      </w:r>
      <w:r>
        <w:t xml:space="preserve"> classification algorithms fall under this category.  CART  is a method of ranking individual features based on the structure and parameters of a classification tree trained on the full feature set </w:t>
      </w:r>
      <w:r>
        <w:fldChar w:fldCharType="begin" w:fldLock="1"/>
      </w:r>
      <w:r w:rsidR="005708E9">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"page" : "799-811", "title" : "Object-based detailed vegetation classification with airborne high spatial resolution remote sensing imagery", "type" : "article-journal", "volume" : "72" }, "uris" : [ "http://www.mendeley.com/documents/?uuid=52ad742d-7f54-48cb-9bb3-e119ac598586" ] } ], "mendeley" : { "formattedCitation" : "(Yu et al. 2006)", "plainTextFormattedCitation" : "(Yu et al. 2006)", "previouslyFormattedCitation" : "(Yu et al. 2006)" }, "properties" : { "noteIndex" : 0 }, "schema" : "https://github.com/citation-style-language/schema/raw/master/csl-citation.json" }</w:instrText>
      </w:r>
      <w:r>
        <w:fldChar w:fldCharType="separate"/>
      </w:r>
      <w:r w:rsidRPr="004D0D31">
        <w:rPr>
          <w:noProof/>
        </w:rPr>
        <w:t>(Yu et al. 2006)</w:t>
      </w:r>
      <w:r>
        <w:fldChar w:fldCharType="end"/>
      </w:r>
      <w:r>
        <w:t xml:space="preserve">.  The random forest is a classifier that can produce a feature ranking by permuting the values of a feature among the test objects and evaluating the reduction in classifier accuracy </w:t>
      </w:r>
      <w:r>
        <w:fldChar w:fldCharType="begin" w:fldLock="1"/>
      </w:r>
      <w:r w:rsidR="005708E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Pr="00181223">
        <w:rPr>
          <w:noProof/>
        </w:rPr>
        <w:t>(Breiman 2001)</w:t>
      </w:r>
      <w:r>
        <w:fldChar w:fldCharType="end"/>
      </w:r>
      <w:r>
        <w:t xml:space="preserve">.  Those features whose disturbance results in the highest reduction in accuracy are judged as being the most important.   </w:t>
      </w:r>
    </w:p>
    <w:p w14:paraId="20824621" w14:textId="77777777" w:rsidR="0078527C" w:rsidRDefault="0078527C" w:rsidP="0078527C">
      <w:pPr>
        <w:spacing w:line="360" w:lineRule="auto"/>
        <w:jc w:val="both"/>
      </w:pPr>
    </w:p>
    <w:p w14:paraId="40C933D5" w14:textId="4800696B" w:rsidR="0078527C" w:rsidRDefault="0078527C" w:rsidP="0078527C">
      <w:pPr>
        <w:spacing w:line="360" w:lineRule="auto"/>
        <w:jc w:val="both"/>
      </w:pPr>
      <w:r>
        <w:t xml:space="preserve">More advanced search methods use greedy sequential approaches, such as forward selection and backward elimination.  The forward selection (FS) approach starts with an empty feature set and proceeds in a number of steps where at each step, the feature from the remaining unselected features that improves an accuracy criterion the most is added to the model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FE475C">
        <w:rPr>
          <w:noProof/>
        </w:rPr>
        <w:t>(Bishop 2003)</w:t>
      </w:r>
      <w:r>
        <w:fldChar w:fldCharType="end"/>
      </w:r>
      <w:r>
        <w:t xml:space="preserve">.  The backward elimination (BE) method starts with the full set of features and removes one at each step.  The feature whose removal produces the best accuracy according to some criterion is eliminated from the set at each step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661CD8">
        <w:rPr>
          <w:noProof/>
        </w:rPr>
        <w:t>(Bishop 2003)</w:t>
      </w:r>
      <w:r>
        <w:fldChar w:fldCharType="end"/>
      </w:r>
      <w:r>
        <w:t xml:space="preserve">.  BE is computationally costly and requires sufficient data to be able to train on the full feature set.  The Sequential Floating Search methods SFFS and SBFS extend FS and BE by selecting and or eliminating a variable number of features </w:t>
      </w:r>
      <w:r>
        <w:lastRenderedPageBreak/>
        <w:t xml:space="preserve">at each step </w:t>
      </w:r>
      <w:r>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F900A5">
        <w:rPr>
          <w:noProof/>
        </w:rPr>
        <w:t>(Jain, Duin &amp; Mao 2000)</w:t>
      </w:r>
      <w:r>
        <w:fldChar w:fldCharType="end"/>
      </w:r>
      <w:r>
        <w:t>.  Greedy search methods are more likely to find the globally optimal feature set than the feature ranking approach as they are exploring more of the search space and are less inclined to select multiple correlated features.</w:t>
      </w:r>
    </w:p>
    <w:p w14:paraId="01D6560A" w14:textId="77777777" w:rsidR="0078527C" w:rsidRDefault="0078527C" w:rsidP="0078527C">
      <w:pPr>
        <w:spacing w:line="360" w:lineRule="auto"/>
        <w:jc w:val="both"/>
      </w:pPr>
    </w:p>
    <w:p w14:paraId="16AF6114" w14:textId="369D499C" w:rsidR="0078527C" w:rsidRDefault="0078527C" w:rsidP="0078527C">
      <w:pPr>
        <w:spacing w:line="360" w:lineRule="auto"/>
        <w:jc w:val="both"/>
      </w:pPr>
      <w:r>
        <w:t xml:space="preserve">A variety of selection criteria are used for comparing feature subsets such as measures of </w:t>
      </w:r>
      <w:proofErr w:type="spellStart"/>
      <w:r>
        <w:t>separability</w:t>
      </w:r>
      <w:proofErr w:type="spellEnd"/>
      <w:r>
        <w:t xml:space="preserve"> like the </w:t>
      </w:r>
      <w:proofErr w:type="spellStart"/>
      <w:r>
        <w:t>Mahalanobis</w:t>
      </w:r>
      <w:proofErr w:type="spellEnd"/>
      <w:r>
        <w:t xml:space="preserve"> distance or the accuracy of a specific classifier trained on the feature subset</w:t>
      </w:r>
      <w:r w:rsidR="00C530E6">
        <w:t xml:space="preserve"> </w:t>
      </w:r>
      <w:r w:rsidR="00C530E6">
        <w:fldChar w:fldCharType="begin" w:fldLock="1"/>
      </w:r>
      <w:r w:rsidR="005708E9">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&amp; Tax 2005)", "plainTextFormattedCitation" : "(Duin &amp; Tax 2005)", "previouslyFormattedCitation" : "(Duin &amp; Tax 2005)" }, "properties" : { "noteIndex" : 0 }, "schema" : "https://github.com/citation-style-language/schema/raw/master/csl-citation.json" }</w:instrText>
      </w:r>
      <w:r w:rsidR="00C530E6">
        <w:fldChar w:fldCharType="separate"/>
      </w:r>
      <w:r w:rsidR="00C530E6" w:rsidRPr="00C530E6">
        <w:rPr>
          <w:noProof/>
        </w:rPr>
        <w:t>(Duin &amp; Tax 2005)</w:t>
      </w:r>
      <w:r w:rsidR="00C530E6">
        <w:fldChar w:fldCharType="end"/>
      </w:r>
      <w:r>
        <w:t>.  The results of feature selection are dependent on the selection criterion and search method used.  A feature set that is optimal for one classifier is not necessarily optimal for another</w:t>
      </w:r>
      <w:r w:rsidR="00995B38">
        <w:t>,</w:t>
      </w:r>
      <w:r>
        <w:t xml:space="preserve"> so if using a classification criterion, one should ideally use the same classifier that will ultimately be used to label the selected features.  The features selected are also dependent on the data used to evaluate the selection criterion.</w:t>
      </w:r>
    </w:p>
    <w:p w14:paraId="612BEC85" w14:textId="77777777" w:rsidR="0078527C" w:rsidRDefault="0078527C" w:rsidP="0078527C">
      <w:pPr>
        <w:spacing w:line="360" w:lineRule="auto"/>
        <w:jc w:val="both"/>
      </w:pPr>
    </w:p>
    <w:p w14:paraId="6D1D9A42" w14:textId="452E2BCC" w:rsidR="0078527C" w:rsidRDefault="0078527C" w:rsidP="0078527C">
      <w:pPr>
        <w:spacing w:line="360" w:lineRule="auto"/>
        <w:jc w:val="both"/>
      </w:pPr>
      <w:r>
        <w:t xml:space="preserve">The raw bands of aerial multi-spectral imagery tend to have significant spectral overlap </w:t>
      </w:r>
      <w:r>
        <w:fldChar w:fldCharType="begin" w:fldLock="1"/>
      </w:r>
      <w:r w:rsidR="005708E9">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correlated with one another.  As these correlated raw bands are the source data for all the derived features, and the derived feature definitions typically contain some redundancy (see Section </w:t>
      </w:r>
      <w:r>
        <w:fldChar w:fldCharType="begin"/>
      </w:r>
      <w:r>
        <w:instrText xml:space="preserve"> REF _Ref394347938 \r \h </w:instrText>
      </w:r>
      <w:r>
        <w:fldChar w:fldCharType="separate"/>
      </w:r>
      <w:r w:rsidR="007701D5">
        <w:t>3.4</w:t>
      </w:r>
      <w:r>
        <w:fldChar w:fldCharType="end"/>
      </w:r>
      <w:r>
        <w:t xml:space="preserve">), correlation amongst features is </w:t>
      </w:r>
      <w:r w:rsidR="00C530E6">
        <w:t>typical</w:t>
      </w:r>
      <w:r>
        <w:t xml:space="preserve"> of aerial remote sensing data.  In Bioinformatics, gene expression data is also recognised as typically containing a lot of correlation </w:t>
      </w:r>
      <w:r>
        <w:fldChar w:fldCharType="begin" w:fldLock="1"/>
      </w:r>
      <w:r w:rsidR="005708E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"ITEM-2",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"(Sahu &amp; Mishra 2011; Yousef et al. 2007)", "plainTextFormattedCitation" : "(Sahu &amp; Mishra 2011; Yousef et al. 2007)", "previouslyFormattedCitation" : "(Sahu &amp; Mishra 2011; Yousef et al. 2007)" }, "properties" : { "noteIndex" : 0 }, "schema" : "https://github.com/citation-style-language/schema/raw/master/csl-citation.json" }</w:instrText>
      </w:r>
      <w:r>
        <w:fldChar w:fldCharType="separate"/>
      </w:r>
      <w:r w:rsidRPr="00990D8A">
        <w:rPr>
          <w:noProof/>
        </w:rPr>
        <w:t>(Sahu &amp; Mishra 2011; Yousef et al. 2007)</w:t>
      </w:r>
      <w:r>
        <w:fldChar w:fldCharType="end"/>
      </w:r>
      <w:r>
        <w:t xml:space="preserve">.  A number of authors have noted difficulties in selecting features from high dimensional correlated sets.  </w:t>
      </w:r>
      <w:r>
        <w:fldChar w:fldCharType="begin" w:fldLock="1"/>
      </w:r>
      <w:r w:rsidR="005708E9">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fldChar w:fldCharType="separate"/>
      </w:r>
      <w:r w:rsidRPr="00393C45">
        <w:rPr>
          <w:noProof/>
        </w:rPr>
        <w:t xml:space="preserve">Tolosi &amp; Lengauer </w:t>
      </w:r>
      <w:r>
        <w:rPr>
          <w:noProof/>
        </w:rPr>
        <w:t>(</w:t>
      </w:r>
      <w:r w:rsidRPr="00393C45">
        <w:rPr>
          <w:noProof/>
        </w:rPr>
        <w:t>2011)</w:t>
      </w:r>
      <w:r>
        <w:fldChar w:fldCharType="end"/>
      </w:r>
      <w:r>
        <w:t xml:space="preserve"> show that the feature ranking produced by random forests</w:t>
      </w:r>
      <w:r w:rsidR="00250D3E">
        <w:t>,</w:t>
      </w:r>
      <w:r>
        <w:t xml:space="preserve"> and other algorithms commonly used in bioinformatics</w:t>
      </w:r>
      <w:r w:rsidR="00250D3E">
        <w:t>,</w:t>
      </w:r>
      <w:r>
        <w:t xml:space="preserve"> produce biased estimates of importance in the presence of correlation.  A similar issue with random forests feature ranking is observed by </w:t>
      </w:r>
      <w:r>
        <w:fldChar w:fldCharType="begin" w:fldLock="1"/>
      </w:r>
      <w:r w:rsidR="005708E9">
        <w:instrText>ADDIN CSL_CITATION { "citationItems" : [ { "id" : "ITEM-1",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"ITEM-1", "issued" : { "date-parts" : [ [ "2008", "1" ] ] }, "page" : "307", "title" : "Conditional variable importance for random forests.", "type" : "article-journal", "volume" : "9" }, "uris" : [ "http://www.mendeley.com/documents/?uuid=1b21249c-ff9c-4971-9f35-2a02060bfb52" ] } ], "mendeley" : { "formattedCitation" : "(Strobl et al. 2008)", "manualFormatting" : "Strobl et al. (2008)", "plainTextFormattedCitation" : "(Strobl et al. 2008)", "previouslyFormattedCitation" : "(Strobl et al. 2008)" }, "properties" : { "noteIndex" : 0 }, "schema" : "https://github.com/citation-style-language/schema/raw/master/csl-citation.json" }</w:instrText>
      </w:r>
      <w:r>
        <w:fldChar w:fldCharType="separate"/>
      </w:r>
      <w:r w:rsidRPr="00C530F0">
        <w:rPr>
          <w:noProof/>
        </w:rPr>
        <w:t xml:space="preserve">Strobl et al. </w:t>
      </w:r>
      <w:r>
        <w:rPr>
          <w:noProof/>
        </w:rPr>
        <w:t>(</w:t>
      </w:r>
      <w:r w:rsidRPr="00C530F0">
        <w:rPr>
          <w:noProof/>
        </w:rPr>
        <w:t>2008)</w:t>
      </w:r>
      <w:r>
        <w:fldChar w:fldCharType="end"/>
      </w:r>
      <w:r>
        <w:t xml:space="preserve">.  They note that less relevant features can be selected over more informative ones when there is correlation in the feature set and develop a technique to produce an unbiased feature importance measure.  </w:t>
      </w:r>
      <w:r>
        <w:fldChar w:fldCharType="begin" w:fldLock="1"/>
      </w:r>
      <w:r w:rsidR="005708E9">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652404">
        <w:rPr>
          <w:noProof/>
        </w:rPr>
        <w:t xml:space="preserve">Yu &amp; Liu </w:t>
      </w:r>
      <w:r>
        <w:rPr>
          <w:noProof/>
        </w:rPr>
        <w:t>(</w:t>
      </w:r>
      <w:r w:rsidRPr="00652404">
        <w:rPr>
          <w:noProof/>
        </w:rPr>
        <w:t>2004)</w:t>
      </w:r>
      <w:r>
        <w:fldChar w:fldCharType="end"/>
      </w:r>
      <w:r w:rsidR="00C530E6">
        <w:t xml:space="preserve"> and</w:t>
      </w:r>
      <w:r>
        <w:t xml:space="preserve">  </w:t>
      </w:r>
      <w:r>
        <w:fldChar w:fldCharType="begin" w:fldLock="1"/>
      </w:r>
      <w:r w:rsidR="005708E9">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confirm that feature redundancy </w:t>
      </w:r>
      <w:r w:rsidR="00250D3E">
        <w:t>can have</w:t>
      </w:r>
      <w:r>
        <w:t xml:space="preserve"> a negative impact on the optimality of feature selection </w:t>
      </w:r>
      <w:r w:rsidR="00250D3E">
        <w:t>in general.</w:t>
      </w:r>
    </w:p>
    <w:p w14:paraId="23B3BE0E" w14:textId="77777777" w:rsidR="0078527C" w:rsidRDefault="0078527C" w:rsidP="0078527C">
      <w:pPr>
        <w:spacing w:line="360" w:lineRule="auto"/>
        <w:jc w:val="both"/>
      </w:pPr>
    </w:p>
    <w:p w14:paraId="418EDE1A" w14:textId="7D1ED1B7" w:rsidR="0078527C" w:rsidRDefault="0078527C" w:rsidP="0078527C">
      <w:pPr>
        <w:spacing w:line="360" w:lineRule="auto"/>
        <w:jc w:val="both"/>
      </w:pPr>
      <w:r>
        <w:t xml:space="preserve">Correlation can be effectively dealt with using a feature extraction approach such as PCA but this requires computation of the full feature set.  This is not practical in computationally demanding applications such as large area remote sensing of aerial imagery.  A means of selecting good features in the presence of correlation was devised by </w:t>
      </w:r>
      <w:r>
        <w:fldChar w:fldCharType="begin" w:fldLock="1"/>
      </w:r>
      <w:r w:rsidR="005708E9">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They use a k-means algorithm to produce a fixed number of clusters of correlated features.  A backward elimination type greedy search is then conducted, eliminating whole clusters rather than individual features.  The accuracy of a SVM is used as selection criterion.  The clustering is then reapplied at each step.  </w:t>
      </w:r>
      <w:r w:rsidR="00C530E6">
        <w:t xml:space="preserve"> A similar method is described in </w:t>
      </w:r>
      <w:r w:rsidR="00C530E6">
        <w:fldChar w:fldCharType="begin" w:fldLock="1"/>
      </w:r>
      <w:r w:rsidR="005708E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C530E6">
        <w:fldChar w:fldCharType="separate"/>
      </w:r>
      <w:r w:rsidR="00C530E6" w:rsidRPr="00C530E6">
        <w:rPr>
          <w:noProof/>
        </w:rPr>
        <w:t xml:space="preserve">Sahu &amp; Mishra </w:t>
      </w:r>
      <w:r w:rsidR="00C530E6">
        <w:rPr>
          <w:noProof/>
        </w:rPr>
        <w:t>(</w:t>
      </w:r>
      <w:r w:rsidR="00C530E6" w:rsidRPr="00C530E6">
        <w:rPr>
          <w:noProof/>
        </w:rPr>
        <w:t>2011)</w:t>
      </w:r>
      <w:r w:rsidR="00C530E6">
        <w:fldChar w:fldCharType="end"/>
      </w:r>
      <w:r w:rsidR="00C530E6">
        <w:t xml:space="preserve">, also using </w:t>
      </w:r>
      <w:r w:rsidR="00C530E6">
        <w:lastRenderedPageBreak/>
        <w:t xml:space="preserve">a k-means clustering to group correlated features.  This is followed by a </w:t>
      </w:r>
      <w:r w:rsidR="00C530E6" w:rsidRPr="00C530E6">
        <w:rPr>
          <w:i/>
        </w:rPr>
        <w:t>t</w:t>
      </w:r>
      <w:r w:rsidR="00C530E6">
        <w:t xml:space="preserve">-statistic or “Signal to Noise Ratio” (SNR) criterion to rank the clusters and select best features from each cluster.  </w:t>
      </w:r>
      <w:r>
        <w:fldChar w:fldCharType="begin" w:fldLock="1"/>
      </w:r>
      <w:r w:rsidR="005708E9">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0669AA">
        <w:rPr>
          <w:noProof/>
        </w:rPr>
        <w:t xml:space="preserve">Yu &amp; Liu </w:t>
      </w:r>
      <w:r>
        <w:rPr>
          <w:noProof/>
        </w:rPr>
        <w:t>(</w:t>
      </w:r>
      <w:r w:rsidRPr="000669AA">
        <w:rPr>
          <w:noProof/>
        </w:rPr>
        <w:t>2004)</w:t>
      </w:r>
      <w:r>
        <w:fldChar w:fldCharType="end"/>
      </w:r>
      <w:r w:rsidR="00250D3E">
        <w:t xml:space="preserve"> </w:t>
      </w:r>
      <w:r>
        <w:t xml:space="preserve">use a non-linear correlation measure called symmetrical uncertainty to measure both feature relevance, by how well correlated features are with class labels, and feature redundancy, by how well correlated features are with each other.  An innovative and efficient search method finds relevant features and removes redundant ones.  Our method is similar in concept to </w:t>
      </w:r>
      <w:r w:rsidR="005B47F3">
        <w:t>those</w:t>
      </w:r>
      <w:r>
        <w:t xml:space="preserve"> of </w:t>
      </w:r>
      <w:r>
        <w:fldChar w:fldCharType="begin" w:fldLock="1"/>
      </w:r>
      <w:r w:rsidR="005708E9">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5021CF">
        <w:rPr>
          <w:noProof/>
        </w:rPr>
        <w:t xml:space="preserve">Yousef et al. </w:t>
      </w:r>
      <w:r>
        <w:rPr>
          <w:noProof/>
        </w:rPr>
        <w:t>(</w:t>
      </w:r>
      <w:r w:rsidRPr="005021CF">
        <w:rPr>
          <w:noProof/>
        </w:rPr>
        <w:t>2007)</w:t>
      </w:r>
      <w:r>
        <w:fldChar w:fldCharType="end"/>
      </w:r>
      <w:r w:rsidR="005B47F3">
        <w:t>,</w:t>
      </w:r>
      <w:r w:rsidR="00250D3E">
        <w:t xml:space="preserve"> </w:t>
      </w:r>
      <w:r w:rsidR="00250D3E">
        <w:fldChar w:fldCharType="begin" w:fldLock="1"/>
      </w:r>
      <w:r w:rsidR="005708E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250D3E">
        <w:fldChar w:fldCharType="separate"/>
      </w:r>
      <w:r w:rsidR="00250D3E" w:rsidRPr="00250D3E">
        <w:rPr>
          <w:noProof/>
        </w:rPr>
        <w:t xml:space="preserve">Sahu &amp; Mishra </w:t>
      </w:r>
      <w:r w:rsidR="00250D3E">
        <w:rPr>
          <w:noProof/>
        </w:rPr>
        <w:t>(</w:t>
      </w:r>
      <w:r w:rsidR="00250D3E" w:rsidRPr="00250D3E">
        <w:rPr>
          <w:noProof/>
        </w:rPr>
        <w:t>2011)</w:t>
      </w:r>
      <w:r w:rsidR="00250D3E">
        <w:fldChar w:fldCharType="end"/>
      </w:r>
      <w:r w:rsidR="005B47F3">
        <w:t xml:space="preserve"> and </w:t>
      </w:r>
      <w:r w:rsidR="005B47F3">
        <w:fldChar w:fldCharType="begin" w:fldLock="1"/>
      </w:r>
      <w:r w:rsidR="005708E9">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rsidR="005B47F3">
        <w:fldChar w:fldCharType="separate"/>
      </w:r>
      <w:r w:rsidR="005B47F3" w:rsidRPr="005B47F3">
        <w:rPr>
          <w:noProof/>
        </w:rPr>
        <w:t xml:space="preserve">Tolosi &amp; Lengauer </w:t>
      </w:r>
      <w:r w:rsidR="005B47F3">
        <w:rPr>
          <w:noProof/>
        </w:rPr>
        <w:t>(</w:t>
      </w:r>
      <w:r w:rsidR="005B47F3" w:rsidRPr="005B47F3">
        <w:rPr>
          <w:noProof/>
        </w:rPr>
        <w:t>2011)</w:t>
      </w:r>
      <w:r w:rsidR="005B47F3">
        <w:fldChar w:fldCharType="end"/>
      </w:r>
      <w:r>
        <w:t xml:space="preserve">.  It clusters correlated features and ranks the clusters using a simple classification accuracy measure.  No prior knowledge of the number of clusters is needed however, and the clustering is only performed once.  </w:t>
      </w:r>
    </w:p>
    <w:p w14:paraId="20EB5C12" w14:textId="77777777" w:rsidR="0078527C" w:rsidRDefault="0078527C" w:rsidP="0078527C">
      <w:pPr>
        <w:pStyle w:val="1TeksCharChar"/>
      </w:pPr>
    </w:p>
    <w:p w14:paraId="0037E31A" w14:textId="77777777" w:rsidR="0078527C" w:rsidRDefault="0078527C" w:rsidP="0078527C">
      <w:pPr>
        <w:pStyle w:val="Heading2"/>
      </w:pPr>
      <w:bookmarkStart w:id="1694" w:name="_Toc418946178"/>
      <w:r>
        <w:t>DATA AND GROUND TRUTH</w:t>
      </w:r>
      <w:bookmarkEnd w:id="1694"/>
    </w:p>
    <w:p w14:paraId="7B1017A3" w14:textId="088121B6" w:rsidR="0078527C" w:rsidRDefault="00997C10" w:rsidP="0078527C">
      <w:pPr>
        <w:spacing w:line="360" w:lineRule="auto"/>
        <w:jc w:val="both"/>
      </w:pPr>
      <w:r>
        <w:t>A</w:t>
      </w:r>
      <w:r w:rsidR="0078527C">
        <w:t xml:space="preserve"> three class, multi-spectral pixel data set</w:t>
      </w:r>
      <w:r>
        <w:t xml:space="preserve"> is used in this study</w:t>
      </w:r>
      <w:r w:rsidR="0078527C">
        <w:t xml:space="preserve">.  The pixel data originated from </w:t>
      </w:r>
      <w:proofErr w:type="spellStart"/>
      <w:r w:rsidR="0078527C">
        <w:t>radiometrically</w:t>
      </w:r>
      <w:proofErr w:type="spellEnd"/>
      <w:r w:rsidR="0078527C">
        <w:t xml:space="preserve"> corrected VHR aerial images, obtained from </w:t>
      </w:r>
      <w:r>
        <w:t xml:space="preserve">Chief Directorate: </w:t>
      </w:r>
      <w:r w:rsidR="0078527C">
        <w:t xml:space="preserve">National Geospatial Information (NGI), </w:t>
      </w:r>
      <w:r w:rsidR="0078527C" w:rsidRPr="005564D0">
        <w:t>a component of</w:t>
      </w:r>
      <w:r w:rsidR="0078527C">
        <w:t xml:space="preserve"> the South African</w:t>
      </w:r>
      <w:r w:rsidR="0078527C" w:rsidRPr="005564D0">
        <w:t xml:space="preserve"> Department of Rural Development and Land Reform</w:t>
      </w:r>
      <w:r w:rsidR="0078527C">
        <w:t>.  The images were captured with an Intergraph DMC camera which provides multi-spectral red, green, blue and near-infrared (NIR) bands at a 0.5m/pixel resolution.  The data set was built as part of a broader vegetation mapping study being conducted in the Little Karoo, an arid region in South Africa</w:t>
      </w:r>
      <w:r w:rsidR="005641EE">
        <w:t xml:space="preserve"> (see Chapter 4 for details)</w:t>
      </w:r>
      <w:r w:rsidR="0078527C">
        <w:t xml:space="preserve">.  </w:t>
      </w:r>
    </w:p>
    <w:p w14:paraId="3367B517" w14:textId="77777777" w:rsidR="0078527C" w:rsidRDefault="0078527C" w:rsidP="0078527C">
      <w:pPr>
        <w:spacing w:line="360" w:lineRule="auto"/>
        <w:jc w:val="both"/>
      </w:pPr>
    </w:p>
    <w:p w14:paraId="2C9AF25F" w14:textId="31B3B1C3" w:rsidR="0078527C" w:rsidRDefault="0078527C" w:rsidP="0078527C">
      <w:pPr>
        <w:spacing w:line="360" w:lineRule="auto"/>
        <w:jc w:val="both"/>
      </w:pPr>
      <w:r>
        <w:t xml:space="preserve">The three classes of interest are described in </w:t>
      </w:r>
      <w:r>
        <w:fldChar w:fldCharType="begin"/>
      </w:r>
      <w:r>
        <w:instrText xml:space="preserve"> REF _Ref394344703 \h </w:instrText>
      </w:r>
      <w:r>
        <w:fldChar w:fldCharType="separate"/>
      </w:r>
      <w:r w:rsidR="007701D5">
        <w:t xml:space="preserve">Table </w:t>
      </w:r>
      <w:r w:rsidR="007701D5">
        <w:rPr>
          <w:noProof/>
        </w:rPr>
        <w:t>3</w:t>
      </w:r>
      <w:r w:rsidR="007701D5">
        <w:t>.</w:t>
      </w:r>
      <w:r w:rsidR="007701D5">
        <w:rPr>
          <w:noProof/>
        </w:rPr>
        <w:t>1</w:t>
      </w:r>
      <w:r>
        <w:fldChar w:fldCharType="end"/>
      </w:r>
      <w:r>
        <w:t xml:space="preserve">.  The data ground truth labels were generated by </w:t>
      </w:r>
      <w:r w:rsidR="00045FD7">
        <w:t>visual inspection and manual delineation of objects belonging to the various classes in the images.</w:t>
      </w:r>
      <w:r>
        <w:t xml:space="preserve">  </w:t>
      </w:r>
      <w:r>
        <w:fldChar w:fldCharType="begin"/>
      </w:r>
      <w:r>
        <w:instrText xml:space="preserve"> REF _Ref394344782 \h </w:instrText>
      </w:r>
      <w:r>
        <w:fldChar w:fldCharType="separate"/>
      </w:r>
      <w:r w:rsidR="007701D5">
        <w:t xml:space="preserve">Table </w:t>
      </w:r>
      <w:r w:rsidR="007701D5">
        <w:rPr>
          <w:noProof/>
        </w:rPr>
        <w:t>3</w:t>
      </w:r>
      <w:r w:rsidR="007701D5">
        <w:t>.</w:t>
      </w:r>
      <w:r w:rsidR="007701D5">
        <w:rPr>
          <w:noProof/>
        </w:rPr>
        <w:t>2</w:t>
      </w:r>
      <w:r>
        <w:fldChar w:fldCharType="end"/>
      </w:r>
      <w:r>
        <w:t xml:space="preserve"> shows the total number polygons and pixels ground </w:t>
      </w:r>
      <w:proofErr w:type="spellStart"/>
      <w:r>
        <w:t>truthed</w:t>
      </w:r>
      <w:proofErr w:type="spellEnd"/>
      <w:r>
        <w:t xml:space="preserve"> for each class.  </w:t>
      </w:r>
    </w:p>
    <w:p w14:paraId="4F50F722" w14:textId="77777777" w:rsidR="0078527C" w:rsidRDefault="0078527C" w:rsidP="0078527C">
      <w:pPr>
        <w:spacing w:line="360" w:lineRule="auto"/>
        <w:jc w:val="both"/>
      </w:pPr>
    </w:p>
    <w:p w14:paraId="7025BE46" w14:textId="77777777" w:rsidR="0078527C" w:rsidRDefault="0078527C" w:rsidP="00871BE8">
      <w:pPr>
        <w:pStyle w:val="1Tablecaption"/>
        <w:keepNext/>
      </w:pPr>
      <w:bookmarkStart w:id="1695" w:name="_Ref394344703"/>
      <w:bookmarkStart w:id="1696" w:name="_Toc418946201"/>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1</w:t>
      </w:r>
      <w:r>
        <w:fldChar w:fldCharType="end"/>
      </w:r>
      <w:bookmarkEnd w:id="1695"/>
      <w:r>
        <w:t xml:space="preserve">   Class descriptions</w:t>
      </w:r>
      <w:bookmarkEnd w:id="1696"/>
    </w:p>
    <w:tbl>
      <w:tblPr>
        <w:tblStyle w:val="MyThesisTable"/>
        <w:tblW w:w="0" w:type="auto"/>
        <w:tblLook w:val="01E0" w:firstRow="1" w:lastRow="1" w:firstColumn="1" w:lastColumn="1" w:noHBand="0" w:noVBand="0"/>
      </w:tblPr>
      <w:tblGrid>
        <w:gridCol w:w="1346"/>
        <w:gridCol w:w="7873"/>
      </w:tblGrid>
      <w:tr w:rsidR="0078527C" w:rsidRPr="0002729A" w14:paraId="7198139A" w14:textId="77777777" w:rsidTr="00D60336">
        <w:trPr>
          <w:cnfStyle w:val="100000000000" w:firstRow="1" w:lastRow="0" w:firstColumn="0" w:lastColumn="0" w:oddVBand="0" w:evenVBand="0" w:oddHBand="0" w:evenHBand="0" w:firstRowFirstColumn="0" w:firstRowLastColumn="0" w:lastRowFirstColumn="0" w:lastRowLastColumn="0"/>
        </w:trPr>
        <w:tc>
          <w:tcPr>
            <w:tcW w:w="1346" w:type="dxa"/>
          </w:tcPr>
          <w:p w14:paraId="730164FC" w14:textId="77777777" w:rsidR="0078527C" w:rsidRPr="00193B06" w:rsidRDefault="0078527C" w:rsidP="00871BE8">
            <w:pPr>
              <w:pStyle w:val="1TableText"/>
              <w:tabs>
                <w:tab w:val="num" w:pos="993"/>
              </w:tabs>
              <w:jc w:val="center"/>
            </w:pPr>
            <w:r w:rsidRPr="00193B06">
              <w:t>Class Name</w:t>
            </w:r>
          </w:p>
        </w:tc>
        <w:tc>
          <w:tcPr>
            <w:tcW w:w="7873" w:type="dxa"/>
          </w:tcPr>
          <w:p w14:paraId="178C0492" w14:textId="77777777" w:rsidR="0078527C" w:rsidRPr="00193B06" w:rsidRDefault="0078527C" w:rsidP="00871BE8">
            <w:pPr>
              <w:pStyle w:val="1TableText"/>
              <w:tabs>
                <w:tab w:val="num" w:pos="993"/>
              </w:tabs>
            </w:pPr>
            <w:r w:rsidRPr="00193B06">
              <w:t>Description</w:t>
            </w:r>
          </w:p>
        </w:tc>
      </w:tr>
      <w:tr w:rsidR="0078527C" w:rsidRPr="0002729A" w14:paraId="71BCA400" w14:textId="77777777" w:rsidTr="00D60336">
        <w:tc>
          <w:tcPr>
            <w:tcW w:w="1346" w:type="dxa"/>
          </w:tcPr>
          <w:p w14:paraId="7234EE7B" w14:textId="77777777" w:rsidR="0078527C" w:rsidRPr="0002729A" w:rsidRDefault="0078527C" w:rsidP="00871BE8">
            <w:pPr>
              <w:pStyle w:val="1TableText"/>
              <w:tabs>
                <w:tab w:val="num" w:pos="993"/>
              </w:tabs>
              <w:jc w:val="center"/>
            </w:pPr>
            <w:proofErr w:type="spellStart"/>
            <w:r>
              <w:t>Spekboom</w:t>
            </w:r>
            <w:proofErr w:type="spellEnd"/>
          </w:p>
        </w:tc>
        <w:tc>
          <w:tcPr>
            <w:tcW w:w="7873" w:type="dxa"/>
          </w:tcPr>
          <w:p w14:paraId="73ADE87B" w14:textId="77777777" w:rsidR="0078527C" w:rsidRPr="008B03B5" w:rsidRDefault="0078527C" w:rsidP="00871BE8">
            <w:pPr>
              <w:pStyle w:val="1TableText"/>
              <w:tabs>
                <w:tab w:val="num" w:pos="993"/>
              </w:tabs>
              <w:rPr>
                <w:i/>
              </w:rPr>
            </w:pPr>
            <w:r w:rsidRPr="008B03B5">
              <w:rPr>
                <w:i/>
              </w:rPr>
              <w:t xml:space="preserve">P. </w:t>
            </w:r>
            <w:proofErr w:type="spellStart"/>
            <w:r w:rsidRPr="008B03B5">
              <w:rPr>
                <w:i/>
              </w:rPr>
              <w:t>afra</w:t>
            </w:r>
            <w:proofErr w:type="spellEnd"/>
          </w:p>
        </w:tc>
      </w:tr>
      <w:tr w:rsidR="0078527C" w:rsidRPr="0002729A" w14:paraId="0E017CC7" w14:textId="77777777" w:rsidTr="00D60336">
        <w:tc>
          <w:tcPr>
            <w:tcW w:w="1346" w:type="dxa"/>
          </w:tcPr>
          <w:p w14:paraId="6CEC94CD" w14:textId="77777777" w:rsidR="0078527C" w:rsidRPr="0002729A" w:rsidRDefault="0078527C" w:rsidP="00871BE8">
            <w:pPr>
              <w:pStyle w:val="1TableText"/>
              <w:tabs>
                <w:tab w:val="num" w:pos="993"/>
              </w:tabs>
              <w:jc w:val="center"/>
            </w:pPr>
            <w:r>
              <w:t>Tree</w:t>
            </w:r>
          </w:p>
        </w:tc>
        <w:tc>
          <w:tcPr>
            <w:tcW w:w="7873" w:type="dxa"/>
          </w:tcPr>
          <w:p w14:paraId="4B155F9A" w14:textId="77777777" w:rsidR="0078527C" w:rsidRPr="0002729A" w:rsidRDefault="0078527C" w:rsidP="00871BE8">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r w:rsidRPr="007250D2">
              <w:rPr>
                <w:i/>
              </w:rPr>
              <w:t xml:space="preserve">P. </w:t>
            </w:r>
            <w:proofErr w:type="spellStart"/>
            <w:r w:rsidRPr="007250D2">
              <w:rPr>
                <w:i/>
              </w:rPr>
              <w:t>afra</w:t>
            </w:r>
            <w:proofErr w:type="spellEnd"/>
            <w:r w:rsidRPr="007250D2">
              <w:t>.</w:t>
            </w:r>
          </w:p>
        </w:tc>
      </w:tr>
      <w:tr w:rsidR="0078527C" w:rsidRPr="0002729A" w14:paraId="2DAE97F8" w14:textId="77777777" w:rsidTr="00D60336">
        <w:tc>
          <w:tcPr>
            <w:tcW w:w="1346" w:type="dxa"/>
          </w:tcPr>
          <w:p w14:paraId="6A1C8BFF" w14:textId="77777777" w:rsidR="0078527C" w:rsidRPr="0002729A" w:rsidRDefault="0078527C" w:rsidP="00871BE8">
            <w:pPr>
              <w:pStyle w:val="1TableText"/>
              <w:tabs>
                <w:tab w:val="num" w:pos="993"/>
              </w:tabs>
              <w:jc w:val="center"/>
            </w:pPr>
            <w:r>
              <w:t>Background</w:t>
            </w:r>
          </w:p>
        </w:tc>
        <w:tc>
          <w:tcPr>
            <w:tcW w:w="7873" w:type="dxa"/>
          </w:tcPr>
          <w:p w14:paraId="6433AE32" w14:textId="77777777" w:rsidR="0078527C" w:rsidRPr="0002729A" w:rsidRDefault="0078527C" w:rsidP="00871BE8">
            <w:pPr>
              <w:pStyle w:val="1TableText"/>
              <w:tabs>
                <w:tab w:val="num" w:pos="993"/>
              </w:tabs>
            </w:pPr>
            <w:r>
              <w:t>Bare ground, small shrubs, herbs and anything else not included in the first two classes.</w:t>
            </w:r>
          </w:p>
        </w:tc>
      </w:tr>
    </w:tbl>
    <w:p w14:paraId="71288897" w14:textId="77777777" w:rsidR="0078527C" w:rsidRDefault="0078527C" w:rsidP="0078527C">
      <w:pPr>
        <w:spacing w:line="360" w:lineRule="auto"/>
        <w:jc w:val="both"/>
      </w:pPr>
    </w:p>
    <w:p w14:paraId="3B0CEA7D" w14:textId="77777777" w:rsidR="0078527C" w:rsidRDefault="0078527C" w:rsidP="00045FD7">
      <w:pPr>
        <w:pStyle w:val="1Tablecaption"/>
        <w:keepNext/>
      </w:pPr>
      <w:bookmarkStart w:id="1697" w:name="_Ref394344782"/>
      <w:bookmarkStart w:id="1698" w:name="_Toc418946202"/>
      <w:r>
        <w:lastRenderedPageBreak/>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2</w:t>
      </w:r>
      <w:r>
        <w:fldChar w:fldCharType="end"/>
      </w:r>
      <w:bookmarkEnd w:id="1697"/>
      <w:r>
        <w:t xml:space="preserve">   Ground truth size</w:t>
      </w:r>
      <w:bookmarkEnd w:id="1698"/>
    </w:p>
    <w:tbl>
      <w:tblPr>
        <w:tblStyle w:val="MyThesisTable"/>
        <w:tblW w:w="0" w:type="auto"/>
        <w:tblLook w:val="01E0" w:firstRow="1" w:lastRow="1" w:firstColumn="1" w:lastColumn="1" w:noHBand="0" w:noVBand="0"/>
      </w:tblPr>
      <w:tblGrid>
        <w:gridCol w:w="1200"/>
        <w:gridCol w:w="1163"/>
        <w:gridCol w:w="1017"/>
      </w:tblGrid>
      <w:tr w:rsidR="0078527C" w:rsidRPr="0002729A" w14:paraId="18F88E57" w14:textId="77777777" w:rsidTr="00D60336">
        <w:trPr>
          <w:cnfStyle w:val="100000000000" w:firstRow="1" w:lastRow="0" w:firstColumn="0" w:lastColumn="0" w:oddVBand="0" w:evenVBand="0" w:oddHBand="0" w:evenHBand="0" w:firstRowFirstColumn="0" w:firstRowLastColumn="0" w:lastRowFirstColumn="0" w:lastRowLastColumn="0"/>
        </w:trPr>
        <w:tc>
          <w:tcPr>
            <w:tcW w:w="1200" w:type="dxa"/>
          </w:tcPr>
          <w:p w14:paraId="798C8AF5" w14:textId="77777777" w:rsidR="0078527C" w:rsidRPr="00D60336" w:rsidRDefault="0078527C" w:rsidP="00045FD7">
            <w:pPr>
              <w:pStyle w:val="1TableText"/>
              <w:tabs>
                <w:tab w:val="num" w:pos="993"/>
              </w:tabs>
              <w:jc w:val="center"/>
            </w:pPr>
            <w:r w:rsidRPr="00D60336">
              <w:t>Class Name</w:t>
            </w:r>
          </w:p>
        </w:tc>
        <w:tc>
          <w:tcPr>
            <w:tcW w:w="1163" w:type="dxa"/>
          </w:tcPr>
          <w:p w14:paraId="1FBBD922" w14:textId="77777777" w:rsidR="0078527C" w:rsidRPr="00D60336" w:rsidRDefault="0078527C" w:rsidP="00045FD7">
            <w:pPr>
              <w:pStyle w:val="1TableText"/>
              <w:tabs>
                <w:tab w:val="num" w:pos="993"/>
              </w:tabs>
            </w:pPr>
            <w:r w:rsidRPr="00D60336">
              <w:t>Polygons</w:t>
            </w:r>
          </w:p>
        </w:tc>
        <w:tc>
          <w:tcPr>
            <w:tcW w:w="1017" w:type="dxa"/>
          </w:tcPr>
          <w:p w14:paraId="0485B835" w14:textId="77777777" w:rsidR="0078527C" w:rsidRPr="00D60336" w:rsidRDefault="0078527C" w:rsidP="00045FD7">
            <w:pPr>
              <w:pStyle w:val="1TableText"/>
              <w:tabs>
                <w:tab w:val="num" w:pos="993"/>
              </w:tabs>
            </w:pPr>
            <w:r w:rsidRPr="00D60336">
              <w:t>Pixels</w:t>
            </w:r>
          </w:p>
        </w:tc>
      </w:tr>
      <w:tr w:rsidR="0078527C" w:rsidRPr="0002729A" w14:paraId="0FE71415" w14:textId="77777777" w:rsidTr="00D60336">
        <w:tc>
          <w:tcPr>
            <w:tcW w:w="1200" w:type="dxa"/>
          </w:tcPr>
          <w:p w14:paraId="12796538" w14:textId="77777777" w:rsidR="0078527C" w:rsidRPr="0002729A" w:rsidRDefault="0078527C" w:rsidP="00045FD7">
            <w:pPr>
              <w:pStyle w:val="1TableText"/>
              <w:tabs>
                <w:tab w:val="num" w:pos="993"/>
              </w:tabs>
              <w:jc w:val="center"/>
            </w:pPr>
            <w:proofErr w:type="spellStart"/>
            <w:r>
              <w:t>Spekboom</w:t>
            </w:r>
            <w:proofErr w:type="spellEnd"/>
          </w:p>
        </w:tc>
        <w:tc>
          <w:tcPr>
            <w:tcW w:w="1163" w:type="dxa"/>
          </w:tcPr>
          <w:p w14:paraId="562CBF01" w14:textId="77777777" w:rsidR="0078527C" w:rsidRPr="001B4FC7" w:rsidRDefault="0078527C" w:rsidP="00045FD7">
            <w:pPr>
              <w:pStyle w:val="1TableText"/>
              <w:tabs>
                <w:tab w:val="num" w:pos="993"/>
              </w:tabs>
            </w:pPr>
            <w:r>
              <w:t>52</w:t>
            </w:r>
          </w:p>
        </w:tc>
        <w:tc>
          <w:tcPr>
            <w:tcW w:w="1017" w:type="dxa"/>
          </w:tcPr>
          <w:p w14:paraId="0DA862E8" w14:textId="77777777" w:rsidR="0078527C" w:rsidRPr="001B4FC7" w:rsidRDefault="0078527C" w:rsidP="00045FD7">
            <w:pPr>
              <w:pStyle w:val="1TableText"/>
              <w:tabs>
                <w:tab w:val="num" w:pos="993"/>
              </w:tabs>
            </w:pPr>
            <w:r w:rsidRPr="00E23543">
              <w:t>27260</w:t>
            </w:r>
          </w:p>
        </w:tc>
      </w:tr>
      <w:tr w:rsidR="0078527C" w:rsidRPr="0002729A" w14:paraId="2AD8F085" w14:textId="77777777" w:rsidTr="00D60336">
        <w:tc>
          <w:tcPr>
            <w:tcW w:w="1200" w:type="dxa"/>
          </w:tcPr>
          <w:p w14:paraId="2EFA2D24" w14:textId="77777777" w:rsidR="0078527C" w:rsidRPr="0002729A" w:rsidRDefault="0078527C" w:rsidP="00045FD7">
            <w:pPr>
              <w:pStyle w:val="1TableText"/>
              <w:tabs>
                <w:tab w:val="num" w:pos="993"/>
              </w:tabs>
              <w:jc w:val="center"/>
            </w:pPr>
            <w:r>
              <w:t>Tree</w:t>
            </w:r>
          </w:p>
        </w:tc>
        <w:tc>
          <w:tcPr>
            <w:tcW w:w="1163" w:type="dxa"/>
          </w:tcPr>
          <w:p w14:paraId="4EA28ACE" w14:textId="77777777" w:rsidR="0078527C" w:rsidRPr="0002729A" w:rsidRDefault="0078527C" w:rsidP="00045FD7">
            <w:pPr>
              <w:pStyle w:val="1TableText"/>
              <w:tabs>
                <w:tab w:val="num" w:pos="993"/>
              </w:tabs>
            </w:pPr>
            <w:r>
              <w:t>64</w:t>
            </w:r>
          </w:p>
        </w:tc>
        <w:tc>
          <w:tcPr>
            <w:tcW w:w="1017" w:type="dxa"/>
          </w:tcPr>
          <w:p w14:paraId="4CB3DAAD" w14:textId="77777777" w:rsidR="0078527C" w:rsidRPr="0002729A" w:rsidRDefault="0078527C" w:rsidP="00045FD7">
            <w:pPr>
              <w:pStyle w:val="1TableText"/>
              <w:tabs>
                <w:tab w:val="num" w:pos="993"/>
              </w:tabs>
            </w:pPr>
            <w:r w:rsidRPr="00E23543">
              <w:t>3357</w:t>
            </w:r>
          </w:p>
        </w:tc>
      </w:tr>
      <w:tr w:rsidR="0078527C" w:rsidRPr="0002729A" w14:paraId="030A732B" w14:textId="77777777" w:rsidTr="00D60336">
        <w:tc>
          <w:tcPr>
            <w:tcW w:w="1200" w:type="dxa"/>
            <w:tcBorders>
              <w:bottom w:val="single" w:sz="12" w:space="0" w:color="000000" w:themeColor="text1"/>
            </w:tcBorders>
          </w:tcPr>
          <w:p w14:paraId="5F8FF7B4" w14:textId="77777777" w:rsidR="0078527C" w:rsidRPr="0002729A" w:rsidRDefault="0078527C" w:rsidP="00045FD7">
            <w:pPr>
              <w:pStyle w:val="1TableText"/>
              <w:tabs>
                <w:tab w:val="num" w:pos="993"/>
              </w:tabs>
              <w:jc w:val="center"/>
            </w:pPr>
            <w:r>
              <w:t>Background</w:t>
            </w:r>
          </w:p>
        </w:tc>
        <w:tc>
          <w:tcPr>
            <w:tcW w:w="1163" w:type="dxa"/>
            <w:tcBorders>
              <w:bottom w:val="single" w:sz="12" w:space="0" w:color="000000" w:themeColor="text1"/>
            </w:tcBorders>
          </w:tcPr>
          <w:p w14:paraId="311EA8FB" w14:textId="77777777" w:rsidR="0078527C" w:rsidRPr="0002729A" w:rsidRDefault="0078527C" w:rsidP="00045FD7">
            <w:pPr>
              <w:pStyle w:val="1TableText"/>
              <w:tabs>
                <w:tab w:val="num" w:pos="993"/>
              </w:tabs>
            </w:pPr>
            <w:r>
              <w:t>44</w:t>
            </w:r>
          </w:p>
        </w:tc>
        <w:tc>
          <w:tcPr>
            <w:tcW w:w="1017" w:type="dxa"/>
            <w:tcBorders>
              <w:bottom w:val="single" w:sz="12" w:space="0" w:color="000000" w:themeColor="text1"/>
            </w:tcBorders>
          </w:tcPr>
          <w:p w14:paraId="004570F1" w14:textId="77777777" w:rsidR="0078527C" w:rsidRPr="0002729A" w:rsidRDefault="0078527C" w:rsidP="00045FD7">
            <w:pPr>
              <w:pStyle w:val="1TableText"/>
              <w:tabs>
                <w:tab w:val="num" w:pos="993"/>
              </w:tabs>
            </w:pPr>
            <w:r w:rsidRPr="00E23543">
              <w:t>182044</w:t>
            </w:r>
          </w:p>
        </w:tc>
      </w:tr>
      <w:tr w:rsidR="0078527C" w:rsidRPr="0002729A" w14:paraId="7B88E4AB" w14:textId="77777777" w:rsidTr="00D60336">
        <w:tc>
          <w:tcPr>
            <w:tcW w:w="1200" w:type="dxa"/>
            <w:tcBorders>
              <w:top w:val="single" w:sz="12" w:space="0" w:color="000000" w:themeColor="text1"/>
              <w:bottom w:val="single" w:sz="12" w:space="0" w:color="000000" w:themeColor="text1"/>
            </w:tcBorders>
          </w:tcPr>
          <w:p w14:paraId="42F0F324" w14:textId="77777777" w:rsidR="0078527C" w:rsidRPr="001B4FC7" w:rsidRDefault="0078527C" w:rsidP="00045FD7">
            <w:pPr>
              <w:pStyle w:val="1TableText"/>
              <w:tabs>
                <w:tab w:val="num" w:pos="993"/>
              </w:tabs>
              <w:jc w:val="center"/>
              <w:rPr>
                <w:b/>
              </w:rPr>
            </w:pPr>
            <w:r w:rsidRPr="001B4FC7">
              <w:rPr>
                <w:b/>
              </w:rPr>
              <w:t>Total</w:t>
            </w:r>
          </w:p>
        </w:tc>
        <w:tc>
          <w:tcPr>
            <w:tcW w:w="1163" w:type="dxa"/>
            <w:tcBorders>
              <w:top w:val="single" w:sz="12" w:space="0" w:color="000000" w:themeColor="text1"/>
              <w:bottom w:val="single" w:sz="12" w:space="0" w:color="000000" w:themeColor="text1"/>
            </w:tcBorders>
          </w:tcPr>
          <w:p w14:paraId="30AC8EF9" w14:textId="77777777" w:rsidR="0078527C" w:rsidRPr="001B4FC7" w:rsidRDefault="0078527C" w:rsidP="00045FD7">
            <w:pPr>
              <w:pStyle w:val="1TableText"/>
              <w:tabs>
                <w:tab w:val="num" w:pos="993"/>
              </w:tabs>
              <w:rPr>
                <w:b/>
              </w:rPr>
            </w:pPr>
            <w:r>
              <w:rPr>
                <w:b/>
              </w:rPr>
              <w:t>160</w:t>
            </w:r>
          </w:p>
        </w:tc>
        <w:tc>
          <w:tcPr>
            <w:tcW w:w="1017" w:type="dxa"/>
            <w:tcBorders>
              <w:top w:val="single" w:sz="12" w:space="0" w:color="000000" w:themeColor="text1"/>
              <w:bottom w:val="single" w:sz="12" w:space="0" w:color="000000" w:themeColor="text1"/>
            </w:tcBorders>
          </w:tcPr>
          <w:p w14:paraId="66F5B761" w14:textId="77777777" w:rsidR="0078527C" w:rsidRPr="001B4FC7" w:rsidRDefault="0078527C" w:rsidP="00045FD7">
            <w:pPr>
              <w:pStyle w:val="1TableText"/>
              <w:tabs>
                <w:tab w:val="num" w:pos="993"/>
              </w:tabs>
              <w:rPr>
                <w:b/>
              </w:rPr>
            </w:pPr>
            <w:r w:rsidRPr="00E23543">
              <w:rPr>
                <w:b/>
              </w:rPr>
              <w:t>212661</w:t>
            </w:r>
          </w:p>
        </w:tc>
      </w:tr>
    </w:tbl>
    <w:p w14:paraId="4DB96B8E" w14:textId="77777777" w:rsidR="0078527C" w:rsidRDefault="0078527C" w:rsidP="0078527C">
      <w:pPr>
        <w:spacing w:line="360" w:lineRule="auto"/>
        <w:jc w:val="both"/>
      </w:pPr>
    </w:p>
    <w:p w14:paraId="5D60151B" w14:textId="77777777" w:rsidR="0078527C" w:rsidRDefault="0078527C" w:rsidP="0078527C">
      <w:pPr>
        <w:pStyle w:val="Heading2"/>
      </w:pPr>
      <w:bookmarkStart w:id="1699" w:name="_Ref394347938"/>
      <w:bookmarkStart w:id="1700" w:name="_Toc418946179"/>
      <w:r>
        <w:t>FEATURES</w:t>
      </w:r>
      <w:bookmarkEnd w:id="1699"/>
      <w:bookmarkEnd w:id="1700"/>
    </w:p>
    <w:p w14:paraId="4A168393" w14:textId="62761CF3" w:rsidR="0078527C" w:rsidRDefault="0078527C" w:rsidP="0078527C">
      <w:pPr>
        <w:spacing w:line="360" w:lineRule="auto"/>
        <w:jc w:val="both"/>
      </w:pPr>
      <w:r>
        <w:t xml:space="preserve">The full feature set consisted of 46 features and was comprised of a typical combination of spectral features, vegetation indices and texture features.  Similar features </w:t>
      </w:r>
      <w:r w:rsidR="00AC03F5">
        <w:t>were</w:t>
      </w:r>
      <w:r>
        <w:t xml:space="preserve"> used in </w:t>
      </w:r>
      <w:r>
        <w:fldChar w:fldCharType="begin" w:fldLock="1"/>
      </w:r>
      <w:r w:rsidR="005708E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r>
        <w:fldChar w:fldCharType="end"/>
      </w:r>
      <w:r>
        <w:t xml:space="preserve"> and </w:t>
      </w:r>
      <w:r>
        <w:fldChar w:fldCharType="begin" w:fldLock="1"/>
      </w:r>
      <w:r w:rsidR="005708E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"manualFormatting"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fldChar w:fldCharType="separate"/>
      </w:r>
      <w:r w:rsidRPr="001F56CD">
        <w:rPr>
          <w:noProof/>
        </w:rPr>
        <w:t xml:space="preserve">Trias-Sanz, Stamon &amp; Louchet </w:t>
      </w:r>
      <w:r>
        <w:rPr>
          <w:noProof/>
        </w:rPr>
        <w:t>(</w:t>
      </w:r>
      <w:r w:rsidRPr="001F56CD">
        <w:rPr>
          <w:noProof/>
        </w:rPr>
        <w:t>2008)</w:t>
      </w:r>
      <w:r>
        <w:fldChar w:fldCharType="end"/>
      </w:r>
      <w:r>
        <w:t xml:space="preserve">.  The features can be separated into two broad categories: per-pixel and sliding window features.  The per-pixel features are found with the spectral information from only that pixel, while the sliding window features are found from some statistic or function of the pixels inside a small local neighbourhood.  The complete feature set and their labels are listed below in </w:t>
      </w:r>
      <w:r>
        <w:fldChar w:fldCharType="begin"/>
      </w:r>
      <w:r>
        <w:instrText xml:space="preserve"> REF _Ref394345005 \h </w:instrText>
      </w:r>
      <w:r>
        <w:fldChar w:fldCharType="separate"/>
      </w:r>
      <w:r w:rsidR="007701D5">
        <w:t xml:space="preserve">Table </w:t>
      </w:r>
      <w:r w:rsidR="007701D5">
        <w:rPr>
          <w:noProof/>
        </w:rPr>
        <w:t>3</w:t>
      </w:r>
      <w:r w:rsidR="007701D5">
        <w:t>.</w:t>
      </w:r>
      <w:r w:rsidR="007701D5">
        <w:rPr>
          <w:noProof/>
        </w:rPr>
        <w:t>3</w:t>
      </w:r>
      <w:r>
        <w:fldChar w:fldCharType="end"/>
      </w:r>
      <w:r>
        <w:t xml:space="preserve">.  </w:t>
      </w:r>
    </w:p>
    <w:p w14:paraId="5CC28547" w14:textId="77777777" w:rsidR="0078527C" w:rsidRDefault="0078527C" w:rsidP="0078527C"/>
    <w:p w14:paraId="2D7FDDB2" w14:textId="77777777" w:rsidR="0078527C" w:rsidRDefault="0078527C" w:rsidP="00997C10">
      <w:pPr>
        <w:pStyle w:val="1Tablecaption"/>
        <w:keepNext/>
      </w:pPr>
      <w:bookmarkStart w:id="1701" w:name="_Ref394345005"/>
      <w:bookmarkStart w:id="1702" w:name="_Toc418946203"/>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3</w:t>
      </w:r>
      <w:r>
        <w:fldChar w:fldCharType="end"/>
      </w:r>
      <w:bookmarkEnd w:id="1701"/>
      <w:r>
        <w:t xml:space="preserve">   Features</w:t>
      </w:r>
      <w:bookmarkEnd w:id="1702"/>
    </w:p>
    <w:tbl>
      <w:tblPr>
        <w:tblStyle w:val="MyThesisTable"/>
        <w:tblW w:w="0" w:type="auto"/>
        <w:tblLayout w:type="fixed"/>
        <w:tblLook w:val="01E0" w:firstRow="1" w:lastRow="1" w:firstColumn="1" w:lastColumn="1" w:noHBand="0" w:noVBand="0"/>
      </w:tblPr>
      <w:tblGrid>
        <w:gridCol w:w="668"/>
        <w:gridCol w:w="1243"/>
        <w:gridCol w:w="4633"/>
      </w:tblGrid>
      <w:tr w:rsidR="0078527C" w:rsidRPr="00240C8B" w14:paraId="3B584820" w14:textId="77777777" w:rsidTr="00D60336">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1D68B488" w14:textId="77777777" w:rsidR="0078527C" w:rsidRPr="00D60336" w:rsidRDefault="0078527C" w:rsidP="00997C10">
            <w:pPr>
              <w:pStyle w:val="1TableText"/>
              <w:tabs>
                <w:tab w:val="num" w:pos="993"/>
              </w:tabs>
              <w:spacing w:before="0" w:after="0"/>
              <w:rPr>
                <w:rFonts w:cs="Arial"/>
              </w:rPr>
            </w:pPr>
            <w:r w:rsidRPr="00D60336">
              <w:rPr>
                <w:rFonts w:cs="Arial"/>
              </w:rPr>
              <w:t>No.</w:t>
            </w:r>
          </w:p>
        </w:tc>
        <w:tc>
          <w:tcPr>
            <w:tcW w:w="1243" w:type="dxa"/>
          </w:tcPr>
          <w:p w14:paraId="54E28817" w14:textId="77777777" w:rsidR="0078527C" w:rsidRPr="00D60336" w:rsidRDefault="0078527C" w:rsidP="00997C10">
            <w:pPr>
              <w:pStyle w:val="1TableText"/>
              <w:tabs>
                <w:tab w:val="num" w:pos="993"/>
              </w:tabs>
              <w:spacing w:before="0" w:after="0"/>
              <w:rPr>
                <w:rFonts w:cs="Arial"/>
              </w:rPr>
            </w:pPr>
            <w:r w:rsidRPr="00D60336">
              <w:rPr>
                <w:rFonts w:cs="Arial"/>
              </w:rPr>
              <w:t>Name</w:t>
            </w:r>
          </w:p>
        </w:tc>
        <w:tc>
          <w:tcPr>
            <w:tcW w:w="4633" w:type="dxa"/>
          </w:tcPr>
          <w:p w14:paraId="118BCD86" w14:textId="77777777" w:rsidR="0078527C" w:rsidRPr="00D60336" w:rsidRDefault="0078527C" w:rsidP="00997C10">
            <w:pPr>
              <w:pStyle w:val="1TableText"/>
              <w:tabs>
                <w:tab w:val="num" w:pos="993"/>
              </w:tabs>
              <w:spacing w:before="0" w:after="0"/>
              <w:rPr>
                <w:rFonts w:cs="Arial"/>
              </w:rPr>
            </w:pPr>
            <w:r w:rsidRPr="00D60336">
              <w:rPr>
                <w:rFonts w:cs="Arial"/>
              </w:rPr>
              <w:t>Description</w:t>
            </w:r>
          </w:p>
        </w:tc>
      </w:tr>
      <w:tr w:rsidR="0078527C" w:rsidRPr="00240C8B" w14:paraId="7706D5AB" w14:textId="77777777" w:rsidTr="00D60336">
        <w:trPr>
          <w:trHeight w:val="340"/>
        </w:trPr>
        <w:tc>
          <w:tcPr>
            <w:tcW w:w="668" w:type="dxa"/>
          </w:tcPr>
          <w:p w14:paraId="44D3C12D" w14:textId="77777777" w:rsidR="0078527C" w:rsidRPr="00240C8B" w:rsidRDefault="0078527C" w:rsidP="00997C10">
            <w:pPr>
              <w:pStyle w:val="1TableText"/>
              <w:tabs>
                <w:tab w:val="num" w:pos="993"/>
              </w:tabs>
              <w:spacing w:before="0" w:after="0"/>
              <w:rPr>
                <w:rFonts w:cs="Arial"/>
              </w:rPr>
            </w:pPr>
            <w:r w:rsidRPr="00240C8B">
              <w:rPr>
                <w:rFonts w:cs="Arial"/>
              </w:rPr>
              <w:t>1</w:t>
            </w:r>
          </w:p>
        </w:tc>
        <w:tc>
          <w:tcPr>
            <w:tcW w:w="1243" w:type="dxa"/>
          </w:tcPr>
          <w:p w14:paraId="0AA6B51E" w14:textId="77777777" w:rsidR="0078527C" w:rsidRPr="00240C8B" w:rsidRDefault="0078527C" w:rsidP="00997C10">
            <w:pPr>
              <w:pStyle w:val="1TableText"/>
              <w:tabs>
                <w:tab w:val="num" w:pos="993"/>
              </w:tabs>
              <w:spacing w:before="0" w:after="0"/>
              <w:rPr>
                <w:rFonts w:cs="Arial"/>
              </w:rPr>
            </w:pPr>
            <w:r w:rsidRPr="00240C8B">
              <w:rPr>
                <w:rFonts w:cs="Arial"/>
              </w:rPr>
              <w:t>R</w:t>
            </w:r>
          </w:p>
        </w:tc>
        <w:tc>
          <w:tcPr>
            <w:tcW w:w="4633" w:type="dxa"/>
          </w:tcPr>
          <w:p w14:paraId="387EE43D" w14:textId="77777777" w:rsidR="0078527C" w:rsidRPr="00240C8B" w:rsidRDefault="0078527C" w:rsidP="00997C10">
            <w:pPr>
              <w:pStyle w:val="1TableText"/>
              <w:tabs>
                <w:tab w:val="num" w:pos="993"/>
              </w:tabs>
              <w:spacing w:before="0" w:after="0"/>
              <w:rPr>
                <w:rFonts w:cs="Arial"/>
              </w:rPr>
            </w:pPr>
            <w:r>
              <w:rPr>
                <w:rFonts w:cs="Arial"/>
              </w:rPr>
              <w:t>Red</w:t>
            </w:r>
          </w:p>
        </w:tc>
      </w:tr>
      <w:tr w:rsidR="0078527C" w:rsidRPr="00240C8B" w14:paraId="7E7363AA" w14:textId="77777777" w:rsidTr="00D60336">
        <w:trPr>
          <w:trHeight w:val="340"/>
        </w:trPr>
        <w:tc>
          <w:tcPr>
            <w:tcW w:w="668" w:type="dxa"/>
          </w:tcPr>
          <w:p w14:paraId="5C3FF555" w14:textId="77777777" w:rsidR="0078527C" w:rsidRPr="00240C8B" w:rsidRDefault="0078527C" w:rsidP="00997C10">
            <w:pPr>
              <w:pStyle w:val="1TableText"/>
              <w:tabs>
                <w:tab w:val="num" w:pos="993"/>
              </w:tabs>
              <w:spacing w:before="0" w:after="0"/>
              <w:rPr>
                <w:rFonts w:cs="Arial"/>
              </w:rPr>
            </w:pPr>
            <w:r w:rsidRPr="00240C8B">
              <w:rPr>
                <w:rFonts w:cs="Arial"/>
              </w:rPr>
              <w:t>2</w:t>
            </w:r>
          </w:p>
        </w:tc>
        <w:tc>
          <w:tcPr>
            <w:tcW w:w="1243" w:type="dxa"/>
          </w:tcPr>
          <w:p w14:paraId="1CB3B398" w14:textId="77777777" w:rsidR="0078527C" w:rsidRPr="00240C8B" w:rsidRDefault="0078527C" w:rsidP="00997C10">
            <w:pPr>
              <w:pStyle w:val="1TableText"/>
              <w:tabs>
                <w:tab w:val="num" w:pos="993"/>
              </w:tabs>
              <w:spacing w:before="0" w:after="0"/>
              <w:rPr>
                <w:rFonts w:cs="Arial"/>
              </w:rPr>
            </w:pPr>
            <w:r w:rsidRPr="00240C8B">
              <w:rPr>
                <w:rFonts w:cs="Arial"/>
              </w:rPr>
              <w:t>G</w:t>
            </w:r>
          </w:p>
        </w:tc>
        <w:tc>
          <w:tcPr>
            <w:tcW w:w="4633" w:type="dxa"/>
          </w:tcPr>
          <w:p w14:paraId="34FD8F68" w14:textId="77777777" w:rsidR="0078527C" w:rsidRPr="00240C8B" w:rsidRDefault="0078527C" w:rsidP="00997C10">
            <w:pPr>
              <w:pStyle w:val="1TableText"/>
              <w:tabs>
                <w:tab w:val="num" w:pos="993"/>
              </w:tabs>
              <w:spacing w:before="0" w:after="0"/>
              <w:rPr>
                <w:rFonts w:cs="Arial"/>
              </w:rPr>
            </w:pPr>
            <w:r>
              <w:rPr>
                <w:rFonts w:cs="Arial"/>
              </w:rPr>
              <w:t>Green</w:t>
            </w:r>
          </w:p>
        </w:tc>
      </w:tr>
      <w:tr w:rsidR="0078527C" w:rsidRPr="00240C8B" w14:paraId="316192AC" w14:textId="77777777" w:rsidTr="00D60336">
        <w:trPr>
          <w:trHeight w:val="340"/>
        </w:trPr>
        <w:tc>
          <w:tcPr>
            <w:tcW w:w="668" w:type="dxa"/>
          </w:tcPr>
          <w:p w14:paraId="2BC37DA0" w14:textId="77777777" w:rsidR="0078527C" w:rsidRPr="00240C8B" w:rsidRDefault="0078527C" w:rsidP="00997C10">
            <w:pPr>
              <w:pStyle w:val="1TableText"/>
              <w:tabs>
                <w:tab w:val="num" w:pos="993"/>
              </w:tabs>
              <w:spacing w:before="0" w:after="0"/>
              <w:rPr>
                <w:rFonts w:cs="Arial"/>
              </w:rPr>
            </w:pPr>
            <w:r w:rsidRPr="00240C8B">
              <w:rPr>
                <w:rFonts w:cs="Arial"/>
              </w:rPr>
              <w:t>3</w:t>
            </w:r>
          </w:p>
        </w:tc>
        <w:tc>
          <w:tcPr>
            <w:tcW w:w="1243" w:type="dxa"/>
          </w:tcPr>
          <w:p w14:paraId="05B72930" w14:textId="77777777" w:rsidR="0078527C" w:rsidRPr="00240C8B" w:rsidRDefault="0078527C" w:rsidP="00997C10">
            <w:pPr>
              <w:pStyle w:val="1TableText"/>
              <w:tabs>
                <w:tab w:val="num" w:pos="993"/>
              </w:tabs>
              <w:spacing w:before="0" w:after="0"/>
              <w:rPr>
                <w:rFonts w:cs="Arial"/>
              </w:rPr>
            </w:pPr>
            <w:r w:rsidRPr="00240C8B">
              <w:rPr>
                <w:rFonts w:cs="Arial"/>
              </w:rPr>
              <w:t>B</w:t>
            </w:r>
          </w:p>
        </w:tc>
        <w:tc>
          <w:tcPr>
            <w:tcW w:w="4633" w:type="dxa"/>
          </w:tcPr>
          <w:p w14:paraId="5EB3C38B" w14:textId="77777777" w:rsidR="0078527C" w:rsidRPr="00240C8B" w:rsidRDefault="0078527C" w:rsidP="00997C10">
            <w:pPr>
              <w:pStyle w:val="1TableText"/>
              <w:tabs>
                <w:tab w:val="num" w:pos="993"/>
              </w:tabs>
              <w:spacing w:before="0" w:after="0"/>
              <w:rPr>
                <w:rFonts w:cs="Arial"/>
              </w:rPr>
            </w:pPr>
            <w:r>
              <w:rPr>
                <w:rFonts w:cs="Arial"/>
              </w:rPr>
              <w:t>Blue</w:t>
            </w:r>
          </w:p>
        </w:tc>
      </w:tr>
      <w:tr w:rsidR="0078527C" w:rsidRPr="00240C8B" w14:paraId="2F2D83BE" w14:textId="77777777" w:rsidTr="00D60336">
        <w:trPr>
          <w:trHeight w:val="340"/>
        </w:trPr>
        <w:tc>
          <w:tcPr>
            <w:tcW w:w="668" w:type="dxa"/>
          </w:tcPr>
          <w:p w14:paraId="0744AEE6" w14:textId="77777777" w:rsidR="0078527C" w:rsidRPr="00240C8B" w:rsidRDefault="0078527C" w:rsidP="00997C10">
            <w:pPr>
              <w:pStyle w:val="1TableText"/>
              <w:tabs>
                <w:tab w:val="num" w:pos="993"/>
              </w:tabs>
              <w:spacing w:before="0" w:after="0"/>
              <w:rPr>
                <w:rFonts w:cs="Arial"/>
              </w:rPr>
            </w:pPr>
            <w:r w:rsidRPr="00240C8B">
              <w:rPr>
                <w:rFonts w:cs="Arial"/>
              </w:rPr>
              <w:t>4</w:t>
            </w:r>
          </w:p>
        </w:tc>
        <w:tc>
          <w:tcPr>
            <w:tcW w:w="1243" w:type="dxa"/>
          </w:tcPr>
          <w:p w14:paraId="70F65BEF" w14:textId="77777777" w:rsidR="0078527C" w:rsidRPr="00240C8B" w:rsidRDefault="0078527C" w:rsidP="00997C10">
            <w:pPr>
              <w:pStyle w:val="1TableText"/>
              <w:tabs>
                <w:tab w:val="num" w:pos="993"/>
              </w:tabs>
              <w:spacing w:before="0" w:after="0"/>
              <w:rPr>
                <w:rFonts w:cs="Arial"/>
              </w:rPr>
            </w:pPr>
            <w:r w:rsidRPr="00240C8B">
              <w:rPr>
                <w:rFonts w:cs="Arial"/>
              </w:rPr>
              <w:t>NIR</w:t>
            </w:r>
          </w:p>
        </w:tc>
        <w:tc>
          <w:tcPr>
            <w:tcW w:w="4633" w:type="dxa"/>
          </w:tcPr>
          <w:p w14:paraId="3631CA60" w14:textId="77777777" w:rsidR="0078527C" w:rsidRPr="00240C8B" w:rsidRDefault="0078527C" w:rsidP="00997C10">
            <w:pPr>
              <w:pStyle w:val="1TableText"/>
              <w:tabs>
                <w:tab w:val="num" w:pos="993"/>
              </w:tabs>
              <w:spacing w:before="0" w:after="0"/>
              <w:rPr>
                <w:rFonts w:cs="Arial"/>
              </w:rPr>
            </w:pPr>
            <w:r>
              <w:rPr>
                <w:rFonts w:cs="Arial"/>
              </w:rPr>
              <w:t>Near-infrared</w:t>
            </w:r>
          </w:p>
        </w:tc>
      </w:tr>
      <w:tr w:rsidR="0078527C" w:rsidRPr="00240C8B" w14:paraId="079FB4A7" w14:textId="77777777" w:rsidTr="00D60336">
        <w:trPr>
          <w:trHeight w:val="340"/>
        </w:trPr>
        <w:tc>
          <w:tcPr>
            <w:tcW w:w="668" w:type="dxa"/>
          </w:tcPr>
          <w:p w14:paraId="0023D2B7" w14:textId="77777777" w:rsidR="0078527C" w:rsidRPr="00240C8B" w:rsidRDefault="0078527C" w:rsidP="00997C10">
            <w:pPr>
              <w:pStyle w:val="1TableText"/>
              <w:tabs>
                <w:tab w:val="num" w:pos="993"/>
              </w:tabs>
              <w:spacing w:before="0" w:after="0"/>
              <w:rPr>
                <w:rFonts w:cs="Arial"/>
              </w:rPr>
            </w:pPr>
            <w:r w:rsidRPr="00240C8B">
              <w:rPr>
                <w:rFonts w:cs="Arial"/>
              </w:rPr>
              <w:t>5</w:t>
            </w:r>
          </w:p>
        </w:tc>
        <w:tc>
          <w:tcPr>
            <w:tcW w:w="1243" w:type="dxa"/>
          </w:tcPr>
          <w:p w14:paraId="79575CEA" w14:textId="77777777" w:rsidR="0078527C" w:rsidRPr="00240C8B" w:rsidRDefault="0078527C" w:rsidP="00997C10">
            <w:pPr>
              <w:pStyle w:val="1TableText"/>
              <w:tabs>
                <w:tab w:val="num" w:pos="993"/>
              </w:tabs>
              <w:spacing w:before="0" w:after="0"/>
              <w:rPr>
                <w:rFonts w:cs="Arial"/>
              </w:rPr>
            </w:pPr>
            <w:proofErr w:type="spellStart"/>
            <w:r>
              <w:rPr>
                <w:rFonts w:cs="Arial"/>
              </w:rPr>
              <w:t>rN</w:t>
            </w:r>
            <w:proofErr w:type="spellEnd"/>
          </w:p>
        </w:tc>
        <w:tc>
          <w:tcPr>
            <w:tcW w:w="4633" w:type="dxa"/>
          </w:tcPr>
          <w:p w14:paraId="2794842F" w14:textId="77777777" w:rsidR="0078527C" w:rsidRPr="00240C8B" w:rsidRDefault="0078527C" w:rsidP="00997C10">
            <w:pPr>
              <w:pStyle w:val="1TableText"/>
              <w:tabs>
                <w:tab w:val="num" w:pos="993"/>
              </w:tabs>
              <w:spacing w:before="0" w:after="0"/>
              <w:rPr>
                <w:rFonts w:cs="Arial"/>
              </w:rPr>
            </w:pPr>
            <w:r>
              <w:rPr>
                <w:rFonts w:cs="Arial"/>
              </w:rPr>
              <w:t>Normalised R</w:t>
            </w:r>
          </w:p>
        </w:tc>
      </w:tr>
      <w:tr w:rsidR="0078527C" w:rsidRPr="00240C8B" w14:paraId="24435D25" w14:textId="77777777" w:rsidTr="00D60336">
        <w:trPr>
          <w:trHeight w:val="340"/>
        </w:trPr>
        <w:tc>
          <w:tcPr>
            <w:tcW w:w="668" w:type="dxa"/>
          </w:tcPr>
          <w:p w14:paraId="14E21947" w14:textId="77777777" w:rsidR="0078527C" w:rsidRPr="00240C8B" w:rsidRDefault="0078527C" w:rsidP="00997C10">
            <w:pPr>
              <w:pStyle w:val="1TableText"/>
              <w:tabs>
                <w:tab w:val="num" w:pos="993"/>
              </w:tabs>
              <w:spacing w:before="0" w:after="0"/>
              <w:rPr>
                <w:rFonts w:cs="Arial"/>
              </w:rPr>
            </w:pPr>
            <w:r w:rsidRPr="00240C8B">
              <w:rPr>
                <w:rFonts w:cs="Arial"/>
              </w:rPr>
              <w:t>6</w:t>
            </w:r>
          </w:p>
        </w:tc>
        <w:tc>
          <w:tcPr>
            <w:tcW w:w="1243" w:type="dxa"/>
          </w:tcPr>
          <w:p w14:paraId="40F06B85" w14:textId="77777777" w:rsidR="0078527C" w:rsidRPr="00240C8B" w:rsidRDefault="0078527C" w:rsidP="00997C10">
            <w:pPr>
              <w:pStyle w:val="1TableText"/>
              <w:tabs>
                <w:tab w:val="num" w:pos="993"/>
              </w:tabs>
              <w:spacing w:before="0" w:after="0"/>
              <w:rPr>
                <w:rFonts w:cs="Arial"/>
              </w:rPr>
            </w:pPr>
            <w:proofErr w:type="spellStart"/>
            <w:r>
              <w:rPr>
                <w:rFonts w:cs="Arial"/>
              </w:rPr>
              <w:t>gN</w:t>
            </w:r>
            <w:proofErr w:type="spellEnd"/>
          </w:p>
        </w:tc>
        <w:tc>
          <w:tcPr>
            <w:tcW w:w="4633" w:type="dxa"/>
          </w:tcPr>
          <w:p w14:paraId="6259A608" w14:textId="77777777" w:rsidR="0078527C" w:rsidRPr="00240C8B" w:rsidRDefault="0078527C" w:rsidP="00997C10">
            <w:pPr>
              <w:pStyle w:val="1TableText"/>
              <w:tabs>
                <w:tab w:val="num" w:pos="993"/>
              </w:tabs>
              <w:spacing w:before="0" w:after="0"/>
              <w:rPr>
                <w:rFonts w:cs="Arial"/>
              </w:rPr>
            </w:pPr>
            <w:r>
              <w:rPr>
                <w:rFonts w:cs="Arial"/>
              </w:rPr>
              <w:t>Normalised G</w:t>
            </w:r>
          </w:p>
        </w:tc>
      </w:tr>
      <w:tr w:rsidR="0078527C" w:rsidRPr="00240C8B" w14:paraId="484F2970" w14:textId="77777777" w:rsidTr="00D60336">
        <w:trPr>
          <w:trHeight w:val="340"/>
        </w:trPr>
        <w:tc>
          <w:tcPr>
            <w:tcW w:w="668" w:type="dxa"/>
          </w:tcPr>
          <w:p w14:paraId="47591EEC" w14:textId="77777777" w:rsidR="0078527C" w:rsidRPr="00240C8B" w:rsidRDefault="0078527C" w:rsidP="00997C10">
            <w:pPr>
              <w:pStyle w:val="1TableText"/>
              <w:tabs>
                <w:tab w:val="num" w:pos="993"/>
              </w:tabs>
              <w:spacing w:before="0" w:after="0"/>
              <w:rPr>
                <w:rFonts w:cs="Arial"/>
              </w:rPr>
            </w:pPr>
            <w:r w:rsidRPr="00240C8B">
              <w:rPr>
                <w:rFonts w:cs="Arial"/>
              </w:rPr>
              <w:t>7</w:t>
            </w:r>
          </w:p>
        </w:tc>
        <w:tc>
          <w:tcPr>
            <w:tcW w:w="1243" w:type="dxa"/>
          </w:tcPr>
          <w:p w14:paraId="41040C57" w14:textId="77777777" w:rsidR="0078527C" w:rsidRPr="00240C8B" w:rsidRDefault="0078527C" w:rsidP="00997C10">
            <w:pPr>
              <w:pStyle w:val="1TableText"/>
              <w:tabs>
                <w:tab w:val="num" w:pos="993"/>
              </w:tabs>
              <w:spacing w:before="0" w:after="0"/>
              <w:rPr>
                <w:rFonts w:cs="Arial"/>
              </w:rPr>
            </w:pPr>
            <w:proofErr w:type="spellStart"/>
            <w:r>
              <w:rPr>
                <w:rFonts w:cs="Arial"/>
              </w:rPr>
              <w:t>bN</w:t>
            </w:r>
            <w:proofErr w:type="spellEnd"/>
          </w:p>
        </w:tc>
        <w:tc>
          <w:tcPr>
            <w:tcW w:w="4633" w:type="dxa"/>
          </w:tcPr>
          <w:p w14:paraId="535A3FD1" w14:textId="77777777" w:rsidR="0078527C" w:rsidRPr="00240C8B" w:rsidRDefault="0078527C" w:rsidP="00997C10">
            <w:pPr>
              <w:pStyle w:val="1TableText"/>
              <w:tabs>
                <w:tab w:val="num" w:pos="993"/>
              </w:tabs>
              <w:spacing w:before="0" w:after="0"/>
              <w:rPr>
                <w:rFonts w:cs="Arial"/>
              </w:rPr>
            </w:pPr>
            <w:r>
              <w:rPr>
                <w:rFonts w:cs="Arial"/>
              </w:rPr>
              <w:t>Normalised B</w:t>
            </w:r>
          </w:p>
        </w:tc>
      </w:tr>
      <w:tr w:rsidR="0078527C" w:rsidRPr="00240C8B" w14:paraId="49FBB813" w14:textId="77777777" w:rsidTr="00D60336">
        <w:trPr>
          <w:trHeight w:val="340"/>
        </w:trPr>
        <w:tc>
          <w:tcPr>
            <w:tcW w:w="668" w:type="dxa"/>
          </w:tcPr>
          <w:p w14:paraId="1FF598D6" w14:textId="77777777" w:rsidR="0078527C" w:rsidRPr="00240C8B" w:rsidRDefault="0078527C" w:rsidP="00997C10">
            <w:pPr>
              <w:pStyle w:val="1TableText"/>
              <w:tabs>
                <w:tab w:val="num" w:pos="993"/>
              </w:tabs>
              <w:spacing w:before="0" w:after="0"/>
              <w:rPr>
                <w:rFonts w:cs="Arial"/>
              </w:rPr>
            </w:pPr>
            <w:r w:rsidRPr="00240C8B">
              <w:rPr>
                <w:rFonts w:cs="Arial"/>
              </w:rPr>
              <w:t>8</w:t>
            </w:r>
          </w:p>
        </w:tc>
        <w:tc>
          <w:tcPr>
            <w:tcW w:w="1243" w:type="dxa"/>
          </w:tcPr>
          <w:p w14:paraId="2BF519D8" w14:textId="77777777" w:rsidR="0078527C" w:rsidRPr="00240C8B" w:rsidRDefault="0078527C" w:rsidP="00997C10">
            <w:pPr>
              <w:pStyle w:val="1TableText"/>
              <w:tabs>
                <w:tab w:val="num" w:pos="993"/>
              </w:tabs>
              <w:spacing w:before="0" w:after="0"/>
              <w:rPr>
                <w:rFonts w:cs="Arial"/>
              </w:rPr>
            </w:pPr>
            <w:proofErr w:type="spellStart"/>
            <w:r>
              <w:rPr>
                <w:rFonts w:cs="Arial"/>
              </w:rPr>
              <w:t>nirN</w:t>
            </w:r>
            <w:proofErr w:type="spellEnd"/>
          </w:p>
        </w:tc>
        <w:tc>
          <w:tcPr>
            <w:tcW w:w="4633" w:type="dxa"/>
          </w:tcPr>
          <w:p w14:paraId="74ED2D9C" w14:textId="77777777" w:rsidR="0078527C" w:rsidRPr="00944CEC" w:rsidRDefault="0078527C" w:rsidP="00997C10">
            <w:pPr>
              <w:pStyle w:val="1TableText"/>
              <w:tabs>
                <w:tab w:val="num" w:pos="993"/>
              </w:tabs>
              <w:spacing w:before="0" w:after="0"/>
              <w:rPr>
                <w:rFonts w:cs="Arial"/>
                <w:b/>
              </w:rPr>
            </w:pPr>
            <w:r>
              <w:rPr>
                <w:rFonts w:cs="Arial"/>
              </w:rPr>
              <w:t>Normalised NIR</w:t>
            </w:r>
          </w:p>
        </w:tc>
      </w:tr>
      <w:tr w:rsidR="0078527C" w:rsidRPr="00240C8B" w14:paraId="5ED84DFE" w14:textId="77777777" w:rsidTr="00D60336">
        <w:trPr>
          <w:trHeight w:val="340"/>
        </w:trPr>
        <w:tc>
          <w:tcPr>
            <w:tcW w:w="668" w:type="dxa"/>
          </w:tcPr>
          <w:p w14:paraId="58D19B39" w14:textId="77777777" w:rsidR="0078527C" w:rsidRPr="00240C8B" w:rsidRDefault="0078527C" w:rsidP="00997C10">
            <w:pPr>
              <w:pStyle w:val="1TableText"/>
              <w:tabs>
                <w:tab w:val="num" w:pos="993"/>
              </w:tabs>
              <w:spacing w:before="0" w:after="0"/>
              <w:rPr>
                <w:rFonts w:cs="Arial"/>
              </w:rPr>
            </w:pPr>
            <w:r w:rsidRPr="00240C8B">
              <w:rPr>
                <w:rFonts w:cs="Arial"/>
              </w:rPr>
              <w:t>9</w:t>
            </w:r>
          </w:p>
        </w:tc>
        <w:tc>
          <w:tcPr>
            <w:tcW w:w="1243" w:type="dxa"/>
          </w:tcPr>
          <w:p w14:paraId="7C3CD03E" w14:textId="77777777" w:rsidR="0078527C" w:rsidRPr="00240C8B" w:rsidRDefault="0078527C" w:rsidP="00997C10">
            <w:pPr>
              <w:pStyle w:val="1TableText"/>
              <w:tabs>
                <w:tab w:val="num" w:pos="993"/>
              </w:tabs>
              <w:spacing w:before="0" w:after="0"/>
              <w:rPr>
                <w:rFonts w:cs="Arial"/>
              </w:rPr>
            </w:pPr>
            <w:r w:rsidRPr="00240C8B">
              <w:rPr>
                <w:rFonts w:cs="Arial"/>
              </w:rPr>
              <w:t>NDVI</w:t>
            </w:r>
          </w:p>
        </w:tc>
        <w:tc>
          <w:tcPr>
            <w:tcW w:w="4633" w:type="dxa"/>
          </w:tcPr>
          <w:p w14:paraId="440DC200" w14:textId="77777777" w:rsidR="0078527C" w:rsidRPr="00240C8B" w:rsidRDefault="0078527C" w:rsidP="00997C10">
            <w:pPr>
              <w:pStyle w:val="1TableText"/>
              <w:tabs>
                <w:tab w:val="num" w:pos="993"/>
              </w:tabs>
              <w:spacing w:before="0" w:after="0"/>
              <w:rPr>
                <w:rFonts w:cs="Arial"/>
              </w:rPr>
            </w:pPr>
            <w:r w:rsidRPr="00944CEC">
              <w:rPr>
                <w:rFonts w:cs="Arial"/>
              </w:rPr>
              <w:t>Normalised Difference Vegetation Index</w:t>
            </w:r>
          </w:p>
        </w:tc>
      </w:tr>
      <w:tr w:rsidR="0078527C" w:rsidRPr="00240C8B" w14:paraId="220AA372" w14:textId="77777777" w:rsidTr="00D60336">
        <w:trPr>
          <w:trHeight w:val="340"/>
        </w:trPr>
        <w:tc>
          <w:tcPr>
            <w:tcW w:w="668" w:type="dxa"/>
          </w:tcPr>
          <w:p w14:paraId="2B34FADE" w14:textId="77777777" w:rsidR="0078527C" w:rsidRPr="00240C8B" w:rsidRDefault="0078527C" w:rsidP="00997C10">
            <w:pPr>
              <w:pStyle w:val="1TableText"/>
              <w:tabs>
                <w:tab w:val="num" w:pos="993"/>
              </w:tabs>
              <w:spacing w:before="0" w:after="0"/>
              <w:rPr>
                <w:rFonts w:cs="Arial"/>
              </w:rPr>
            </w:pPr>
            <w:r w:rsidRPr="00240C8B">
              <w:rPr>
                <w:rFonts w:cs="Arial"/>
              </w:rPr>
              <w:t>10</w:t>
            </w:r>
          </w:p>
        </w:tc>
        <w:tc>
          <w:tcPr>
            <w:tcW w:w="1243" w:type="dxa"/>
          </w:tcPr>
          <w:p w14:paraId="2A88D836" w14:textId="77777777" w:rsidR="0078527C" w:rsidRPr="00240C8B" w:rsidRDefault="0078527C" w:rsidP="00997C10">
            <w:pPr>
              <w:pStyle w:val="1TableText"/>
              <w:tabs>
                <w:tab w:val="num" w:pos="993"/>
              </w:tabs>
              <w:spacing w:before="0" w:after="0"/>
              <w:rPr>
                <w:rFonts w:cs="Arial"/>
              </w:rPr>
            </w:pPr>
            <w:r>
              <w:rPr>
                <w:rFonts w:cs="Arial"/>
              </w:rPr>
              <w:t>RVI</w:t>
            </w:r>
          </w:p>
        </w:tc>
        <w:tc>
          <w:tcPr>
            <w:tcW w:w="4633" w:type="dxa"/>
          </w:tcPr>
          <w:p w14:paraId="5EDB66FB" w14:textId="77777777" w:rsidR="0078527C" w:rsidRPr="00240C8B" w:rsidRDefault="0078527C" w:rsidP="00997C10">
            <w:pPr>
              <w:pStyle w:val="1TableText"/>
              <w:tabs>
                <w:tab w:val="num" w:pos="993"/>
              </w:tabs>
              <w:spacing w:before="0" w:after="0"/>
              <w:rPr>
                <w:rFonts w:cs="Arial"/>
              </w:rPr>
            </w:pPr>
            <w:r>
              <w:rPr>
                <w:rFonts w:cs="Arial"/>
              </w:rPr>
              <w:t>Ratio Vegetation Index</w:t>
            </w:r>
          </w:p>
        </w:tc>
      </w:tr>
      <w:tr w:rsidR="0078527C" w:rsidRPr="00240C8B" w14:paraId="5D45E268" w14:textId="77777777" w:rsidTr="00D60336">
        <w:trPr>
          <w:trHeight w:val="340"/>
        </w:trPr>
        <w:tc>
          <w:tcPr>
            <w:tcW w:w="668" w:type="dxa"/>
          </w:tcPr>
          <w:p w14:paraId="0D2D1459" w14:textId="77777777" w:rsidR="0078527C" w:rsidRPr="00240C8B" w:rsidRDefault="0078527C" w:rsidP="00997C10">
            <w:pPr>
              <w:pStyle w:val="1TableText"/>
              <w:tabs>
                <w:tab w:val="num" w:pos="993"/>
              </w:tabs>
              <w:spacing w:before="0" w:after="0"/>
              <w:rPr>
                <w:rFonts w:cs="Arial"/>
              </w:rPr>
            </w:pPr>
            <w:r w:rsidRPr="00240C8B">
              <w:rPr>
                <w:rFonts w:cs="Arial"/>
              </w:rPr>
              <w:t>11</w:t>
            </w:r>
            <w:r>
              <w:rPr>
                <w:rFonts w:cs="Arial"/>
              </w:rPr>
              <w:t>-14</w:t>
            </w:r>
          </w:p>
        </w:tc>
        <w:tc>
          <w:tcPr>
            <w:tcW w:w="1243" w:type="dxa"/>
          </w:tcPr>
          <w:p w14:paraId="15725C32" w14:textId="77777777" w:rsidR="0078527C" w:rsidRPr="00240C8B" w:rsidRDefault="0078527C" w:rsidP="00997C10">
            <w:pPr>
              <w:pStyle w:val="1TableText"/>
              <w:tabs>
                <w:tab w:val="num" w:pos="993"/>
              </w:tabs>
              <w:spacing w:before="0" w:after="0"/>
              <w:rPr>
                <w:rFonts w:cs="Arial"/>
              </w:rPr>
            </w:pPr>
            <w:r>
              <w:rPr>
                <w:rFonts w:cs="Arial"/>
              </w:rPr>
              <w:t>tc1-4</w:t>
            </w:r>
          </w:p>
        </w:tc>
        <w:tc>
          <w:tcPr>
            <w:tcW w:w="4633" w:type="dxa"/>
          </w:tcPr>
          <w:p w14:paraId="5F47B70A" w14:textId="77777777" w:rsidR="0078527C" w:rsidRPr="00240C8B" w:rsidRDefault="0078527C" w:rsidP="00997C10">
            <w:pPr>
              <w:pStyle w:val="1TableText"/>
              <w:tabs>
                <w:tab w:val="num" w:pos="993"/>
              </w:tabs>
              <w:spacing w:before="0" w:after="0"/>
              <w:rPr>
                <w:rFonts w:cs="Arial"/>
              </w:rPr>
            </w:pPr>
            <w:r>
              <w:rPr>
                <w:rFonts w:cs="Arial"/>
              </w:rPr>
              <w:t>Tasselled cap components</w:t>
            </w:r>
          </w:p>
        </w:tc>
      </w:tr>
      <w:tr w:rsidR="0078527C" w:rsidRPr="00240C8B" w14:paraId="534FEF1E" w14:textId="77777777" w:rsidTr="00D60336">
        <w:trPr>
          <w:trHeight w:val="340"/>
        </w:trPr>
        <w:tc>
          <w:tcPr>
            <w:tcW w:w="668" w:type="dxa"/>
          </w:tcPr>
          <w:p w14:paraId="5D0B9F93" w14:textId="77777777" w:rsidR="0078527C" w:rsidRPr="00240C8B" w:rsidRDefault="0078527C" w:rsidP="00997C10">
            <w:pPr>
              <w:pStyle w:val="1TableText"/>
              <w:tabs>
                <w:tab w:val="num" w:pos="993"/>
              </w:tabs>
              <w:spacing w:before="0" w:after="0"/>
              <w:rPr>
                <w:rFonts w:cs="Arial"/>
              </w:rPr>
            </w:pPr>
            <w:r w:rsidRPr="00240C8B">
              <w:rPr>
                <w:rFonts w:cs="Arial"/>
              </w:rPr>
              <w:t>15</w:t>
            </w:r>
            <w:r>
              <w:rPr>
                <w:rFonts w:cs="Arial"/>
              </w:rPr>
              <w:t>-18</w:t>
            </w:r>
          </w:p>
        </w:tc>
        <w:tc>
          <w:tcPr>
            <w:tcW w:w="1243" w:type="dxa"/>
          </w:tcPr>
          <w:p w14:paraId="21F5A48B" w14:textId="77777777" w:rsidR="0078527C" w:rsidRPr="00240C8B" w:rsidRDefault="0078527C" w:rsidP="00997C10">
            <w:pPr>
              <w:pStyle w:val="1TableText"/>
              <w:tabs>
                <w:tab w:val="num" w:pos="993"/>
              </w:tabs>
              <w:spacing w:before="0" w:after="0"/>
              <w:rPr>
                <w:rFonts w:cs="Arial"/>
              </w:rPr>
            </w:pPr>
            <w:r>
              <w:rPr>
                <w:rFonts w:cs="Arial"/>
              </w:rPr>
              <w:t>pc1-4</w:t>
            </w:r>
          </w:p>
        </w:tc>
        <w:tc>
          <w:tcPr>
            <w:tcW w:w="4633" w:type="dxa"/>
          </w:tcPr>
          <w:p w14:paraId="67B62FAD" w14:textId="77777777" w:rsidR="0078527C" w:rsidRPr="00240C8B" w:rsidRDefault="0078527C" w:rsidP="00997C10">
            <w:pPr>
              <w:pStyle w:val="1TableText"/>
              <w:tabs>
                <w:tab w:val="num" w:pos="993"/>
              </w:tabs>
              <w:spacing w:before="0" w:after="0"/>
              <w:rPr>
                <w:rFonts w:cs="Arial"/>
              </w:rPr>
            </w:pPr>
            <w:r>
              <w:rPr>
                <w:rFonts w:cs="Arial"/>
              </w:rPr>
              <w:t>Principal components of raw bands</w:t>
            </w:r>
          </w:p>
        </w:tc>
      </w:tr>
      <w:tr w:rsidR="0078527C" w:rsidRPr="00240C8B" w14:paraId="3ACB72EB" w14:textId="77777777" w:rsidTr="00D60336">
        <w:trPr>
          <w:trHeight w:val="340"/>
        </w:trPr>
        <w:tc>
          <w:tcPr>
            <w:tcW w:w="668" w:type="dxa"/>
          </w:tcPr>
          <w:p w14:paraId="3C95219F" w14:textId="77777777" w:rsidR="0078527C" w:rsidRPr="00240C8B" w:rsidRDefault="0078527C" w:rsidP="00997C10">
            <w:pPr>
              <w:pStyle w:val="1TableText"/>
              <w:tabs>
                <w:tab w:val="num" w:pos="993"/>
              </w:tabs>
              <w:spacing w:before="0" w:after="0"/>
              <w:rPr>
                <w:rFonts w:cs="Arial"/>
              </w:rPr>
            </w:pPr>
            <w:r w:rsidRPr="00240C8B">
              <w:rPr>
                <w:rFonts w:cs="Arial"/>
              </w:rPr>
              <w:t>19</w:t>
            </w:r>
            <w:r>
              <w:rPr>
                <w:rFonts w:cs="Arial"/>
              </w:rPr>
              <w:t>-22</w:t>
            </w:r>
          </w:p>
        </w:tc>
        <w:tc>
          <w:tcPr>
            <w:tcW w:w="1243" w:type="dxa"/>
          </w:tcPr>
          <w:p w14:paraId="4037B4CB" w14:textId="77777777" w:rsidR="0078527C" w:rsidRPr="00240C8B" w:rsidRDefault="0078527C" w:rsidP="00997C10">
            <w:pPr>
              <w:pStyle w:val="1TableText"/>
              <w:tabs>
                <w:tab w:val="num" w:pos="993"/>
              </w:tabs>
              <w:spacing w:before="0" w:after="0"/>
              <w:rPr>
                <w:rFonts w:cs="Arial"/>
              </w:rPr>
            </w:pPr>
            <w:r>
              <w:rPr>
                <w:rFonts w:cs="Arial"/>
              </w:rPr>
              <w:t>nc1-4</w:t>
            </w:r>
          </w:p>
        </w:tc>
        <w:tc>
          <w:tcPr>
            <w:tcW w:w="4633" w:type="dxa"/>
          </w:tcPr>
          <w:p w14:paraId="341F9608" w14:textId="77777777" w:rsidR="0078527C" w:rsidRPr="00240C8B" w:rsidRDefault="0078527C" w:rsidP="00997C10">
            <w:pPr>
              <w:pStyle w:val="1TableText"/>
              <w:tabs>
                <w:tab w:val="num" w:pos="993"/>
              </w:tabs>
              <w:spacing w:before="0" w:after="0"/>
              <w:rPr>
                <w:rFonts w:cs="Arial"/>
              </w:rPr>
            </w:pPr>
            <w:r>
              <w:rPr>
                <w:rFonts w:cs="Arial"/>
              </w:rPr>
              <w:t>Principal components of normalised bands</w:t>
            </w:r>
          </w:p>
        </w:tc>
      </w:tr>
      <w:tr w:rsidR="0078527C" w:rsidRPr="00240C8B" w14:paraId="68E7E64A" w14:textId="77777777" w:rsidTr="00D60336">
        <w:trPr>
          <w:trHeight w:val="340"/>
        </w:trPr>
        <w:tc>
          <w:tcPr>
            <w:tcW w:w="668" w:type="dxa"/>
          </w:tcPr>
          <w:p w14:paraId="2A047C30" w14:textId="77777777" w:rsidR="0078527C" w:rsidRPr="00240C8B" w:rsidRDefault="0078527C" w:rsidP="00997C10">
            <w:pPr>
              <w:pStyle w:val="1TableText"/>
              <w:tabs>
                <w:tab w:val="num" w:pos="993"/>
              </w:tabs>
              <w:spacing w:before="0" w:after="0"/>
              <w:rPr>
                <w:rFonts w:cs="Arial"/>
              </w:rPr>
            </w:pPr>
            <w:r w:rsidRPr="00240C8B">
              <w:rPr>
                <w:rFonts w:cs="Arial"/>
              </w:rPr>
              <w:t>23</w:t>
            </w:r>
            <w:r>
              <w:rPr>
                <w:rFonts w:cs="Arial"/>
              </w:rPr>
              <w:t>-26</w:t>
            </w:r>
          </w:p>
        </w:tc>
        <w:tc>
          <w:tcPr>
            <w:tcW w:w="1243" w:type="dxa"/>
          </w:tcPr>
          <w:p w14:paraId="091CF69D" w14:textId="77777777" w:rsidR="0078527C" w:rsidRPr="00240C8B" w:rsidRDefault="0078527C" w:rsidP="00997C10">
            <w:pPr>
              <w:pStyle w:val="1TableText"/>
              <w:tabs>
                <w:tab w:val="num" w:pos="993"/>
              </w:tabs>
              <w:spacing w:before="0" w:after="0"/>
              <w:rPr>
                <w:rFonts w:cs="Arial"/>
              </w:rPr>
            </w:pPr>
            <w:r>
              <w:rPr>
                <w:rFonts w:cs="Arial"/>
              </w:rPr>
              <w:t>Entropy##</w:t>
            </w:r>
          </w:p>
        </w:tc>
        <w:tc>
          <w:tcPr>
            <w:tcW w:w="4633" w:type="dxa"/>
          </w:tcPr>
          <w:p w14:paraId="372D88DA" w14:textId="77777777" w:rsidR="0078527C" w:rsidRPr="00240C8B" w:rsidRDefault="0078527C" w:rsidP="00997C1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3F1FBAD6" w14:textId="77777777" w:rsidTr="00D60336">
        <w:trPr>
          <w:trHeight w:val="340"/>
        </w:trPr>
        <w:tc>
          <w:tcPr>
            <w:tcW w:w="668" w:type="dxa"/>
          </w:tcPr>
          <w:p w14:paraId="237A8F95" w14:textId="77777777" w:rsidR="0078527C" w:rsidRPr="00240C8B" w:rsidRDefault="0078527C" w:rsidP="00997C10">
            <w:pPr>
              <w:pStyle w:val="1TableText"/>
              <w:tabs>
                <w:tab w:val="num" w:pos="993"/>
              </w:tabs>
              <w:spacing w:before="0" w:after="0"/>
              <w:rPr>
                <w:rFonts w:cs="Arial"/>
              </w:rPr>
            </w:pPr>
            <w:r w:rsidRPr="00240C8B">
              <w:rPr>
                <w:rFonts w:cs="Arial"/>
              </w:rPr>
              <w:t>2</w:t>
            </w:r>
            <w:r>
              <w:rPr>
                <w:rFonts w:cs="Arial"/>
              </w:rPr>
              <w:t>7-30</w:t>
            </w:r>
          </w:p>
        </w:tc>
        <w:tc>
          <w:tcPr>
            <w:tcW w:w="1243" w:type="dxa"/>
          </w:tcPr>
          <w:p w14:paraId="2FE313C8" w14:textId="77777777" w:rsidR="0078527C" w:rsidRPr="00240C8B" w:rsidRDefault="0078527C" w:rsidP="00997C10">
            <w:pPr>
              <w:pStyle w:val="1TableText"/>
              <w:tabs>
                <w:tab w:val="num" w:pos="993"/>
              </w:tabs>
              <w:spacing w:before="0" w:after="0"/>
              <w:rPr>
                <w:rFonts w:cs="Arial"/>
              </w:rPr>
            </w:pPr>
            <w:proofErr w:type="spellStart"/>
            <w:r>
              <w:rPr>
                <w:rFonts w:cs="Arial"/>
              </w:rPr>
              <w:t>Std</w:t>
            </w:r>
            <w:proofErr w:type="spellEnd"/>
            <w:r>
              <w:rPr>
                <w:rFonts w:cs="Arial"/>
              </w:rPr>
              <w:t>##</w:t>
            </w:r>
          </w:p>
        </w:tc>
        <w:tc>
          <w:tcPr>
            <w:tcW w:w="4633" w:type="dxa"/>
          </w:tcPr>
          <w:p w14:paraId="357AB287" w14:textId="77777777" w:rsidR="0078527C" w:rsidRPr="00240C8B" w:rsidRDefault="0078527C" w:rsidP="00997C1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065EA549" w14:textId="77777777" w:rsidTr="00D60336">
        <w:trPr>
          <w:trHeight w:val="340"/>
        </w:trPr>
        <w:tc>
          <w:tcPr>
            <w:tcW w:w="668" w:type="dxa"/>
          </w:tcPr>
          <w:p w14:paraId="3F4F7CC2" w14:textId="77777777" w:rsidR="0078527C" w:rsidRPr="00240C8B" w:rsidRDefault="0078527C" w:rsidP="00997C10">
            <w:pPr>
              <w:pStyle w:val="1TableText"/>
              <w:tabs>
                <w:tab w:val="num" w:pos="993"/>
              </w:tabs>
              <w:spacing w:before="0" w:after="0"/>
              <w:rPr>
                <w:rFonts w:cs="Arial"/>
              </w:rPr>
            </w:pPr>
            <w:r>
              <w:rPr>
                <w:rFonts w:cs="Arial"/>
              </w:rPr>
              <w:t>31-34</w:t>
            </w:r>
          </w:p>
        </w:tc>
        <w:tc>
          <w:tcPr>
            <w:tcW w:w="1243" w:type="dxa"/>
          </w:tcPr>
          <w:p w14:paraId="6771F039" w14:textId="77777777" w:rsidR="0078527C" w:rsidRPr="00240C8B" w:rsidRDefault="0078527C" w:rsidP="00997C10">
            <w:pPr>
              <w:pStyle w:val="1TableText"/>
              <w:tabs>
                <w:tab w:val="num" w:pos="993"/>
              </w:tabs>
              <w:spacing w:before="0" w:after="0"/>
              <w:rPr>
                <w:rFonts w:cs="Arial"/>
              </w:rPr>
            </w:pPr>
            <w:r>
              <w:rPr>
                <w:rFonts w:cs="Arial"/>
              </w:rPr>
              <w:t>Mean##</w:t>
            </w:r>
          </w:p>
        </w:tc>
        <w:tc>
          <w:tcPr>
            <w:tcW w:w="4633" w:type="dxa"/>
          </w:tcPr>
          <w:p w14:paraId="19199B11" w14:textId="77777777" w:rsidR="0078527C" w:rsidRPr="00240C8B" w:rsidRDefault="0078527C" w:rsidP="00997C1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010CE76D" w14:textId="77777777" w:rsidTr="00D60336">
        <w:trPr>
          <w:trHeight w:val="340"/>
        </w:trPr>
        <w:tc>
          <w:tcPr>
            <w:tcW w:w="668" w:type="dxa"/>
          </w:tcPr>
          <w:p w14:paraId="77F78748" w14:textId="77777777" w:rsidR="0078527C" w:rsidRPr="00240C8B" w:rsidRDefault="0078527C" w:rsidP="00997C10">
            <w:pPr>
              <w:pStyle w:val="1TableText"/>
              <w:tabs>
                <w:tab w:val="num" w:pos="993"/>
              </w:tabs>
              <w:spacing w:before="0" w:after="0"/>
              <w:rPr>
                <w:rFonts w:cs="Arial"/>
              </w:rPr>
            </w:pPr>
            <w:r>
              <w:rPr>
                <w:rFonts w:cs="Arial"/>
              </w:rPr>
              <w:t>35-38</w:t>
            </w:r>
          </w:p>
        </w:tc>
        <w:tc>
          <w:tcPr>
            <w:tcW w:w="1243" w:type="dxa"/>
          </w:tcPr>
          <w:p w14:paraId="6E0DC3F9" w14:textId="77777777" w:rsidR="0078527C" w:rsidRPr="00240C8B" w:rsidRDefault="0078527C" w:rsidP="00997C10">
            <w:pPr>
              <w:pStyle w:val="1TableText"/>
              <w:tabs>
                <w:tab w:val="num" w:pos="993"/>
              </w:tabs>
              <w:spacing w:before="0" w:after="0"/>
              <w:rPr>
                <w:rFonts w:cs="Arial"/>
              </w:rPr>
            </w:pPr>
            <w:r>
              <w:rPr>
                <w:rFonts w:cs="Arial"/>
              </w:rPr>
              <w:t>Median##</w:t>
            </w:r>
          </w:p>
        </w:tc>
        <w:tc>
          <w:tcPr>
            <w:tcW w:w="4633" w:type="dxa"/>
          </w:tcPr>
          <w:p w14:paraId="21241A2D" w14:textId="77777777" w:rsidR="0078527C" w:rsidRPr="00240C8B" w:rsidRDefault="0078527C" w:rsidP="00997C1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174460F6" w14:textId="77777777" w:rsidTr="00D60336">
        <w:trPr>
          <w:trHeight w:val="340"/>
        </w:trPr>
        <w:tc>
          <w:tcPr>
            <w:tcW w:w="668" w:type="dxa"/>
          </w:tcPr>
          <w:p w14:paraId="6716E11D" w14:textId="77777777" w:rsidR="0078527C" w:rsidRPr="00240C8B" w:rsidRDefault="0078527C" w:rsidP="00997C10">
            <w:pPr>
              <w:pStyle w:val="1TableText"/>
              <w:tabs>
                <w:tab w:val="num" w:pos="993"/>
              </w:tabs>
              <w:spacing w:before="0" w:after="0"/>
              <w:rPr>
                <w:rFonts w:cs="Arial"/>
              </w:rPr>
            </w:pPr>
            <w:r>
              <w:rPr>
                <w:rFonts w:cs="Arial"/>
              </w:rPr>
              <w:t>39-42</w:t>
            </w:r>
          </w:p>
        </w:tc>
        <w:tc>
          <w:tcPr>
            <w:tcW w:w="1243" w:type="dxa"/>
          </w:tcPr>
          <w:p w14:paraId="73C70F4B" w14:textId="77777777" w:rsidR="0078527C" w:rsidRPr="00240C8B" w:rsidRDefault="0078527C" w:rsidP="00997C10">
            <w:pPr>
              <w:pStyle w:val="1TableText"/>
              <w:tabs>
                <w:tab w:val="num" w:pos="993"/>
              </w:tabs>
              <w:spacing w:before="0" w:after="0"/>
              <w:rPr>
                <w:rFonts w:cs="Arial"/>
              </w:rPr>
            </w:pPr>
            <w:proofErr w:type="spellStart"/>
            <w:r>
              <w:rPr>
                <w:rFonts w:cs="Arial"/>
              </w:rPr>
              <w:t>Skewness</w:t>
            </w:r>
            <w:proofErr w:type="spellEnd"/>
            <w:r>
              <w:rPr>
                <w:rFonts w:cs="Arial"/>
              </w:rPr>
              <w:t>##</w:t>
            </w:r>
          </w:p>
        </w:tc>
        <w:tc>
          <w:tcPr>
            <w:tcW w:w="4633" w:type="dxa"/>
          </w:tcPr>
          <w:p w14:paraId="36A29BEB" w14:textId="77777777" w:rsidR="0078527C" w:rsidRPr="00240C8B" w:rsidRDefault="0078527C" w:rsidP="00997C10">
            <w:pPr>
              <w:pStyle w:val="1TableText"/>
              <w:tabs>
                <w:tab w:val="num" w:pos="993"/>
              </w:tabs>
              <w:spacing w:before="0" w:after="0"/>
              <w:rPr>
                <w:rFonts w:cs="Arial"/>
              </w:rPr>
            </w:pPr>
            <w:r>
              <w:rPr>
                <w:rFonts w:cs="Arial"/>
              </w:rPr>
              <w:t xml:space="preserve">Sliding window </w:t>
            </w:r>
            <w:proofErr w:type="spellStart"/>
            <w:r>
              <w:rPr>
                <w:rFonts w:cs="Arial"/>
              </w:rPr>
              <w:t>skewness</w:t>
            </w:r>
            <w:proofErr w:type="spellEnd"/>
            <w:r>
              <w:rPr>
                <w:rFonts w:cs="Arial"/>
              </w:rPr>
              <w:t xml:space="preserve">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15E4FE7A" w14:textId="77777777" w:rsidTr="00D60336">
        <w:trPr>
          <w:trHeight w:val="340"/>
        </w:trPr>
        <w:tc>
          <w:tcPr>
            <w:tcW w:w="668" w:type="dxa"/>
          </w:tcPr>
          <w:p w14:paraId="354887FF" w14:textId="77777777" w:rsidR="0078527C" w:rsidRPr="00240C8B" w:rsidRDefault="0078527C" w:rsidP="00997C10">
            <w:pPr>
              <w:pStyle w:val="1TableText"/>
              <w:tabs>
                <w:tab w:val="num" w:pos="993"/>
              </w:tabs>
              <w:spacing w:before="0" w:after="0"/>
              <w:rPr>
                <w:rFonts w:cs="Arial"/>
              </w:rPr>
            </w:pPr>
            <w:r>
              <w:rPr>
                <w:rFonts w:cs="Arial"/>
              </w:rPr>
              <w:t>43-46</w:t>
            </w:r>
          </w:p>
        </w:tc>
        <w:tc>
          <w:tcPr>
            <w:tcW w:w="1243" w:type="dxa"/>
          </w:tcPr>
          <w:p w14:paraId="3A96182E" w14:textId="77777777" w:rsidR="0078527C" w:rsidRPr="00240C8B" w:rsidRDefault="0078527C" w:rsidP="00997C10">
            <w:pPr>
              <w:pStyle w:val="1TableText"/>
              <w:tabs>
                <w:tab w:val="num" w:pos="993"/>
              </w:tabs>
              <w:spacing w:before="0" w:after="0"/>
              <w:rPr>
                <w:rFonts w:cs="Arial"/>
              </w:rPr>
            </w:pPr>
            <w:r>
              <w:rPr>
                <w:rFonts w:cs="Arial"/>
              </w:rPr>
              <w:t>Kurtosis##</w:t>
            </w:r>
          </w:p>
        </w:tc>
        <w:tc>
          <w:tcPr>
            <w:tcW w:w="4633" w:type="dxa"/>
          </w:tcPr>
          <w:p w14:paraId="2B2A6EAF" w14:textId="77777777" w:rsidR="0078527C" w:rsidRPr="00240C8B" w:rsidRDefault="0078527C" w:rsidP="00997C1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0D034C11" w14:textId="77777777" w:rsidR="0078527C" w:rsidRDefault="0078527C" w:rsidP="0078527C">
      <w:pPr>
        <w:spacing w:line="360" w:lineRule="auto"/>
        <w:jc w:val="both"/>
      </w:pPr>
    </w:p>
    <w:p w14:paraId="5289CF10" w14:textId="6140E31A" w:rsidR="0078527C" w:rsidRDefault="0078527C" w:rsidP="0078527C">
      <w:pPr>
        <w:spacing w:line="360" w:lineRule="auto"/>
        <w:jc w:val="both"/>
      </w:pPr>
      <w:r>
        <w:lastRenderedPageBreak/>
        <w:t xml:space="preserve">Normalised colour features are defined by </w:t>
      </w:r>
      <w:r>
        <w:fldChar w:fldCharType="begin" w:fldLock="1"/>
      </w:r>
      <w:r w:rsidR="005708E9">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fldChar w:fldCharType="separate"/>
      </w:r>
      <w:r w:rsidRPr="00856960">
        <w:rPr>
          <w:noProof/>
        </w:rPr>
        <w:t>(Blauensteiner et al. 2006)</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11137D0D" w14:textId="77777777" w:rsidTr="00523296">
        <w:tc>
          <w:tcPr>
            <w:tcW w:w="3500" w:type="pct"/>
            <w:vAlign w:val="center"/>
          </w:tcPr>
          <w:p w14:paraId="0BD97D12" w14:textId="77777777" w:rsidR="0078527C" w:rsidRPr="00C7314F" w:rsidRDefault="004D7CF6" w:rsidP="00523296">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750" w:type="pct"/>
            <w:vAlign w:val="center"/>
          </w:tcPr>
          <w:p w14:paraId="319FD05D" w14:textId="77777777" w:rsidR="0078527C" w:rsidRDefault="0078527C" w:rsidP="00523296">
            <w:pPr>
              <w:pStyle w:val="1TeksCharChar"/>
            </w:pPr>
          </w:p>
        </w:tc>
        <w:tc>
          <w:tcPr>
            <w:tcW w:w="750" w:type="pct"/>
            <w:vAlign w:val="center"/>
          </w:tcPr>
          <w:p w14:paraId="5B095BCC"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1</w:t>
            </w:r>
            <w:r w:rsidRPr="003B5532">
              <w:rPr>
                <w:sz w:val="24"/>
                <w:szCs w:val="24"/>
              </w:rPr>
              <w:fldChar w:fldCharType="end"/>
            </w:r>
            <w:r w:rsidRPr="003B5532">
              <w:rPr>
                <w:sz w:val="24"/>
                <w:szCs w:val="24"/>
              </w:rPr>
              <w:t>)</w:t>
            </w:r>
          </w:p>
        </w:tc>
      </w:tr>
    </w:tbl>
    <w:p w14:paraId="33B10A54"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and thus this space describes the relative contributions of the raw bands to overall intensity.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2A088D6D" w14:textId="77777777" w:rsidTr="00523296">
        <w:tc>
          <w:tcPr>
            <w:tcW w:w="3500" w:type="pct"/>
            <w:vAlign w:val="center"/>
          </w:tcPr>
          <w:p w14:paraId="29E6119B" w14:textId="77777777" w:rsidR="0078527C" w:rsidRPr="00C7314F" w:rsidRDefault="0078527C" w:rsidP="00523296">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A3E4005" w14:textId="77777777" w:rsidR="0078527C" w:rsidRDefault="0078527C" w:rsidP="00523296">
            <w:pPr>
              <w:pStyle w:val="1TeksCharChar"/>
            </w:pPr>
          </w:p>
        </w:tc>
        <w:tc>
          <w:tcPr>
            <w:tcW w:w="750" w:type="pct"/>
            <w:vAlign w:val="center"/>
          </w:tcPr>
          <w:p w14:paraId="412B026B"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p>
        </w:tc>
      </w:tr>
    </w:tbl>
    <w:p w14:paraId="25265E2C" w14:textId="17A8C898" w:rsidR="0078527C" w:rsidRDefault="0078527C" w:rsidP="0078527C">
      <w:pPr>
        <w:spacing w:line="360" w:lineRule="auto"/>
        <w:jc w:val="both"/>
      </w:pPr>
      <w:r>
        <w:t xml:space="preserve">It has a range of zero to infinity and increases as the vegetation becomes denser and </w:t>
      </w:r>
      <w:proofErr w:type="spellStart"/>
      <w:r>
        <w:t>photosynthetically</w:t>
      </w:r>
      <w:proofErr w:type="spellEnd"/>
      <w:r>
        <w:t xml:space="preserve"> more active </w:t>
      </w:r>
      <w:r>
        <w:fldChar w:fldCharType="begin" w:fldLock="1"/>
      </w:r>
      <w:r w:rsidR="005708E9">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22A160A9" w14:textId="77777777" w:rsidTr="00523296">
        <w:tc>
          <w:tcPr>
            <w:tcW w:w="3500" w:type="pct"/>
            <w:vAlign w:val="center"/>
          </w:tcPr>
          <w:p w14:paraId="4BF79414" w14:textId="77777777" w:rsidR="0078527C" w:rsidRPr="00C7314F" w:rsidRDefault="0078527C" w:rsidP="00523296">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3F891CA" w14:textId="77777777" w:rsidR="0078527C" w:rsidRDefault="0078527C" w:rsidP="00523296">
            <w:pPr>
              <w:pStyle w:val="1TeksCharChar"/>
            </w:pPr>
          </w:p>
        </w:tc>
        <w:tc>
          <w:tcPr>
            <w:tcW w:w="750" w:type="pct"/>
            <w:vAlign w:val="center"/>
          </w:tcPr>
          <w:p w14:paraId="21FDDA03"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p>
        </w:tc>
      </w:tr>
    </w:tbl>
    <w:p w14:paraId="2405F662" w14:textId="77777777" w:rsidR="0078527C" w:rsidRDefault="0078527C" w:rsidP="0078527C">
      <w:pPr>
        <w:spacing w:line="360" w:lineRule="auto"/>
        <w:jc w:val="both"/>
      </w:pPr>
      <w:r>
        <w:t xml:space="preserve">NDVI is limited to the range -1 to 1 and describes the same relationship as RVI but is easier to visualise and interpret due to its limited range.  Both indices are invariant to intensity changes.  </w:t>
      </w:r>
    </w:p>
    <w:p w14:paraId="13C9CFEB" w14:textId="77777777" w:rsidR="0078527C" w:rsidRDefault="0078527C" w:rsidP="0078527C">
      <w:pPr>
        <w:spacing w:line="360" w:lineRule="auto"/>
        <w:jc w:val="both"/>
      </w:pPr>
    </w:p>
    <w:p w14:paraId="403A1455" w14:textId="4FD42877" w:rsidR="0078527C" w:rsidRDefault="0078527C" w:rsidP="0078527C">
      <w:pPr>
        <w:spacing w:line="360" w:lineRule="auto"/>
        <w:jc w:val="both"/>
      </w:pPr>
      <w:r>
        <w:t xml:space="preserve">The tasselled cap transform of </w:t>
      </w:r>
      <w:r>
        <w:fldChar w:fldCharType="begin" w:fldLock="1"/>
      </w:r>
      <w:r w:rsidR="005708E9">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&amp; Thomas 1976)", "manualFormatting" : "Kauth &amp; Thomas (1976)", "plainTextFormattedCitation" : "(Kauth &amp; Thomas 1976)", "previouslyFormattedCitation" : "(Kauth &amp; Thomas 1976)" }, "properties" : { "noteIndex" : 0 }, "schema" : "https://github.com/citation-style-language/schema/raw/master/csl-citation.json" }</w:instrText>
      </w:r>
      <w:r>
        <w:fldChar w:fldCharType="separate"/>
      </w:r>
      <w:r w:rsidRPr="00EC0E46">
        <w:rPr>
          <w:noProof/>
        </w:rPr>
        <w:t xml:space="preserve">Kauth &amp; Thomas </w:t>
      </w:r>
      <w:r>
        <w:rPr>
          <w:noProof/>
        </w:rPr>
        <w:t>(</w:t>
      </w:r>
      <w:r w:rsidRPr="00EC0E46">
        <w:rPr>
          <w:noProof/>
        </w:rPr>
        <w:t>1976)</w:t>
      </w:r>
      <w:r>
        <w:fldChar w:fldCharType="end"/>
      </w:r>
      <w:r>
        <w:t xml:space="preserve"> was approximated for our problem using a principal component transform derived from the variance of the </w:t>
      </w:r>
      <w:proofErr w:type="spellStart"/>
      <w:r>
        <w:t>Spekboom</w:t>
      </w:r>
      <w:proofErr w:type="spellEnd"/>
      <w:r>
        <w:t xml:space="preserve"> class.  This way the first component was aligned with </w:t>
      </w:r>
      <w:proofErr w:type="spellStart"/>
      <w:r>
        <w:t>Spekboom</w:t>
      </w:r>
      <w:proofErr w:type="spellEnd"/>
      <w:r>
        <w:t xml:space="preserve"> variation rather than wheat variation as in the original tasselled cap transform.  </w:t>
      </w:r>
    </w:p>
    <w:p w14:paraId="0F2ACFEE" w14:textId="77777777" w:rsidR="0078527C" w:rsidRDefault="0078527C" w:rsidP="0078527C">
      <w:pPr>
        <w:spacing w:line="360" w:lineRule="auto"/>
        <w:jc w:val="both"/>
      </w:pPr>
    </w:p>
    <w:p w14:paraId="7877A923" w14:textId="77777777" w:rsidR="0078527C" w:rsidRDefault="0078527C" w:rsidP="0078527C">
      <w:pPr>
        <w:spacing w:line="360" w:lineRule="auto"/>
        <w:jc w:val="both"/>
      </w:pPr>
      <w:r>
        <w:t xml:space="preserve">Entropy is a statistic that describes the amount of randomness in a variable.  The entropy of the values in the image window </w:t>
      </w:r>
      <m:oMath>
        <m:r>
          <m:rPr>
            <m:sty m:val="b"/>
          </m:rPr>
          <w:rPr>
            <w:rFonts w:ascii="Cambria Math" w:hAnsi="Cambria Math"/>
          </w:rPr>
          <m:t>x</m:t>
        </m:r>
      </m:oMath>
      <w:r>
        <w:t xml:space="preserve"> is defined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9"/>
        <w:gridCol w:w="1248"/>
        <w:gridCol w:w="1248"/>
        <w:gridCol w:w="1248"/>
      </w:tblGrid>
      <w:tr w:rsidR="0078527C" w14:paraId="01F01E41" w14:textId="77777777" w:rsidTr="00523296">
        <w:tc>
          <w:tcPr>
            <w:tcW w:w="3044" w:type="pct"/>
            <w:vAlign w:val="center"/>
          </w:tcPr>
          <w:p w14:paraId="21A08F17" w14:textId="77777777" w:rsidR="0078527C" w:rsidRPr="00C7314F" w:rsidRDefault="0078527C" w:rsidP="00523296">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79E2413" w14:textId="77777777" w:rsidR="0078527C" w:rsidRDefault="0078527C" w:rsidP="00523296">
            <w:pPr>
              <w:pStyle w:val="1TeksCharChar"/>
            </w:pPr>
          </w:p>
        </w:tc>
        <w:tc>
          <w:tcPr>
            <w:tcW w:w="652" w:type="pct"/>
          </w:tcPr>
          <w:p w14:paraId="78DAA1A6" w14:textId="77777777" w:rsidR="0078527C" w:rsidRPr="003B5532" w:rsidRDefault="0078527C" w:rsidP="00523296">
            <w:pPr>
              <w:pStyle w:val="Caption"/>
              <w:jc w:val="right"/>
              <w:rPr>
                <w:sz w:val="24"/>
                <w:szCs w:val="24"/>
              </w:rPr>
            </w:pPr>
          </w:p>
        </w:tc>
        <w:tc>
          <w:tcPr>
            <w:tcW w:w="652" w:type="pct"/>
            <w:vAlign w:val="center"/>
          </w:tcPr>
          <w:p w14:paraId="767858B5"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p>
        </w:tc>
      </w:tr>
    </w:tbl>
    <w:p w14:paraId="73C558E2"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256 bins were used in all cases.  </w:t>
      </w:r>
    </w:p>
    <w:p w14:paraId="74EFDBEC" w14:textId="77777777" w:rsidR="0078527C" w:rsidRDefault="0078527C" w:rsidP="0078527C">
      <w:pPr>
        <w:spacing w:line="360" w:lineRule="auto"/>
        <w:jc w:val="both"/>
      </w:pPr>
    </w:p>
    <w:p w14:paraId="30D4ED63" w14:textId="6C75D972" w:rsidR="0078527C" w:rsidRDefault="0078527C" w:rsidP="0078527C">
      <w:pPr>
        <w:spacing w:line="360" w:lineRule="auto"/>
        <w:jc w:val="both"/>
      </w:pPr>
      <w:r>
        <w:t xml:space="preserve">In addition to the entropy, the median and the four central moment features (mean, standard deviation, </w:t>
      </w:r>
      <w:proofErr w:type="spellStart"/>
      <w:r>
        <w:t>skewness</w:t>
      </w:r>
      <w:proofErr w:type="spellEnd"/>
      <w:r>
        <w:t xml:space="preserve"> and kurtosis) of </w:t>
      </w:r>
      <w:r>
        <w:fldChar w:fldCharType="begin" w:fldLock="1"/>
      </w:r>
      <w:r w:rsidR="005708E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(Li et al. 2010)</w:t>
      </w:r>
      <w:r>
        <w:fldChar w:fldCharType="end"/>
      </w:r>
      <w:r>
        <w:t xml:space="preserve"> were included as sliding window features.  The first principal component, RVI, NDVI and normalised green channel were all used as inputs to the sliding window feature set.  A sliding window size of five pixels was used.</w:t>
      </w:r>
    </w:p>
    <w:p w14:paraId="73A3C428" w14:textId="77777777" w:rsidR="0078527C" w:rsidRDefault="0078527C" w:rsidP="0078527C">
      <w:pPr>
        <w:spacing w:line="360" w:lineRule="auto"/>
        <w:jc w:val="both"/>
      </w:pPr>
    </w:p>
    <w:p w14:paraId="6CA92086" w14:textId="77777777" w:rsidR="0078527C" w:rsidRDefault="0078527C" w:rsidP="00AC03F5">
      <w:pPr>
        <w:pStyle w:val="Heading2"/>
        <w:keepNext/>
      </w:pPr>
      <w:bookmarkStart w:id="1703" w:name="_Toc418946180"/>
      <w:r>
        <w:lastRenderedPageBreak/>
        <w:t>METHOD</w:t>
      </w:r>
      <w:bookmarkEnd w:id="1703"/>
    </w:p>
    <w:p w14:paraId="2F51A765" w14:textId="77777777" w:rsidR="0078527C" w:rsidRDefault="0078527C" w:rsidP="00AC03F5">
      <w:pPr>
        <w:keepNext/>
        <w:spacing w:line="360" w:lineRule="auto"/>
        <w:jc w:val="both"/>
      </w:pPr>
      <w:r>
        <w:t>Our method is described as follows:</w:t>
      </w:r>
    </w:p>
    <w:p w14:paraId="6A8FAB20" w14:textId="0FC78B24" w:rsidR="0078527C" w:rsidRDefault="0078527C" w:rsidP="00AC03F5">
      <w:pPr>
        <w:pStyle w:val="ListParagraph"/>
        <w:keepNext/>
        <w:numPr>
          <w:ilvl w:val="0"/>
          <w:numId w:val="18"/>
        </w:numPr>
        <w:spacing w:line="360" w:lineRule="auto"/>
        <w:jc w:val="both"/>
      </w:pPr>
      <w:r>
        <w:t xml:space="preserve">Perform average-linkage hierarchical clustering </w:t>
      </w:r>
      <w:r>
        <w:fldChar w:fldCharType="begin" w:fldLock="1"/>
      </w:r>
      <w:r w:rsidR="005708E9">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&amp; Rizzo 2005)", "plainTextFormattedCitation" : "(Szekely &amp; Rizzo 2005)",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24A4D7DF" w14:textId="77777777" w:rsidR="0078527C" w:rsidRDefault="0078527C" w:rsidP="00AC03F5">
      <w:pPr>
        <w:pStyle w:val="ListParagraph"/>
        <w:keepNext/>
        <w:numPr>
          <w:ilvl w:val="0"/>
          <w:numId w:val="18"/>
        </w:numPr>
        <w:spacing w:line="360" w:lineRule="auto"/>
        <w:jc w:val="both"/>
      </w:pPr>
      <w:r>
        <w:t xml:space="preserve">Select a natural number of clusters containing high correlation by visual inspection of the </w:t>
      </w:r>
      <w:proofErr w:type="spellStart"/>
      <w:r>
        <w:t>dendrogram</w:t>
      </w:r>
      <w:proofErr w:type="spellEnd"/>
      <w:r>
        <w:t>.</w:t>
      </w:r>
    </w:p>
    <w:p w14:paraId="62FA5968" w14:textId="77777777" w:rsidR="0078527C" w:rsidRDefault="0078527C" w:rsidP="00AC03F5">
      <w:pPr>
        <w:pStyle w:val="ListParagraph"/>
        <w:keepNext/>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3944CAFD" w14:textId="77777777" w:rsidR="0078527C" w:rsidRDefault="0078527C" w:rsidP="00AC03F5">
      <w:pPr>
        <w:pStyle w:val="ListParagraph"/>
        <w:keepNext/>
        <w:numPr>
          <w:ilvl w:val="0"/>
          <w:numId w:val="18"/>
        </w:numPr>
        <w:spacing w:line="360" w:lineRule="auto"/>
        <w:jc w:val="both"/>
      </w:pPr>
      <w:r>
        <w:t xml:space="preserve">Select a single feature from each of the </w:t>
      </w:r>
      <w:r w:rsidRPr="001D62D1">
        <w:rPr>
          <w:i/>
        </w:rPr>
        <w:t>N</w:t>
      </w:r>
      <w:r>
        <w:t xml:space="preserve"> clusters with best importance scores.</w:t>
      </w:r>
    </w:p>
    <w:p w14:paraId="1F2C2E71" w14:textId="77777777" w:rsidR="0078527C" w:rsidRDefault="0078527C" w:rsidP="0078527C">
      <w:pPr>
        <w:spacing w:line="360" w:lineRule="auto"/>
        <w:jc w:val="both"/>
      </w:pPr>
    </w:p>
    <w:p w14:paraId="0A4FF8EC" w14:textId="5FA3B417" w:rsidR="00451A69" w:rsidRDefault="0078527C" w:rsidP="0078527C">
      <w:pPr>
        <w:spacing w:line="360" w:lineRule="auto"/>
        <w:jc w:val="both"/>
      </w:pPr>
      <w:r>
        <w:t xml:space="preserve">Hierarchical clustering provides a simple way of clustering the features that does not require prior knowledge of the number of clusters.  </w:t>
      </w:r>
      <w:r w:rsidR="001672E2">
        <w:t xml:space="preserve">It starts </w:t>
      </w:r>
      <w:r w:rsidR="00451A69">
        <w:t>with</w:t>
      </w:r>
      <w:r w:rsidR="001672E2">
        <w:t xml:space="preserve"> </w:t>
      </w:r>
      <w:r w:rsidR="007A06DD">
        <w:t xml:space="preserve">each </w:t>
      </w:r>
      <w:r w:rsidR="001672E2">
        <w:t>individual feature</w:t>
      </w:r>
      <w:r w:rsidR="00451A69">
        <w:t xml:space="preserve"> in its own cluster and proceeds in a number of steps where the pair of clusters that minimise a criterion are merged at each step.  The </w:t>
      </w:r>
      <w:proofErr w:type="spellStart"/>
      <w:r w:rsidR="00451A69">
        <w:t>dendrogram</w:t>
      </w:r>
      <w:proofErr w:type="spellEnd"/>
      <w:r w:rsidR="00451A69">
        <w:t xml:space="preserve"> is graphical representation of this process.  The average linkage criterion is the average dissimilarity over all pairs of objects in the two clusters.  </w:t>
      </w:r>
    </w:p>
    <w:p w14:paraId="4AF83703" w14:textId="77777777" w:rsidR="00451A69" w:rsidRDefault="00451A69" w:rsidP="0078527C">
      <w:pPr>
        <w:spacing w:line="360" w:lineRule="auto"/>
        <w:jc w:val="both"/>
      </w:pPr>
    </w:p>
    <w:p w14:paraId="7CFE796B" w14:textId="71363DA8" w:rsidR="0078527C" w:rsidRDefault="0078527C" w:rsidP="0078527C">
      <w:pPr>
        <w:spacing w:line="360" w:lineRule="auto"/>
        <w:jc w:val="both"/>
      </w:pPr>
      <w:r>
        <w:t xml:space="preserve">Cluster stability and strength of correlation within each cluster are the key factors to consider when choosing the number of clusters and can be visually interpreted from the </w:t>
      </w:r>
      <w:proofErr w:type="spellStart"/>
      <w:r>
        <w:t>dendrogram</w:t>
      </w:r>
      <w:proofErr w:type="spellEnd"/>
      <w:r>
        <w:t xml:space="preserve">.  The naïve Bayes classifier was chosen to evaluate importance primarily because it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rsidR="005708E9">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&amp; Yu 2001)", "plainTextFormattedCitation" : "(Hand &amp; Yu 2001)", "previouslyFormattedCitation" : "(Hand &amp; Yu 2001)" }, "properties" : { "noteIndex" : 0 }, "schema" : "https://github.com/citation-style-language/schema/raw/master/csl-citation.json" }</w:instrText>
      </w:r>
      <w:r>
        <w:fldChar w:fldCharType="separate"/>
      </w:r>
      <w:r w:rsidRPr="007A6D08">
        <w:rPr>
          <w:noProof/>
        </w:rPr>
        <w:t>(Hand &amp; Yu 2001)</w:t>
      </w:r>
      <w:r>
        <w:fldChar w:fldCharType="end"/>
      </w:r>
      <w:r>
        <w:t>.  The “naïve” assumption of feature independence is of no consequence when testing individual features.  These justifications aside, our reasoning for the choice of dissimilarity metric, clustering algorithm and selection criterion is loose and other options could be also be effective.</w:t>
      </w:r>
    </w:p>
    <w:p w14:paraId="4984EBF1" w14:textId="77777777" w:rsidR="0078527C" w:rsidRDefault="0078527C" w:rsidP="0078527C">
      <w:pPr>
        <w:spacing w:line="360" w:lineRule="auto"/>
        <w:jc w:val="both"/>
      </w:pPr>
    </w:p>
    <w:p w14:paraId="0B5C4FF3" w14:textId="6F62BA28" w:rsidR="0078527C" w:rsidRDefault="0078527C" w:rsidP="0078527C">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is done on unseen test data using a ten</w:t>
      </w:r>
      <w:r w:rsidR="001672E2">
        <w:t>-</w:t>
      </w:r>
      <w:r>
        <w:t xml:space="preserve">fold cross validation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Major benefits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86F9C">
        <w:t xml:space="preserve">  </w:t>
      </w:r>
      <w:r w:rsidR="00B86F9C">
        <w:lastRenderedPageBreak/>
        <w:t>If these factors are not of importance, the highest individually ranked feature in each cluster can be chosen.</w:t>
      </w:r>
    </w:p>
    <w:p w14:paraId="6F73D71F" w14:textId="77777777" w:rsidR="0078527C" w:rsidRDefault="0078527C" w:rsidP="0078527C">
      <w:pPr>
        <w:spacing w:line="360" w:lineRule="auto"/>
        <w:jc w:val="both"/>
      </w:pPr>
      <w:r>
        <w:t xml:space="preserve"> </w:t>
      </w:r>
    </w:p>
    <w:p w14:paraId="4A10A2CB" w14:textId="77777777" w:rsidR="0078527C" w:rsidRDefault="0078527C" w:rsidP="0078527C">
      <w:pPr>
        <w:pStyle w:val="Heading2"/>
        <w:jc w:val="both"/>
      </w:pPr>
      <w:bookmarkStart w:id="1704" w:name="_Toc418946181"/>
      <w:r>
        <w:t>RESULTS AND DISCUSSION</w:t>
      </w:r>
      <w:bookmarkEnd w:id="1704"/>
    </w:p>
    <w:p w14:paraId="0F5D8EE8" w14:textId="69E74643" w:rsidR="00285A32" w:rsidRDefault="00B6345B" w:rsidP="00B6345B">
      <w:pPr>
        <w:pStyle w:val="Heading3"/>
      </w:pPr>
      <w:bookmarkStart w:id="1705" w:name="_Ref395451342"/>
      <w:bookmarkStart w:id="1706" w:name="_Toc418946182"/>
      <w:r>
        <w:t>Standard Feature Selection</w:t>
      </w:r>
      <w:bookmarkEnd w:id="1705"/>
      <w:bookmarkEnd w:id="1706"/>
    </w:p>
    <w:p w14:paraId="67F08185" w14:textId="7FCDB908" w:rsidR="00CA14AF" w:rsidRDefault="000117DF" w:rsidP="0078527C">
      <w:pPr>
        <w:spacing w:line="360" w:lineRule="auto"/>
        <w:jc w:val="both"/>
      </w:pPr>
      <w:r>
        <w:t xml:space="preserve">We evaluated the </w:t>
      </w:r>
      <w:r w:rsidR="00D90FE7">
        <w:t>sensitivity</w:t>
      </w:r>
      <w:r>
        <w:t xml:space="preserve"> of standard feature selection approaches </w:t>
      </w:r>
      <w:r w:rsidR="00D90FE7">
        <w:t>to different disturbances</w:t>
      </w:r>
      <w:r w:rsidR="004A093F">
        <w:t xml:space="preserve"> using the vegetation mapping data set</w:t>
      </w:r>
      <w:r>
        <w:t xml:space="preserve">.  The size of the Background class was reduced to be the same as the </w:t>
      </w:r>
      <w:proofErr w:type="spellStart"/>
      <w:r>
        <w:t>Spekboom</w:t>
      </w:r>
      <w:proofErr w:type="spellEnd"/>
      <w:r>
        <w:t xml:space="preserve"> class by taking a random subsample.  This was done to expedite </w:t>
      </w:r>
      <w:r w:rsidR="00D90FE7">
        <w:t>computation</w:t>
      </w:r>
      <w:r>
        <w:t xml:space="preserve"> times.  </w:t>
      </w:r>
    </w:p>
    <w:p w14:paraId="41BFF309" w14:textId="77777777" w:rsidR="00CA14AF" w:rsidRDefault="00CA14AF" w:rsidP="0078527C">
      <w:pPr>
        <w:spacing w:line="360" w:lineRule="auto"/>
        <w:jc w:val="both"/>
      </w:pPr>
    </w:p>
    <w:p w14:paraId="487DDE36" w14:textId="124057A1" w:rsidR="000117DF" w:rsidRDefault="00D21496" w:rsidP="0078527C">
      <w:pPr>
        <w:spacing w:line="360" w:lineRule="auto"/>
        <w:jc w:val="both"/>
      </w:pPr>
      <w:r>
        <w:t xml:space="preserve">In the first experiment, a forward selection procedure </w:t>
      </w:r>
      <w:r w:rsidR="007B340C">
        <w:t xml:space="preserve">with naïve Bayes </w:t>
      </w:r>
      <w:r w:rsidR="00CA14AF">
        <w:t xml:space="preserve">classification accuracy as </w:t>
      </w:r>
      <w:r w:rsidR="007B340C">
        <w:t xml:space="preserve">selection criterion </w:t>
      </w:r>
      <w:r>
        <w:t>was repeated on bootstrapped sampl</w:t>
      </w:r>
      <w:r w:rsidR="007B340C">
        <w:t>es</w:t>
      </w:r>
      <w:r>
        <w:t xml:space="preserve"> of the original data.  The first six selected features are shown in </w:t>
      </w:r>
      <w:r w:rsidR="00EC3623">
        <w:fldChar w:fldCharType="begin"/>
      </w:r>
      <w:r w:rsidR="00EC3623">
        <w:instrText xml:space="preserve"> REF _Ref395442523 \h </w:instrText>
      </w:r>
      <w:r w:rsidR="00EC3623">
        <w:fldChar w:fldCharType="separate"/>
      </w:r>
      <w:r w:rsidR="007701D5">
        <w:t xml:space="preserve">Table </w:t>
      </w:r>
      <w:r w:rsidR="007701D5">
        <w:rPr>
          <w:noProof/>
        </w:rPr>
        <w:t>3</w:t>
      </w:r>
      <w:r w:rsidR="007701D5">
        <w:t>.</w:t>
      </w:r>
      <w:r w:rsidR="007701D5">
        <w:rPr>
          <w:noProof/>
        </w:rPr>
        <w:t>4</w:t>
      </w:r>
      <w:r w:rsidR="00EC3623">
        <w:fldChar w:fldCharType="end"/>
      </w:r>
      <w:r w:rsidR="00D90FE7">
        <w:t xml:space="preserve"> </w:t>
      </w:r>
      <w:r>
        <w:t>for five different data samplings.</w:t>
      </w:r>
      <w:r w:rsidR="007B340C">
        <w:t xml:space="preserve">  The first selected feature remains stable but the rest of the features are sensitive to the specific data set used to evaluate importance.  This </w:t>
      </w:r>
      <w:r w:rsidR="004A093F">
        <w:t xml:space="preserve">variation occurs </w:t>
      </w:r>
      <w:r w:rsidR="00B65720">
        <w:t>in s</w:t>
      </w:r>
      <w:r w:rsidR="007B340C">
        <w:t xml:space="preserve">pite the fact that data contains more than sufficient samples to be representative of the real class distributions.   </w:t>
      </w:r>
    </w:p>
    <w:p w14:paraId="3238DB7A" w14:textId="77777777" w:rsidR="00AE5B95" w:rsidRDefault="00AE5B95" w:rsidP="0078527C">
      <w:pPr>
        <w:spacing w:line="360" w:lineRule="auto"/>
        <w:jc w:val="both"/>
      </w:pPr>
    </w:p>
    <w:p w14:paraId="71A5753E" w14:textId="20722CFB" w:rsidR="00D21496" w:rsidRDefault="00D21496" w:rsidP="00D21496">
      <w:pPr>
        <w:pStyle w:val="1Tablecaption"/>
        <w:keepNext/>
        <w:keepLines/>
      </w:pPr>
      <w:bookmarkStart w:id="1707" w:name="_Ref395442523"/>
      <w:bookmarkStart w:id="1708" w:name="_Toc418946204"/>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4</w:t>
      </w:r>
      <w:r>
        <w:fldChar w:fldCharType="end"/>
      </w:r>
      <w:bookmarkEnd w:id="1707"/>
      <w:r>
        <w:t xml:space="preserve">   </w:t>
      </w:r>
      <w:r w:rsidR="00285A32">
        <w:t xml:space="preserve">Experiment 1: </w:t>
      </w:r>
      <w:r>
        <w:t xml:space="preserve">Forward selection </w:t>
      </w:r>
      <w:r w:rsidR="00D90FE7">
        <w:t xml:space="preserve">results </w:t>
      </w:r>
      <w:r w:rsidR="00EC3623">
        <w:t>for</w:t>
      </w:r>
      <w:r w:rsidR="00D90FE7">
        <w:t xml:space="preserve"> </w:t>
      </w:r>
      <w:r w:rsidR="007B340C">
        <w:t xml:space="preserve">different </w:t>
      </w:r>
      <w:r w:rsidR="00D90FE7">
        <w:t xml:space="preserve">data </w:t>
      </w:r>
      <w:r w:rsidR="001E3015">
        <w:t>sets</w:t>
      </w:r>
      <w:bookmarkEnd w:id="1708"/>
    </w:p>
    <w:tbl>
      <w:tblPr>
        <w:tblStyle w:val="MyThesisTable"/>
        <w:tblW w:w="9049" w:type="dxa"/>
        <w:tblLayout w:type="fixed"/>
        <w:tblLook w:val="04A0" w:firstRow="1" w:lastRow="0" w:firstColumn="1" w:lastColumn="0" w:noHBand="0" w:noVBand="1"/>
      </w:tblPr>
      <w:tblGrid>
        <w:gridCol w:w="1243"/>
        <w:gridCol w:w="1113"/>
        <w:gridCol w:w="1338"/>
        <w:gridCol w:w="1337"/>
        <w:gridCol w:w="1338"/>
        <w:gridCol w:w="1337"/>
        <w:gridCol w:w="1343"/>
      </w:tblGrid>
      <w:tr w:rsidR="00D21496" w:rsidRPr="00240C8B" w14:paraId="347D6898"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38FC6B4" w14:textId="47E442DA" w:rsidR="00D21496" w:rsidRPr="00A37BF6" w:rsidRDefault="00D21496" w:rsidP="00AE5B95">
            <w:pPr>
              <w:pStyle w:val="1TableText"/>
              <w:tabs>
                <w:tab w:val="num" w:pos="993"/>
              </w:tabs>
              <w:spacing w:before="0" w:after="0"/>
              <w:rPr>
                <w:rFonts w:cs="Arial"/>
              </w:rPr>
            </w:pPr>
            <w:r>
              <w:rPr>
                <w:rFonts w:cs="Arial"/>
              </w:rPr>
              <w:t>Sample Num</w:t>
            </w:r>
            <w:r w:rsidRPr="00A37BF6">
              <w:rPr>
                <w:rFonts w:cs="Arial"/>
              </w:rPr>
              <w:t>.</w:t>
            </w:r>
          </w:p>
        </w:tc>
        <w:tc>
          <w:tcPr>
            <w:tcW w:w="7806" w:type="dxa"/>
            <w:gridSpan w:val="6"/>
          </w:tcPr>
          <w:p w14:paraId="007C1D51" w14:textId="5D0ECDC3" w:rsidR="00D21496" w:rsidRPr="00A37BF6" w:rsidRDefault="00D21496"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D90FE7" w:rsidRPr="00240C8B" w14:paraId="24C1103F" w14:textId="77777777" w:rsidTr="001E3015">
        <w:trPr>
          <w:trHeight w:val="299"/>
        </w:trPr>
        <w:tc>
          <w:tcPr>
            <w:tcW w:w="1243" w:type="dxa"/>
          </w:tcPr>
          <w:p w14:paraId="4A226397" w14:textId="77777777" w:rsidR="00D90FE7" w:rsidRPr="00240C8B" w:rsidRDefault="00D90FE7" w:rsidP="00D90FE7">
            <w:pPr>
              <w:pStyle w:val="1TableText"/>
              <w:tabs>
                <w:tab w:val="num" w:pos="993"/>
              </w:tabs>
              <w:spacing w:before="0" w:after="0"/>
              <w:rPr>
                <w:rFonts w:cs="Arial"/>
              </w:rPr>
            </w:pPr>
            <w:r>
              <w:rPr>
                <w:rFonts w:cs="Arial"/>
              </w:rPr>
              <w:t>1</w:t>
            </w:r>
          </w:p>
        </w:tc>
        <w:tc>
          <w:tcPr>
            <w:tcW w:w="1113" w:type="dxa"/>
            <w:vAlign w:val="top"/>
          </w:tcPr>
          <w:p w14:paraId="310DD0B5" w14:textId="35ADB915" w:rsidR="00D90FE7" w:rsidRPr="00D90FE7" w:rsidRDefault="00D90FE7" w:rsidP="00D90FE7">
            <w:pPr>
              <w:rPr>
                <w:rFonts w:cs="Arial"/>
                <w:sz w:val="16"/>
                <w:szCs w:val="16"/>
              </w:rPr>
            </w:pPr>
            <w:r w:rsidRPr="00D90FE7">
              <w:rPr>
                <w:sz w:val="16"/>
                <w:szCs w:val="16"/>
              </w:rPr>
              <w:t>pc2</w:t>
            </w:r>
          </w:p>
        </w:tc>
        <w:tc>
          <w:tcPr>
            <w:tcW w:w="1338" w:type="dxa"/>
            <w:vAlign w:val="top"/>
          </w:tcPr>
          <w:p w14:paraId="7A0C7DD3" w14:textId="39E6DDC1" w:rsidR="00D90FE7" w:rsidRPr="00D90FE7" w:rsidRDefault="00D90FE7" w:rsidP="00D90FE7">
            <w:pPr>
              <w:rPr>
                <w:rFonts w:cs="Arial"/>
                <w:sz w:val="16"/>
                <w:szCs w:val="16"/>
              </w:rPr>
            </w:pPr>
            <w:r w:rsidRPr="00D90FE7">
              <w:rPr>
                <w:sz w:val="16"/>
                <w:szCs w:val="16"/>
              </w:rPr>
              <w:t>tc4</w:t>
            </w:r>
          </w:p>
        </w:tc>
        <w:tc>
          <w:tcPr>
            <w:tcW w:w="1337" w:type="dxa"/>
            <w:vAlign w:val="top"/>
          </w:tcPr>
          <w:p w14:paraId="4C441232" w14:textId="76B23C30" w:rsidR="00D90FE7" w:rsidRPr="00D90FE7" w:rsidRDefault="00D90FE7" w:rsidP="00D90FE7">
            <w:pPr>
              <w:rPr>
                <w:rFonts w:cs="Arial"/>
                <w:sz w:val="16"/>
                <w:szCs w:val="16"/>
              </w:rPr>
            </w:pPr>
            <w:r w:rsidRPr="00D90FE7">
              <w:rPr>
                <w:sz w:val="16"/>
                <w:szCs w:val="16"/>
              </w:rPr>
              <w:t>pc1</w:t>
            </w:r>
          </w:p>
        </w:tc>
        <w:tc>
          <w:tcPr>
            <w:tcW w:w="1338" w:type="dxa"/>
            <w:vAlign w:val="top"/>
          </w:tcPr>
          <w:p w14:paraId="6A7ADC75" w14:textId="7E34C05B" w:rsidR="00D90FE7" w:rsidRPr="00D90FE7" w:rsidRDefault="00D90FE7" w:rsidP="00D90FE7">
            <w:pPr>
              <w:rPr>
                <w:rFonts w:cs="Arial"/>
                <w:sz w:val="16"/>
                <w:szCs w:val="16"/>
              </w:rPr>
            </w:pPr>
            <w:proofErr w:type="spellStart"/>
            <w:r w:rsidRPr="00D90FE7">
              <w:rPr>
                <w:sz w:val="16"/>
                <w:szCs w:val="16"/>
              </w:rPr>
              <w:t>SkewnessNDVI</w:t>
            </w:r>
            <w:proofErr w:type="spellEnd"/>
          </w:p>
        </w:tc>
        <w:tc>
          <w:tcPr>
            <w:tcW w:w="1337" w:type="dxa"/>
            <w:vAlign w:val="top"/>
          </w:tcPr>
          <w:p w14:paraId="06685B9C" w14:textId="2EA58FBE" w:rsidR="00D90FE7" w:rsidRPr="00D90FE7" w:rsidRDefault="00D90FE7" w:rsidP="00D90FE7">
            <w:pPr>
              <w:rPr>
                <w:rFonts w:cs="Arial"/>
                <w:sz w:val="16"/>
                <w:szCs w:val="16"/>
              </w:rPr>
            </w:pPr>
            <w:proofErr w:type="spellStart"/>
            <w:r w:rsidRPr="00D90FE7">
              <w:rPr>
                <w:sz w:val="16"/>
                <w:szCs w:val="16"/>
              </w:rPr>
              <w:t>StdRVI</w:t>
            </w:r>
            <w:proofErr w:type="spellEnd"/>
          </w:p>
        </w:tc>
        <w:tc>
          <w:tcPr>
            <w:tcW w:w="1343" w:type="dxa"/>
            <w:vAlign w:val="top"/>
          </w:tcPr>
          <w:p w14:paraId="2F3F26D2" w14:textId="27741AE1" w:rsidR="00D90FE7" w:rsidRPr="00D90FE7" w:rsidRDefault="00D90FE7" w:rsidP="00D90FE7">
            <w:pPr>
              <w:rPr>
                <w:rFonts w:cs="Arial"/>
                <w:sz w:val="16"/>
                <w:szCs w:val="16"/>
              </w:rPr>
            </w:pPr>
            <w:r w:rsidRPr="00D90FE7">
              <w:rPr>
                <w:sz w:val="16"/>
                <w:szCs w:val="16"/>
              </w:rPr>
              <w:t>rc3</w:t>
            </w:r>
          </w:p>
        </w:tc>
      </w:tr>
      <w:tr w:rsidR="00D90FE7" w:rsidRPr="00240C8B" w14:paraId="055A766B" w14:textId="77777777" w:rsidTr="001E3015">
        <w:trPr>
          <w:trHeight w:val="299"/>
        </w:trPr>
        <w:tc>
          <w:tcPr>
            <w:tcW w:w="1243" w:type="dxa"/>
          </w:tcPr>
          <w:p w14:paraId="1D98FF14" w14:textId="77777777" w:rsidR="00D90FE7" w:rsidRPr="00240C8B" w:rsidRDefault="00D90FE7" w:rsidP="00D90FE7">
            <w:pPr>
              <w:pStyle w:val="1TableText"/>
              <w:tabs>
                <w:tab w:val="num" w:pos="993"/>
              </w:tabs>
              <w:spacing w:before="0" w:after="0"/>
              <w:rPr>
                <w:rFonts w:cs="Arial"/>
              </w:rPr>
            </w:pPr>
            <w:r>
              <w:rPr>
                <w:rFonts w:cs="Arial"/>
              </w:rPr>
              <w:t>2</w:t>
            </w:r>
          </w:p>
        </w:tc>
        <w:tc>
          <w:tcPr>
            <w:tcW w:w="1113" w:type="dxa"/>
            <w:vAlign w:val="top"/>
          </w:tcPr>
          <w:p w14:paraId="0D9CBF5C" w14:textId="7B94FA71" w:rsidR="00D90FE7" w:rsidRPr="00D90FE7" w:rsidRDefault="00D90FE7" w:rsidP="00D90FE7">
            <w:pPr>
              <w:rPr>
                <w:rFonts w:cs="Arial"/>
                <w:sz w:val="16"/>
                <w:szCs w:val="16"/>
              </w:rPr>
            </w:pPr>
            <w:r w:rsidRPr="00D90FE7">
              <w:rPr>
                <w:sz w:val="16"/>
                <w:szCs w:val="16"/>
              </w:rPr>
              <w:t>pc2</w:t>
            </w:r>
          </w:p>
        </w:tc>
        <w:tc>
          <w:tcPr>
            <w:tcW w:w="1338" w:type="dxa"/>
            <w:vAlign w:val="top"/>
          </w:tcPr>
          <w:p w14:paraId="5165DC13" w14:textId="72CF375A" w:rsidR="00D90FE7" w:rsidRPr="00D90FE7" w:rsidRDefault="00D90FE7" w:rsidP="00D90FE7">
            <w:pPr>
              <w:rPr>
                <w:rFonts w:cs="Arial"/>
                <w:sz w:val="16"/>
                <w:szCs w:val="16"/>
              </w:rPr>
            </w:pPr>
            <w:r w:rsidRPr="00D90FE7">
              <w:rPr>
                <w:sz w:val="16"/>
                <w:szCs w:val="16"/>
              </w:rPr>
              <w:t>rc3</w:t>
            </w:r>
          </w:p>
        </w:tc>
        <w:tc>
          <w:tcPr>
            <w:tcW w:w="1337" w:type="dxa"/>
            <w:vAlign w:val="top"/>
          </w:tcPr>
          <w:p w14:paraId="4BB8B2D2" w14:textId="0A9AAEDB" w:rsidR="00D90FE7" w:rsidRPr="00D90FE7" w:rsidRDefault="00D90FE7" w:rsidP="00D90FE7">
            <w:pPr>
              <w:rPr>
                <w:rFonts w:cs="Arial"/>
                <w:sz w:val="16"/>
                <w:szCs w:val="16"/>
              </w:rPr>
            </w:pPr>
            <w:r w:rsidRPr="00D90FE7">
              <w:rPr>
                <w:sz w:val="16"/>
                <w:szCs w:val="16"/>
              </w:rPr>
              <w:t>EntropyPc1</w:t>
            </w:r>
          </w:p>
        </w:tc>
        <w:tc>
          <w:tcPr>
            <w:tcW w:w="1338" w:type="dxa"/>
            <w:vAlign w:val="top"/>
          </w:tcPr>
          <w:p w14:paraId="07B10E0A" w14:textId="148BB674" w:rsidR="00D90FE7" w:rsidRPr="00D90FE7" w:rsidRDefault="00D90FE7" w:rsidP="00D90FE7">
            <w:pPr>
              <w:rPr>
                <w:rFonts w:cs="Arial"/>
                <w:sz w:val="16"/>
                <w:szCs w:val="16"/>
              </w:rPr>
            </w:pPr>
            <w:r w:rsidRPr="00D90FE7">
              <w:rPr>
                <w:sz w:val="16"/>
                <w:szCs w:val="16"/>
              </w:rPr>
              <w:t>KurtosisPc1</w:t>
            </w:r>
          </w:p>
        </w:tc>
        <w:tc>
          <w:tcPr>
            <w:tcW w:w="1337" w:type="dxa"/>
            <w:vAlign w:val="top"/>
          </w:tcPr>
          <w:p w14:paraId="2E7450C1" w14:textId="7DC4401E" w:rsidR="00D90FE7" w:rsidRPr="00D90FE7" w:rsidRDefault="00D90FE7" w:rsidP="00D90FE7">
            <w:pPr>
              <w:rPr>
                <w:rFonts w:cs="Arial"/>
                <w:sz w:val="16"/>
                <w:szCs w:val="16"/>
              </w:rPr>
            </w:pPr>
            <w:proofErr w:type="spellStart"/>
            <w:r w:rsidRPr="00D90FE7">
              <w:rPr>
                <w:sz w:val="16"/>
                <w:szCs w:val="16"/>
              </w:rPr>
              <w:t>SkewnessGn</w:t>
            </w:r>
            <w:proofErr w:type="spellEnd"/>
          </w:p>
        </w:tc>
        <w:tc>
          <w:tcPr>
            <w:tcW w:w="1343" w:type="dxa"/>
            <w:vAlign w:val="top"/>
          </w:tcPr>
          <w:p w14:paraId="3B0D3942" w14:textId="6BE11716" w:rsidR="00D90FE7" w:rsidRPr="00D90FE7" w:rsidRDefault="00D90FE7" w:rsidP="00D90FE7">
            <w:pPr>
              <w:rPr>
                <w:rFonts w:cs="Arial"/>
                <w:sz w:val="16"/>
                <w:szCs w:val="16"/>
              </w:rPr>
            </w:pPr>
            <w:proofErr w:type="spellStart"/>
            <w:r w:rsidRPr="00D90FE7">
              <w:rPr>
                <w:sz w:val="16"/>
                <w:szCs w:val="16"/>
              </w:rPr>
              <w:t>KurtosisGn</w:t>
            </w:r>
            <w:proofErr w:type="spellEnd"/>
          </w:p>
        </w:tc>
      </w:tr>
      <w:tr w:rsidR="00D90FE7" w:rsidRPr="00240C8B" w14:paraId="7C2963E8" w14:textId="77777777" w:rsidTr="001E3015">
        <w:trPr>
          <w:trHeight w:val="299"/>
        </w:trPr>
        <w:tc>
          <w:tcPr>
            <w:tcW w:w="1243" w:type="dxa"/>
          </w:tcPr>
          <w:p w14:paraId="7A7D8763" w14:textId="77777777" w:rsidR="00D90FE7" w:rsidRPr="00240C8B" w:rsidRDefault="00D90FE7" w:rsidP="00D90FE7">
            <w:pPr>
              <w:pStyle w:val="1TableText"/>
              <w:tabs>
                <w:tab w:val="num" w:pos="993"/>
              </w:tabs>
              <w:spacing w:before="0" w:after="0"/>
              <w:rPr>
                <w:rFonts w:cs="Arial"/>
              </w:rPr>
            </w:pPr>
            <w:r>
              <w:rPr>
                <w:rFonts w:cs="Arial"/>
              </w:rPr>
              <w:t>3</w:t>
            </w:r>
          </w:p>
        </w:tc>
        <w:tc>
          <w:tcPr>
            <w:tcW w:w="1113" w:type="dxa"/>
            <w:vAlign w:val="top"/>
          </w:tcPr>
          <w:p w14:paraId="32916675" w14:textId="1A68BE5C" w:rsidR="00D90FE7" w:rsidRPr="00D90FE7" w:rsidRDefault="00D90FE7" w:rsidP="00D90FE7">
            <w:pPr>
              <w:rPr>
                <w:rFonts w:cs="Arial"/>
                <w:sz w:val="16"/>
                <w:szCs w:val="16"/>
              </w:rPr>
            </w:pPr>
            <w:r w:rsidRPr="00D90FE7">
              <w:rPr>
                <w:sz w:val="16"/>
                <w:szCs w:val="16"/>
              </w:rPr>
              <w:t>pc2</w:t>
            </w:r>
          </w:p>
        </w:tc>
        <w:tc>
          <w:tcPr>
            <w:tcW w:w="1338" w:type="dxa"/>
            <w:vAlign w:val="top"/>
          </w:tcPr>
          <w:p w14:paraId="0F146E19" w14:textId="33FEABA2" w:rsidR="00D90FE7" w:rsidRPr="00D90FE7" w:rsidRDefault="00D90FE7" w:rsidP="00D90FE7">
            <w:pPr>
              <w:rPr>
                <w:rFonts w:cs="Arial"/>
                <w:sz w:val="16"/>
                <w:szCs w:val="16"/>
              </w:rPr>
            </w:pPr>
            <w:r w:rsidRPr="00D90FE7">
              <w:rPr>
                <w:sz w:val="16"/>
                <w:szCs w:val="16"/>
              </w:rPr>
              <w:t>rc3</w:t>
            </w:r>
          </w:p>
        </w:tc>
        <w:tc>
          <w:tcPr>
            <w:tcW w:w="1337" w:type="dxa"/>
            <w:vAlign w:val="top"/>
          </w:tcPr>
          <w:p w14:paraId="1DD07586" w14:textId="666C1CE9" w:rsidR="00D90FE7" w:rsidRPr="00D90FE7" w:rsidRDefault="00D90FE7" w:rsidP="00D90FE7">
            <w:pPr>
              <w:rPr>
                <w:rFonts w:cs="Arial"/>
                <w:sz w:val="16"/>
                <w:szCs w:val="16"/>
              </w:rPr>
            </w:pPr>
            <w:r w:rsidRPr="00D90FE7">
              <w:rPr>
                <w:sz w:val="16"/>
                <w:szCs w:val="16"/>
              </w:rPr>
              <w:t>MeanPc1</w:t>
            </w:r>
          </w:p>
        </w:tc>
        <w:tc>
          <w:tcPr>
            <w:tcW w:w="1338" w:type="dxa"/>
            <w:vAlign w:val="top"/>
          </w:tcPr>
          <w:p w14:paraId="6139513F" w14:textId="35920F04" w:rsidR="00D90FE7" w:rsidRPr="00D90FE7" w:rsidRDefault="00D90FE7" w:rsidP="00D90FE7">
            <w:pPr>
              <w:rPr>
                <w:rFonts w:cs="Arial"/>
                <w:sz w:val="16"/>
                <w:szCs w:val="16"/>
              </w:rPr>
            </w:pPr>
            <w:proofErr w:type="spellStart"/>
            <w:r w:rsidRPr="00D90FE7">
              <w:rPr>
                <w:sz w:val="16"/>
                <w:szCs w:val="16"/>
              </w:rPr>
              <w:t>StdGn</w:t>
            </w:r>
            <w:proofErr w:type="spellEnd"/>
          </w:p>
        </w:tc>
        <w:tc>
          <w:tcPr>
            <w:tcW w:w="1337" w:type="dxa"/>
            <w:vAlign w:val="top"/>
          </w:tcPr>
          <w:p w14:paraId="6EEEC73C" w14:textId="03DBFC46" w:rsidR="00D90FE7" w:rsidRPr="00D90FE7" w:rsidRDefault="00D90FE7" w:rsidP="00D90FE7">
            <w:pPr>
              <w:rPr>
                <w:rFonts w:cs="Arial"/>
                <w:sz w:val="16"/>
                <w:szCs w:val="16"/>
              </w:rPr>
            </w:pPr>
            <w:proofErr w:type="spellStart"/>
            <w:r w:rsidRPr="00D90FE7">
              <w:rPr>
                <w:sz w:val="16"/>
                <w:szCs w:val="16"/>
              </w:rPr>
              <w:t>MedianRVI</w:t>
            </w:r>
            <w:proofErr w:type="spellEnd"/>
          </w:p>
        </w:tc>
        <w:tc>
          <w:tcPr>
            <w:tcW w:w="1343" w:type="dxa"/>
            <w:vAlign w:val="top"/>
          </w:tcPr>
          <w:p w14:paraId="2736CB7E" w14:textId="5B18E414" w:rsidR="00D90FE7" w:rsidRPr="00D90FE7" w:rsidRDefault="00D90FE7" w:rsidP="00D90FE7">
            <w:pPr>
              <w:rPr>
                <w:rFonts w:cs="Arial"/>
                <w:sz w:val="16"/>
                <w:szCs w:val="16"/>
              </w:rPr>
            </w:pPr>
            <w:proofErr w:type="spellStart"/>
            <w:r w:rsidRPr="00D90FE7">
              <w:rPr>
                <w:sz w:val="16"/>
                <w:szCs w:val="16"/>
              </w:rPr>
              <w:t>KurtosisNDVI</w:t>
            </w:r>
            <w:proofErr w:type="spellEnd"/>
          </w:p>
        </w:tc>
      </w:tr>
      <w:tr w:rsidR="00D90FE7" w:rsidRPr="00240C8B" w14:paraId="1E8E151C" w14:textId="77777777" w:rsidTr="001E3015">
        <w:trPr>
          <w:trHeight w:val="299"/>
        </w:trPr>
        <w:tc>
          <w:tcPr>
            <w:tcW w:w="1243" w:type="dxa"/>
          </w:tcPr>
          <w:p w14:paraId="5AEAB1E4" w14:textId="77777777" w:rsidR="00D90FE7" w:rsidRPr="00240C8B" w:rsidRDefault="00D90FE7" w:rsidP="00D90FE7">
            <w:pPr>
              <w:pStyle w:val="1TableText"/>
              <w:tabs>
                <w:tab w:val="num" w:pos="993"/>
              </w:tabs>
              <w:spacing w:before="0" w:after="0"/>
              <w:rPr>
                <w:rFonts w:cs="Arial"/>
              </w:rPr>
            </w:pPr>
            <w:r>
              <w:rPr>
                <w:rFonts w:cs="Arial"/>
              </w:rPr>
              <w:t>4</w:t>
            </w:r>
          </w:p>
        </w:tc>
        <w:tc>
          <w:tcPr>
            <w:tcW w:w="1113" w:type="dxa"/>
            <w:vAlign w:val="top"/>
          </w:tcPr>
          <w:p w14:paraId="667E2BDF" w14:textId="4DE78AF8" w:rsidR="00D90FE7" w:rsidRPr="00D90FE7" w:rsidRDefault="00D90FE7" w:rsidP="00D90FE7">
            <w:pPr>
              <w:rPr>
                <w:rFonts w:cs="Arial"/>
                <w:sz w:val="16"/>
                <w:szCs w:val="16"/>
              </w:rPr>
            </w:pPr>
            <w:r w:rsidRPr="00D90FE7">
              <w:rPr>
                <w:sz w:val="16"/>
                <w:szCs w:val="16"/>
              </w:rPr>
              <w:t>pc2</w:t>
            </w:r>
          </w:p>
        </w:tc>
        <w:tc>
          <w:tcPr>
            <w:tcW w:w="1338" w:type="dxa"/>
            <w:vAlign w:val="top"/>
          </w:tcPr>
          <w:p w14:paraId="1165E68D" w14:textId="7CF0972C" w:rsidR="00D90FE7" w:rsidRPr="00D90FE7" w:rsidRDefault="00D90FE7" w:rsidP="00D90FE7">
            <w:pPr>
              <w:rPr>
                <w:rFonts w:cs="Arial"/>
                <w:sz w:val="16"/>
                <w:szCs w:val="16"/>
              </w:rPr>
            </w:pPr>
            <w:r w:rsidRPr="00D90FE7">
              <w:rPr>
                <w:sz w:val="16"/>
                <w:szCs w:val="16"/>
              </w:rPr>
              <w:t>tc4</w:t>
            </w:r>
          </w:p>
        </w:tc>
        <w:tc>
          <w:tcPr>
            <w:tcW w:w="1337" w:type="dxa"/>
            <w:vAlign w:val="top"/>
          </w:tcPr>
          <w:p w14:paraId="0D4A6F37" w14:textId="380D4DAD" w:rsidR="00D90FE7" w:rsidRPr="00D90FE7" w:rsidRDefault="00D90FE7" w:rsidP="00D90FE7">
            <w:pPr>
              <w:rPr>
                <w:rFonts w:cs="Arial"/>
                <w:sz w:val="16"/>
                <w:szCs w:val="16"/>
              </w:rPr>
            </w:pPr>
            <w:r w:rsidRPr="00D90FE7">
              <w:rPr>
                <w:sz w:val="16"/>
                <w:szCs w:val="16"/>
              </w:rPr>
              <w:t>EntropyPc1</w:t>
            </w:r>
          </w:p>
        </w:tc>
        <w:tc>
          <w:tcPr>
            <w:tcW w:w="1338" w:type="dxa"/>
            <w:vAlign w:val="top"/>
          </w:tcPr>
          <w:p w14:paraId="7B994919" w14:textId="7E36D3C6" w:rsidR="00D90FE7" w:rsidRPr="00D90FE7" w:rsidRDefault="00D90FE7" w:rsidP="00D90FE7">
            <w:pPr>
              <w:rPr>
                <w:rFonts w:cs="Arial"/>
                <w:sz w:val="16"/>
                <w:szCs w:val="16"/>
              </w:rPr>
            </w:pPr>
            <w:proofErr w:type="spellStart"/>
            <w:r w:rsidRPr="00D90FE7">
              <w:rPr>
                <w:sz w:val="16"/>
                <w:szCs w:val="16"/>
              </w:rPr>
              <w:t>StdRVI</w:t>
            </w:r>
            <w:proofErr w:type="spellEnd"/>
          </w:p>
        </w:tc>
        <w:tc>
          <w:tcPr>
            <w:tcW w:w="1337" w:type="dxa"/>
            <w:vAlign w:val="top"/>
          </w:tcPr>
          <w:p w14:paraId="42964628" w14:textId="4E3AD91E" w:rsidR="00D90FE7" w:rsidRPr="00D90FE7" w:rsidRDefault="00D90FE7" w:rsidP="00D90FE7">
            <w:pPr>
              <w:rPr>
                <w:rFonts w:cs="Arial"/>
                <w:sz w:val="16"/>
                <w:szCs w:val="16"/>
              </w:rPr>
            </w:pPr>
            <w:r w:rsidRPr="00D90FE7">
              <w:rPr>
                <w:sz w:val="16"/>
                <w:szCs w:val="16"/>
              </w:rPr>
              <w:t>pc3</w:t>
            </w:r>
          </w:p>
        </w:tc>
        <w:tc>
          <w:tcPr>
            <w:tcW w:w="1343" w:type="dxa"/>
            <w:vAlign w:val="top"/>
          </w:tcPr>
          <w:p w14:paraId="2EDE3B1A" w14:textId="47F56895" w:rsidR="00D90FE7" w:rsidRPr="00D90FE7" w:rsidRDefault="00D90FE7" w:rsidP="00D90FE7">
            <w:pPr>
              <w:rPr>
                <w:rFonts w:cs="Arial"/>
                <w:sz w:val="16"/>
                <w:szCs w:val="16"/>
              </w:rPr>
            </w:pPr>
            <w:proofErr w:type="spellStart"/>
            <w:r w:rsidRPr="00D90FE7">
              <w:rPr>
                <w:sz w:val="16"/>
                <w:szCs w:val="16"/>
              </w:rPr>
              <w:t>MeanRVI</w:t>
            </w:r>
            <w:proofErr w:type="spellEnd"/>
          </w:p>
        </w:tc>
      </w:tr>
      <w:tr w:rsidR="00D90FE7" w:rsidRPr="00240C8B" w14:paraId="598CCB50" w14:textId="77777777" w:rsidTr="001E3015">
        <w:trPr>
          <w:trHeight w:val="299"/>
        </w:trPr>
        <w:tc>
          <w:tcPr>
            <w:tcW w:w="1243" w:type="dxa"/>
          </w:tcPr>
          <w:p w14:paraId="4BCCA3A5" w14:textId="77777777" w:rsidR="00D90FE7" w:rsidRPr="00240C8B" w:rsidRDefault="00D90FE7" w:rsidP="00D90FE7">
            <w:pPr>
              <w:pStyle w:val="1TableText"/>
              <w:tabs>
                <w:tab w:val="num" w:pos="993"/>
              </w:tabs>
              <w:spacing w:before="0" w:after="0"/>
              <w:rPr>
                <w:rFonts w:cs="Arial"/>
              </w:rPr>
            </w:pPr>
            <w:r>
              <w:rPr>
                <w:rFonts w:cs="Arial"/>
              </w:rPr>
              <w:t>5</w:t>
            </w:r>
          </w:p>
        </w:tc>
        <w:tc>
          <w:tcPr>
            <w:tcW w:w="1113" w:type="dxa"/>
            <w:vAlign w:val="top"/>
          </w:tcPr>
          <w:p w14:paraId="34A405A5" w14:textId="770986A6" w:rsidR="00D90FE7" w:rsidRPr="00D90FE7" w:rsidRDefault="00D90FE7" w:rsidP="00D90FE7">
            <w:pPr>
              <w:rPr>
                <w:rFonts w:cs="Arial"/>
                <w:sz w:val="16"/>
                <w:szCs w:val="16"/>
              </w:rPr>
            </w:pPr>
            <w:r w:rsidRPr="00D90FE7">
              <w:rPr>
                <w:sz w:val="16"/>
                <w:szCs w:val="16"/>
              </w:rPr>
              <w:t>pc2</w:t>
            </w:r>
          </w:p>
        </w:tc>
        <w:tc>
          <w:tcPr>
            <w:tcW w:w="1338" w:type="dxa"/>
            <w:vAlign w:val="top"/>
          </w:tcPr>
          <w:p w14:paraId="137948FC" w14:textId="0D5A5C1F" w:rsidR="00D90FE7" w:rsidRPr="00D90FE7" w:rsidRDefault="00D90FE7" w:rsidP="00D90FE7">
            <w:pPr>
              <w:rPr>
                <w:rFonts w:cs="Arial"/>
                <w:sz w:val="16"/>
                <w:szCs w:val="16"/>
              </w:rPr>
            </w:pPr>
            <w:r w:rsidRPr="00D90FE7">
              <w:rPr>
                <w:sz w:val="16"/>
                <w:szCs w:val="16"/>
              </w:rPr>
              <w:t>rc3</w:t>
            </w:r>
          </w:p>
        </w:tc>
        <w:tc>
          <w:tcPr>
            <w:tcW w:w="1337" w:type="dxa"/>
            <w:vAlign w:val="top"/>
          </w:tcPr>
          <w:p w14:paraId="2EF1AE4F" w14:textId="59057C99" w:rsidR="00D90FE7" w:rsidRPr="00D90FE7" w:rsidRDefault="00D90FE7" w:rsidP="00D90FE7">
            <w:pPr>
              <w:rPr>
                <w:rFonts w:cs="Arial"/>
                <w:sz w:val="16"/>
                <w:szCs w:val="16"/>
              </w:rPr>
            </w:pPr>
            <w:r w:rsidRPr="00D90FE7">
              <w:rPr>
                <w:sz w:val="16"/>
                <w:szCs w:val="16"/>
              </w:rPr>
              <w:t>EntropyPc1</w:t>
            </w:r>
          </w:p>
        </w:tc>
        <w:tc>
          <w:tcPr>
            <w:tcW w:w="1338" w:type="dxa"/>
            <w:vAlign w:val="top"/>
          </w:tcPr>
          <w:p w14:paraId="08B8E079" w14:textId="3F91649A" w:rsidR="00D90FE7" w:rsidRPr="00D90FE7" w:rsidRDefault="00D90FE7" w:rsidP="00D90FE7">
            <w:pPr>
              <w:rPr>
                <w:rFonts w:cs="Arial"/>
                <w:sz w:val="16"/>
                <w:szCs w:val="16"/>
              </w:rPr>
            </w:pPr>
            <w:proofErr w:type="spellStart"/>
            <w:r w:rsidRPr="00D90FE7">
              <w:rPr>
                <w:sz w:val="16"/>
                <w:szCs w:val="16"/>
              </w:rPr>
              <w:t>KurtosisGn</w:t>
            </w:r>
            <w:proofErr w:type="spellEnd"/>
          </w:p>
        </w:tc>
        <w:tc>
          <w:tcPr>
            <w:tcW w:w="1337" w:type="dxa"/>
            <w:vAlign w:val="top"/>
          </w:tcPr>
          <w:p w14:paraId="37883848" w14:textId="26704411" w:rsidR="00D90FE7" w:rsidRPr="00D90FE7" w:rsidRDefault="00D90FE7" w:rsidP="00D90FE7">
            <w:pPr>
              <w:rPr>
                <w:rFonts w:cs="Arial"/>
                <w:sz w:val="16"/>
                <w:szCs w:val="16"/>
              </w:rPr>
            </w:pPr>
            <w:proofErr w:type="spellStart"/>
            <w:r w:rsidRPr="00D90FE7">
              <w:rPr>
                <w:sz w:val="16"/>
                <w:szCs w:val="16"/>
              </w:rPr>
              <w:t>SkewnessGn</w:t>
            </w:r>
            <w:proofErr w:type="spellEnd"/>
          </w:p>
        </w:tc>
        <w:tc>
          <w:tcPr>
            <w:tcW w:w="1343" w:type="dxa"/>
            <w:vAlign w:val="top"/>
          </w:tcPr>
          <w:p w14:paraId="411EE6E6" w14:textId="02AD5974" w:rsidR="00D90FE7" w:rsidRPr="00D90FE7" w:rsidRDefault="00D90FE7" w:rsidP="00D90FE7">
            <w:pPr>
              <w:rPr>
                <w:rFonts w:cs="Arial"/>
                <w:sz w:val="16"/>
                <w:szCs w:val="16"/>
              </w:rPr>
            </w:pPr>
            <w:r w:rsidRPr="00D90FE7">
              <w:rPr>
                <w:sz w:val="16"/>
                <w:szCs w:val="16"/>
              </w:rPr>
              <w:t>SkewnessPc1</w:t>
            </w:r>
          </w:p>
        </w:tc>
      </w:tr>
    </w:tbl>
    <w:p w14:paraId="6D078C43" w14:textId="77777777" w:rsidR="00D21496" w:rsidRDefault="00D21496" w:rsidP="00D21496"/>
    <w:p w14:paraId="337D314C" w14:textId="7D1F114B" w:rsidR="00AE5B95" w:rsidRDefault="007B340C" w:rsidP="004A093F">
      <w:pPr>
        <w:spacing w:line="360" w:lineRule="auto"/>
        <w:jc w:val="both"/>
      </w:pPr>
      <w:r>
        <w:t>Next</w:t>
      </w:r>
      <w:r w:rsidR="004A093F">
        <w:t>,</w:t>
      </w:r>
      <w:r>
        <w:t xml:space="preserve"> the </w:t>
      </w:r>
      <w:r w:rsidR="001E3015">
        <w:t>sensitivity</w:t>
      </w:r>
      <w:r>
        <w:t xml:space="preserve"> </w:t>
      </w:r>
      <w:r w:rsidR="001E3015">
        <w:t>to</w:t>
      </w:r>
      <w:r>
        <w:t xml:space="preserve"> the selection criterion was evaluated by running a forward selection procedure with </w:t>
      </w:r>
      <w:r w:rsidR="001E3015">
        <w:t xml:space="preserve">following criteria: inter–intra class distance, sum of </w:t>
      </w:r>
      <w:proofErr w:type="spellStart"/>
      <w:r w:rsidR="001E3015">
        <w:t>Mahalanobis</w:t>
      </w:r>
      <w:proofErr w:type="spellEnd"/>
      <w:r w:rsidR="001E3015">
        <w:t xml:space="preserve"> distances and the accuracies of naïve Bayes, decision tree and normal Bayes classifiers</w:t>
      </w:r>
      <w:r>
        <w:t xml:space="preserve">.  </w:t>
      </w:r>
      <w:r w:rsidR="001E3015">
        <w:t xml:space="preserve">Results </w:t>
      </w:r>
      <w:r w:rsidR="004A093F">
        <w:t xml:space="preserve">in </w:t>
      </w:r>
      <w:r w:rsidR="004A093F">
        <w:fldChar w:fldCharType="begin"/>
      </w:r>
      <w:r w:rsidR="004A093F">
        <w:instrText xml:space="preserve"> REF _Ref395463930 \h </w:instrText>
      </w:r>
      <w:r w:rsidR="004A093F">
        <w:fldChar w:fldCharType="separate"/>
      </w:r>
      <w:r w:rsidR="007701D5">
        <w:t xml:space="preserve">Table </w:t>
      </w:r>
      <w:r w:rsidR="007701D5">
        <w:rPr>
          <w:noProof/>
        </w:rPr>
        <w:t>3</w:t>
      </w:r>
      <w:r w:rsidR="007701D5">
        <w:t>.</w:t>
      </w:r>
      <w:r w:rsidR="007701D5">
        <w:rPr>
          <w:noProof/>
        </w:rPr>
        <w:t>5</w:t>
      </w:r>
      <w:r w:rsidR="004A093F">
        <w:fldChar w:fldCharType="end"/>
      </w:r>
      <w:r w:rsidR="004A093F">
        <w:t xml:space="preserve"> </w:t>
      </w:r>
      <w:r w:rsidR="001E3015">
        <w:t>show significant var</w:t>
      </w:r>
      <w:r w:rsidR="00AE5B95">
        <w:t>iation in the first six select</w:t>
      </w:r>
      <w:r w:rsidR="00CA14AF">
        <w:t>ed features, although certain features such as pc2</w:t>
      </w:r>
      <w:r w:rsidR="004A093F">
        <w:t>,</w:t>
      </w:r>
      <w:r w:rsidR="00CA14AF">
        <w:t xml:space="preserve"> MeanPc1 and MedianPc1 are favoured by differing criteria.  </w:t>
      </w:r>
    </w:p>
    <w:p w14:paraId="6CE19370" w14:textId="77777777" w:rsidR="00AE5B95" w:rsidRDefault="00AE5B95" w:rsidP="007B340C">
      <w:pPr>
        <w:pStyle w:val="1Tablecaption"/>
        <w:keepNext/>
        <w:keepLines/>
      </w:pPr>
      <w:bookmarkStart w:id="1709" w:name="_Ref395443799"/>
    </w:p>
    <w:p w14:paraId="6F217208" w14:textId="5323616E" w:rsidR="007B340C" w:rsidRDefault="007B340C" w:rsidP="007B340C">
      <w:pPr>
        <w:pStyle w:val="1Tablecaption"/>
        <w:keepNext/>
        <w:keepLines/>
      </w:pPr>
      <w:bookmarkStart w:id="1710" w:name="_Ref395463930"/>
      <w:bookmarkStart w:id="1711" w:name="_Toc418946205"/>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5</w:t>
      </w:r>
      <w:r>
        <w:fldChar w:fldCharType="end"/>
      </w:r>
      <w:bookmarkEnd w:id="1709"/>
      <w:bookmarkEnd w:id="1710"/>
      <w:r>
        <w:t xml:space="preserve">   </w:t>
      </w:r>
      <w:r w:rsidR="00285A32">
        <w:t xml:space="preserve">Experiment 2: </w:t>
      </w:r>
      <w:r>
        <w:t xml:space="preserve">Forward selection results for </w:t>
      </w:r>
      <w:r w:rsidR="001E3015">
        <w:t>different selection criteria</w:t>
      </w:r>
      <w:bookmarkEnd w:id="1711"/>
    </w:p>
    <w:tbl>
      <w:tblPr>
        <w:tblStyle w:val="MyThesisTable"/>
        <w:tblW w:w="9049" w:type="dxa"/>
        <w:tblLayout w:type="fixed"/>
        <w:tblLook w:val="04A0" w:firstRow="1" w:lastRow="0" w:firstColumn="1" w:lastColumn="0" w:noHBand="0" w:noVBand="1"/>
      </w:tblPr>
      <w:tblGrid>
        <w:gridCol w:w="1243"/>
        <w:gridCol w:w="1301"/>
        <w:gridCol w:w="1301"/>
        <w:gridCol w:w="1301"/>
        <w:gridCol w:w="1301"/>
        <w:gridCol w:w="1301"/>
        <w:gridCol w:w="1301"/>
      </w:tblGrid>
      <w:tr w:rsidR="007B340C" w:rsidRPr="00240C8B" w14:paraId="2811DC94"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1208EDF" w14:textId="2BDF0E91" w:rsidR="007B340C" w:rsidRPr="00A37BF6" w:rsidRDefault="001E3015" w:rsidP="00AE5B95">
            <w:pPr>
              <w:pStyle w:val="1TableText"/>
              <w:tabs>
                <w:tab w:val="num" w:pos="993"/>
              </w:tabs>
              <w:spacing w:before="0" w:after="0"/>
              <w:rPr>
                <w:rFonts w:cs="Arial"/>
              </w:rPr>
            </w:pPr>
            <w:r>
              <w:rPr>
                <w:rFonts w:cs="Arial"/>
              </w:rPr>
              <w:t>Criterion</w:t>
            </w:r>
          </w:p>
        </w:tc>
        <w:tc>
          <w:tcPr>
            <w:tcW w:w="7806" w:type="dxa"/>
            <w:gridSpan w:val="6"/>
          </w:tcPr>
          <w:p w14:paraId="0915E57F" w14:textId="47B48CE4" w:rsidR="007B340C" w:rsidRPr="00A37BF6" w:rsidRDefault="007B340C"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1E3015" w:rsidRPr="00240C8B" w14:paraId="3623A12B" w14:textId="77777777" w:rsidTr="001E3015">
        <w:trPr>
          <w:trHeight w:val="299"/>
        </w:trPr>
        <w:tc>
          <w:tcPr>
            <w:tcW w:w="1243" w:type="dxa"/>
          </w:tcPr>
          <w:p w14:paraId="5047F062" w14:textId="346D4CA6" w:rsidR="001E3015" w:rsidRPr="00240C8B" w:rsidRDefault="001E3015" w:rsidP="001E3015">
            <w:pPr>
              <w:pStyle w:val="1TableText"/>
              <w:tabs>
                <w:tab w:val="num" w:pos="993"/>
              </w:tabs>
              <w:spacing w:before="0" w:after="0"/>
              <w:rPr>
                <w:rFonts w:cs="Arial"/>
              </w:rPr>
            </w:pPr>
            <w:r>
              <w:rPr>
                <w:rFonts w:cs="Arial"/>
              </w:rPr>
              <w:t>Inter-intra</w:t>
            </w:r>
          </w:p>
        </w:tc>
        <w:tc>
          <w:tcPr>
            <w:tcW w:w="1301" w:type="dxa"/>
            <w:vAlign w:val="top"/>
          </w:tcPr>
          <w:p w14:paraId="72DDB88A" w14:textId="1FACBE9D" w:rsidR="001E3015" w:rsidRPr="001E3015" w:rsidRDefault="001E3015" w:rsidP="001E3015">
            <w:pPr>
              <w:rPr>
                <w:rFonts w:cs="Arial"/>
                <w:sz w:val="16"/>
                <w:szCs w:val="16"/>
              </w:rPr>
            </w:pPr>
            <w:proofErr w:type="spellStart"/>
            <w:r w:rsidRPr="001E3015">
              <w:rPr>
                <w:sz w:val="16"/>
                <w:szCs w:val="16"/>
              </w:rPr>
              <w:t>rN</w:t>
            </w:r>
            <w:proofErr w:type="spellEnd"/>
          </w:p>
        </w:tc>
        <w:tc>
          <w:tcPr>
            <w:tcW w:w="1301" w:type="dxa"/>
            <w:vAlign w:val="top"/>
          </w:tcPr>
          <w:p w14:paraId="3EFD7746" w14:textId="01598CEE" w:rsidR="001E3015" w:rsidRPr="001E3015" w:rsidRDefault="001E3015" w:rsidP="001E3015">
            <w:pPr>
              <w:rPr>
                <w:rFonts w:cs="Arial"/>
                <w:sz w:val="16"/>
                <w:szCs w:val="16"/>
              </w:rPr>
            </w:pPr>
            <w:r w:rsidRPr="001E3015">
              <w:rPr>
                <w:sz w:val="16"/>
                <w:szCs w:val="16"/>
              </w:rPr>
              <w:t>NIR</w:t>
            </w:r>
          </w:p>
        </w:tc>
        <w:tc>
          <w:tcPr>
            <w:tcW w:w="1301" w:type="dxa"/>
            <w:vAlign w:val="top"/>
          </w:tcPr>
          <w:p w14:paraId="1CD59D10" w14:textId="47A63018" w:rsidR="001E3015" w:rsidRPr="001E3015" w:rsidRDefault="001E3015" w:rsidP="001E3015">
            <w:pPr>
              <w:rPr>
                <w:rFonts w:cs="Arial"/>
                <w:sz w:val="16"/>
                <w:szCs w:val="16"/>
              </w:rPr>
            </w:pPr>
            <w:r w:rsidRPr="001E3015">
              <w:rPr>
                <w:sz w:val="16"/>
                <w:szCs w:val="16"/>
              </w:rPr>
              <w:t>rc3</w:t>
            </w:r>
          </w:p>
        </w:tc>
        <w:tc>
          <w:tcPr>
            <w:tcW w:w="1301" w:type="dxa"/>
            <w:vAlign w:val="top"/>
          </w:tcPr>
          <w:p w14:paraId="49F7201D" w14:textId="26717CEA" w:rsidR="001E3015" w:rsidRPr="001E3015" w:rsidRDefault="001E3015" w:rsidP="001E3015">
            <w:pPr>
              <w:rPr>
                <w:rFonts w:cs="Arial"/>
                <w:sz w:val="16"/>
                <w:szCs w:val="16"/>
              </w:rPr>
            </w:pPr>
            <w:r w:rsidRPr="001E3015">
              <w:rPr>
                <w:sz w:val="16"/>
                <w:szCs w:val="16"/>
              </w:rPr>
              <w:t>R</w:t>
            </w:r>
          </w:p>
        </w:tc>
        <w:tc>
          <w:tcPr>
            <w:tcW w:w="1301" w:type="dxa"/>
            <w:vAlign w:val="top"/>
          </w:tcPr>
          <w:p w14:paraId="2897E64F" w14:textId="0F06ED69" w:rsidR="001E3015" w:rsidRPr="001E3015" w:rsidRDefault="001E3015" w:rsidP="001E3015">
            <w:pPr>
              <w:rPr>
                <w:rFonts w:cs="Arial"/>
                <w:sz w:val="16"/>
                <w:szCs w:val="16"/>
              </w:rPr>
            </w:pPr>
            <w:proofErr w:type="spellStart"/>
            <w:r w:rsidRPr="001E3015">
              <w:rPr>
                <w:sz w:val="16"/>
                <w:szCs w:val="16"/>
              </w:rPr>
              <w:t>StdRVI</w:t>
            </w:r>
            <w:proofErr w:type="spellEnd"/>
          </w:p>
        </w:tc>
        <w:tc>
          <w:tcPr>
            <w:tcW w:w="1301" w:type="dxa"/>
            <w:vAlign w:val="top"/>
          </w:tcPr>
          <w:p w14:paraId="666B1C25" w14:textId="6AD77C5C" w:rsidR="001E3015" w:rsidRPr="001E3015" w:rsidRDefault="001E3015" w:rsidP="001E3015">
            <w:pPr>
              <w:rPr>
                <w:rFonts w:cs="Arial"/>
                <w:sz w:val="16"/>
                <w:szCs w:val="16"/>
              </w:rPr>
            </w:pPr>
            <w:proofErr w:type="spellStart"/>
            <w:r w:rsidRPr="001E3015">
              <w:rPr>
                <w:sz w:val="16"/>
                <w:szCs w:val="16"/>
              </w:rPr>
              <w:t>StdNDVI</w:t>
            </w:r>
            <w:proofErr w:type="spellEnd"/>
          </w:p>
        </w:tc>
      </w:tr>
      <w:tr w:rsidR="001E3015" w:rsidRPr="00240C8B" w14:paraId="63F42FD8" w14:textId="77777777" w:rsidTr="001E3015">
        <w:trPr>
          <w:trHeight w:val="299"/>
        </w:trPr>
        <w:tc>
          <w:tcPr>
            <w:tcW w:w="1243" w:type="dxa"/>
          </w:tcPr>
          <w:p w14:paraId="0FEAAD6A" w14:textId="149E5BD8" w:rsidR="001E3015" w:rsidRPr="00240C8B" w:rsidRDefault="001E3015" w:rsidP="001E3015">
            <w:pPr>
              <w:pStyle w:val="1TableText"/>
              <w:tabs>
                <w:tab w:val="num" w:pos="993"/>
              </w:tabs>
              <w:spacing w:before="0" w:after="0"/>
              <w:rPr>
                <w:rFonts w:cs="Arial"/>
              </w:rPr>
            </w:pPr>
            <w:proofErr w:type="spellStart"/>
            <w:r>
              <w:rPr>
                <w:rFonts w:cs="Arial"/>
              </w:rPr>
              <w:t>Mahalanobis</w:t>
            </w:r>
            <w:proofErr w:type="spellEnd"/>
          </w:p>
        </w:tc>
        <w:tc>
          <w:tcPr>
            <w:tcW w:w="1301" w:type="dxa"/>
            <w:vAlign w:val="top"/>
          </w:tcPr>
          <w:p w14:paraId="390B773A" w14:textId="6A58798B" w:rsidR="001E3015" w:rsidRPr="001E3015" w:rsidRDefault="001E3015" w:rsidP="001E3015">
            <w:pPr>
              <w:rPr>
                <w:rFonts w:cs="Arial"/>
                <w:sz w:val="16"/>
                <w:szCs w:val="16"/>
              </w:rPr>
            </w:pPr>
            <w:proofErr w:type="spellStart"/>
            <w:r w:rsidRPr="001E3015">
              <w:rPr>
                <w:sz w:val="16"/>
                <w:szCs w:val="16"/>
              </w:rPr>
              <w:t>MedianNDVI</w:t>
            </w:r>
            <w:proofErr w:type="spellEnd"/>
          </w:p>
        </w:tc>
        <w:tc>
          <w:tcPr>
            <w:tcW w:w="1301" w:type="dxa"/>
            <w:vAlign w:val="top"/>
          </w:tcPr>
          <w:p w14:paraId="07E9BCFF" w14:textId="11F81DBF" w:rsidR="001E3015" w:rsidRPr="001E3015" w:rsidRDefault="001E3015" w:rsidP="001E3015">
            <w:pPr>
              <w:rPr>
                <w:rFonts w:cs="Arial"/>
                <w:sz w:val="16"/>
                <w:szCs w:val="16"/>
              </w:rPr>
            </w:pPr>
            <w:r w:rsidRPr="001E3015">
              <w:rPr>
                <w:sz w:val="16"/>
                <w:szCs w:val="16"/>
              </w:rPr>
              <w:t>rc3</w:t>
            </w:r>
          </w:p>
        </w:tc>
        <w:tc>
          <w:tcPr>
            <w:tcW w:w="1301" w:type="dxa"/>
            <w:vAlign w:val="top"/>
          </w:tcPr>
          <w:p w14:paraId="2D043CB5" w14:textId="0B4074AC" w:rsidR="001E3015" w:rsidRPr="001E3015" w:rsidRDefault="001E3015" w:rsidP="001E3015">
            <w:pPr>
              <w:rPr>
                <w:rFonts w:cs="Arial"/>
                <w:sz w:val="16"/>
                <w:szCs w:val="16"/>
              </w:rPr>
            </w:pPr>
            <w:r w:rsidRPr="001E3015">
              <w:rPr>
                <w:sz w:val="16"/>
                <w:szCs w:val="16"/>
              </w:rPr>
              <w:t>MeanPc1</w:t>
            </w:r>
          </w:p>
        </w:tc>
        <w:tc>
          <w:tcPr>
            <w:tcW w:w="1301" w:type="dxa"/>
            <w:vAlign w:val="top"/>
          </w:tcPr>
          <w:p w14:paraId="1699BCD4" w14:textId="24978118" w:rsidR="001E3015" w:rsidRPr="001E3015" w:rsidRDefault="001E3015" w:rsidP="001E3015">
            <w:pPr>
              <w:rPr>
                <w:rFonts w:cs="Arial"/>
                <w:sz w:val="16"/>
                <w:szCs w:val="16"/>
              </w:rPr>
            </w:pPr>
            <w:r w:rsidRPr="001E3015">
              <w:rPr>
                <w:sz w:val="16"/>
                <w:szCs w:val="16"/>
              </w:rPr>
              <w:t>pc2</w:t>
            </w:r>
          </w:p>
        </w:tc>
        <w:tc>
          <w:tcPr>
            <w:tcW w:w="1301" w:type="dxa"/>
            <w:vAlign w:val="top"/>
          </w:tcPr>
          <w:p w14:paraId="22EDD906" w14:textId="32649336" w:rsidR="001E3015" w:rsidRPr="001E3015" w:rsidRDefault="001E3015" w:rsidP="001E3015">
            <w:pPr>
              <w:rPr>
                <w:rFonts w:cs="Arial"/>
                <w:sz w:val="16"/>
                <w:szCs w:val="16"/>
              </w:rPr>
            </w:pPr>
            <w:r w:rsidRPr="001E3015">
              <w:rPr>
                <w:sz w:val="16"/>
                <w:szCs w:val="16"/>
              </w:rPr>
              <w:t>pc4</w:t>
            </w:r>
          </w:p>
        </w:tc>
        <w:tc>
          <w:tcPr>
            <w:tcW w:w="1301" w:type="dxa"/>
            <w:vAlign w:val="top"/>
          </w:tcPr>
          <w:p w14:paraId="19AB8403" w14:textId="0C548E4D" w:rsidR="001E3015" w:rsidRPr="001E3015" w:rsidRDefault="001E3015" w:rsidP="001E3015">
            <w:pPr>
              <w:rPr>
                <w:rFonts w:cs="Arial"/>
                <w:sz w:val="16"/>
                <w:szCs w:val="16"/>
              </w:rPr>
            </w:pPr>
            <w:proofErr w:type="spellStart"/>
            <w:r w:rsidRPr="001E3015">
              <w:rPr>
                <w:sz w:val="16"/>
                <w:szCs w:val="16"/>
              </w:rPr>
              <w:t>StdRVI</w:t>
            </w:r>
            <w:proofErr w:type="spellEnd"/>
          </w:p>
        </w:tc>
      </w:tr>
      <w:tr w:rsidR="001E3015" w:rsidRPr="00240C8B" w14:paraId="6FFE93FA" w14:textId="77777777" w:rsidTr="001E3015">
        <w:trPr>
          <w:trHeight w:val="299"/>
        </w:trPr>
        <w:tc>
          <w:tcPr>
            <w:tcW w:w="1243" w:type="dxa"/>
          </w:tcPr>
          <w:p w14:paraId="29DC599F" w14:textId="3E15AECB" w:rsidR="001E3015" w:rsidRPr="00240C8B" w:rsidRDefault="001E3015" w:rsidP="001E3015">
            <w:pPr>
              <w:pStyle w:val="1TableText"/>
              <w:tabs>
                <w:tab w:val="num" w:pos="993"/>
              </w:tabs>
              <w:spacing w:before="0" w:after="0"/>
              <w:rPr>
                <w:rFonts w:cs="Arial"/>
              </w:rPr>
            </w:pPr>
            <w:r>
              <w:rPr>
                <w:rFonts w:cs="Arial"/>
              </w:rPr>
              <w:t>Naïve Bayes</w:t>
            </w:r>
          </w:p>
        </w:tc>
        <w:tc>
          <w:tcPr>
            <w:tcW w:w="1301" w:type="dxa"/>
            <w:vAlign w:val="top"/>
          </w:tcPr>
          <w:p w14:paraId="0566EEAC" w14:textId="17DAC3F9" w:rsidR="001E3015" w:rsidRPr="001E3015" w:rsidRDefault="001E3015" w:rsidP="001E3015">
            <w:pPr>
              <w:rPr>
                <w:rFonts w:cs="Arial"/>
                <w:sz w:val="16"/>
                <w:szCs w:val="16"/>
              </w:rPr>
            </w:pPr>
            <w:r w:rsidRPr="001E3015">
              <w:rPr>
                <w:sz w:val="16"/>
                <w:szCs w:val="16"/>
              </w:rPr>
              <w:t>pc2</w:t>
            </w:r>
          </w:p>
        </w:tc>
        <w:tc>
          <w:tcPr>
            <w:tcW w:w="1301" w:type="dxa"/>
            <w:vAlign w:val="top"/>
          </w:tcPr>
          <w:p w14:paraId="58DF0204" w14:textId="21D59C84" w:rsidR="001E3015" w:rsidRPr="001E3015" w:rsidRDefault="001E3015" w:rsidP="001E3015">
            <w:pPr>
              <w:rPr>
                <w:rFonts w:cs="Arial"/>
                <w:sz w:val="16"/>
                <w:szCs w:val="16"/>
              </w:rPr>
            </w:pPr>
            <w:r w:rsidRPr="001E3015">
              <w:rPr>
                <w:sz w:val="16"/>
                <w:szCs w:val="16"/>
              </w:rPr>
              <w:t>rc3</w:t>
            </w:r>
          </w:p>
        </w:tc>
        <w:tc>
          <w:tcPr>
            <w:tcW w:w="1301" w:type="dxa"/>
            <w:vAlign w:val="top"/>
          </w:tcPr>
          <w:p w14:paraId="7E5D42DE" w14:textId="74C9CDB2" w:rsidR="001E3015" w:rsidRPr="001E3015" w:rsidRDefault="001E3015" w:rsidP="001E3015">
            <w:pPr>
              <w:rPr>
                <w:rFonts w:cs="Arial"/>
                <w:sz w:val="16"/>
                <w:szCs w:val="16"/>
              </w:rPr>
            </w:pPr>
            <w:r w:rsidRPr="001E3015">
              <w:rPr>
                <w:sz w:val="16"/>
                <w:szCs w:val="16"/>
              </w:rPr>
              <w:t>MedianPc1</w:t>
            </w:r>
          </w:p>
        </w:tc>
        <w:tc>
          <w:tcPr>
            <w:tcW w:w="1301" w:type="dxa"/>
            <w:vAlign w:val="top"/>
          </w:tcPr>
          <w:p w14:paraId="5ADB42AC" w14:textId="7A07F424" w:rsidR="001E3015" w:rsidRPr="001E3015" w:rsidRDefault="001E3015" w:rsidP="001E3015">
            <w:pPr>
              <w:rPr>
                <w:rFonts w:cs="Arial"/>
                <w:sz w:val="16"/>
                <w:szCs w:val="16"/>
              </w:rPr>
            </w:pPr>
            <w:r w:rsidRPr="001E3015">
              <w:rPr>
                <w:sz w:val="16"/>
                <w:szCs w:val="16"/>
              </w:rPr>
              <w:t>SkewnessPc1</w:t>
            </w:r>
          </w:p>
        </w:tc>
        <w:tc>
          <w:tcPr>
            <w:tcW w:w="1301" w:type="dxa"/>
            <w:vAlign w:val="top"/>
          </w:tcPr>
          <w:p w14:paraId="28999C6C" w14:textId="635B4C9D" w:rsidR="001E3015" w:rsidRPr="001E3015" w:rsidRDefault="001E3015" w:rsidP="001E3015">
            <w:pPr>
              <w:rPr>
                <w:rFonts w:cs="Arial"/>
                <w:sz w:val="16"/>
                <w:szCs w:val="16"/>
              </w:rPr>
            </w:pPr>
            <w:proofErr w:type="spellStart"/>
            <w:r w:rsidRPr="001E3015">
              <w:rPr>
                <w:sz w:val="16"/>
                <w:szCs w:val="16"/>
              </w:rPr>
              <w:t>KurtosisGn</w:t>
            </w:r>
            <w:proofErr w:type="spellEnd"/>
          </w:p>
        </w:tc>
        <w:tc>
          <w:tcPr>
            <w:tcW w:w="1301" w:type="dxa"/>
            <w:vAlign w:val="top"/>
          </w:tcPr>
          <w:p w14:paraId="2812B034" w14:textId="7E302F5C" w:rsidR="001E3015" w:rsidRPr="001E3015" w:rsidRDefault="001E3015" w:rsidP="001E3015">
            <w:pPr>
              <w:rPr>
                <w:rFonts w:cs="Arial"/>
                <w:sz w:val="16"/>
                <w:szCs w:val="16"/>
              </w:rPr>
            </w:pPr>
            <w:r w:rsidRPr="001E3015">
              <w:rPr>
                <w:sz w:val="16"/>
                <w:szCs w:val="16"/>
              </w:rPr>
              <w:t>KurtosisPc1</w:t>
            </w:r>
          </w:p>
        </w:tc>
      </w:tr>
      <w:tr w:rsidR="001E3015" w:rsidRPr="00240C8B" w14:paraId="11061C34" w14:textId="77777777" w:rsidTr="001E3015">
        <w:trPr>
          <w:trHeight w:val="299"/>
        </w:trPr>
        <w:tc>
          <w:tcPr>
            <w:tcW w:w="1243" w:type="dxa"/>
          </w:tcPr>
          <w:p w14:paraId="147FDCE7" w14:textId="1A80257C" w:rsidR="001E3015" w:rsidRPr="00240C8B" w:rsidRDefault="001E3015" w:rsidP="001E3015">
            <w:pPr>
              <w:pStyle w:val="1TableText"/>
              <w:tabs>
                <w:tab w:val="num" w:pos="993"/>
              </w:tabs>
              <w:spacing w:before="0" w:after="0"/>
              <w:rPr>
                <w:rFonts w:cs="Arial"/>
              </w:rPr>
            </w:pPr>
            <w:r>
              <w:rPr>
                <w:rFonts w:cs="Arial"/>
              </w:rPr>
              <w:t>Decision tree</w:t>
            </w:r>
          </w:p>
        </w:tc>
        <w:tc>
          <w:tcPr>
            <w:tcW w:w="1301" w:type="dxa"/>
            <w:vAlign w:val="top"/>
          </w:tcPr>
          <w:p w14:paraId="084A3FCC" w14:textId="2357EDCE" w:rsidR="001E3015" w:rsidRPr="001E3015" w:rsidRDefault="001E3015" w:rsidP="001E3015">
            <w:pPr>
              <w:rPr>
                <w:rFonts w:cs="Arial"/>
                <w:sz w:val="16"/>
                <w:szCs w:val="16"/>
              </w:rPr>
            </w:pPr>
            <w:r w:rsidRPr="001E3015">
              <w:rPr>
                <w:sz w:val="16"/>
                <w:szCs w:val="16"/>
              </w:rPr>
              <w:t>pc2</w:t>
            </w:r>
          </w:p>
        </w:tc>
        <w:tc>
          <w:tcPr>
            <w:tcW w:w="1301" w:type="dxa"/>
            <w:vAlign w:val="top"/>
          </w:tcPr>
          <w:p w14:paraId="237E193A" w14:textId="71836C3C" w:rsidR="001E3015" w:rsidRPr="001E3015" w:rsidRDefault="001E3015" w:rsidP="001E3015">
            <w:pPr>
              <w:rPr>
                <w:rFonts w:cs="Arial"/>
                <w:sz w:val="16"/>
                <w:szCs w:val="16"/>
              </w:rPr>
            </w:pPr>
            <w:proofErr w:type="spellStart"/>
            <w:r w:rsidRPr="001E3015">
              <w:rPr>
                <w:sz w:val="16"/>
                <w:szCs w:val="16"/>
              </w:rPr>
              <w:t>MedianGn</w:t>
            </w:r>
            <w:proofErr w:type="spellEnd"/>
          </w:p>
        </w:tc>
        <w:tc>
          <w:tcPr>
            <w:tcW w:w="1301" w:type="dxa"/>
            <w:vAlign w:val="top"/>
          </w:tcPr>
          <w:p w14:paraId="379A8EAD" w14:textId="71A1189F" w:rsidR="001E3015" w:rsidRPr="001E3015" w:rsidRDefault="001E3015" w:rsidP="001E3015">
            <w:pPr>
              <w:rPr>
                <w:rFonts w:cs="Arial"/>
                <w:sz w:val="16"/>
                <w:szCs w:val="16"/>
              </w:rPr>
            </w:pPr>
            <w:r w:rsidRPr="001E3015">
              <w:rPr>
                <w:sz w:val="16"/>
                <w:szCs w:val="16"/>
              </w:rPr>
              <w:t>MedianPc1</w:t>
            </w:r>
          </w:p>
        </w:tc>
        <w:tc>
          <w:tcPr>
            <w:tcW w:w="1301" w:type="dxa"/>
            <w:vAlign w:val="top"/>
          </w:tcPr>
          <w:p w14:paraId="3F605D10" w14:textId="7CB3B8ED" w:rsidR="001E3015" w:rsidRPr="001E3015" w:rsidRDefault="001E3015" w:rsidP="001E3015">
            <w:pPr>
              <w:rPr>
                <w:rFonts w:cs="Arial"/>
                <w:sz w:val="16"/>
                <w:szCs w:val="16"/>
              </w:rPr>
            </w:pPr>
            <w:r w:rsidRPr="001E3015">
              <w:rPr>
                <w:sz w:val="16"/>
                <w:szCs w:val="16"/>
              </w:rPr>
              <w:t>pc4</w:t>
            </w:r>
          </w:p>
        </w:tc>
        <w:tc>
          <w:tcPr>
            <w:tcW w:w="1301" w:type="dxa"/>
            <w:vAlign w:val="top"/>
          </w:tcPr>
          <w:p w14:paraId="6EDEFCF6" w14:textId="0DD0F87B" w:rsidR="001E3015" w:rsidRPr="001E3015" w:rsidRDefault="001E3015" w:rsidP="001E3015">
            <w:pPr>
              <w:rPr>
                <w:rFonts w:cs="Arial"/>
                <w:sz w:val="16"/>
                <w:szCs w:val="16"/>
              </w:rPr>
            </w:pPr>
            <w:proofErr w:type="spellStart"/>
            <w:r w:rsidRPr="001E3015">
              <w:rPr>
                <w:sz w:val="16"/>
                <w:szCs w:val="16"/>
              </w:rPr>
              <w:t>MeanRVI</w:t>
            </w:r>
            <w:proofErr w:type="spellEnd"/>
          </w:p>
        </w:tc>
        <w:tc>
          <w:tcPr>
            <w:tcW w:w="1301" w:type="dxa"/>
            <w:vAlign w:val="top"/>
          </w:tcPr>
          <w:p w14:paraId="7B9B5483" w14:textId="3DCC9ABB" w:rsidR="001E3015" w:rsidRPr="001E3015" w:rsidRDefault="001E3015" w:rsidP="001E3015">
            <w:pPr>
              <w:rPr>
                <w:rFonts w:cs="Arial"/>
                <w:sz w:val="16"/>
                <w:szCs w:val="16"/>
              </w:rPr>
            </w:pPr>
            <w:proofErr w:type="spellStart"/>
            <w:r w:rsidRPr="001E3015">
              <w:rPr>
                <w:sz w:val="16"/>
                <w:szCs w:val="16"/>
              </w:rPr>
              <w:t>EntropyGn</w:t>
            </w:r>
            <w:proofErr w:type="spellEnd"/>
          </w:p>
        </w:tc>
      </w:tr>
      <w:tr w:rsidR="001E3015" w:rsidRPr="00240C8B" w14:paraId="27FB97F8" w14:textId="77777777" w:rsidTr="001E3015">
        <w:trPr>
          <w:trHeight w:val="299"/>
        </w:trPr>
        <w:tc>
          <w:tcPr>
            <w:tcW w:w="1243" w:type="dxa"/>
          </w:tcPr>
          <w:p w14:paraId="3274BF0C" w14:textId="1DEF518E" w:rsidR="001E3015" w:rsidRPr="00240C8B" w:rsidRDefault="001E3015" w:rsidP="001E3015">
            <w:pPr>
              <w:pStyle w:val="1TableText"/>
              <w:tabs>
                <w:tab w:val="num" w:pos="993"/>
              </w:tabs>
              <w:spacing w:before="0" w:after="0"/>
              <w:rPr>
                <w:rFonts w:cs="Arial"/>
              </w:rPr>
            </w:pPr>
            <w:r>
              <w:rPr>
                <w:rFonts w:cs="Arial"/>
              </w:rPr>
              <w:t>Normal Bayes</w:t>
            </w:r>
          </w:p>
        </w:tc>
        <w:tc>
          <w:tcPr>
            <w:tcW w:w="1301" w:type="dxa"/>
            <w:vAlign w:val="top"/>
          </w:tcPr>
          <w:p w14:paraId="43D20620" w14:textId="008BEC1A" w:rsidR="001E3015" w:rsidRPr="001E3015" w:rsidRDefault="001E3015" w:rsidP="001E3015">
            <w:pPr>
              <w:rPr>
                <w:rFonts w:cs="Arial"/>
                <w:sz w:val="16"/>
                <w:szCs w:val="16"/>
              </w:rPr>
            </w:pPr>
            <w:r w:rsidRPr="001E3015">
              <w:rPr>
                <w:sz w:val="16"/>
                <w:szCs w:val="16"/>
              </w:rPr>
              <w:t>pc2</w:t>
            </w:r>
          </w:p>
        </w:tc>
        <w:tc>
          <w:tcPr>
            <w:tcW w:w="1301" w:type="dxa"/>
            <w:vAlign w:val="top"/>
          </w:tcPr>
          <w:p w14:paraId="6B41E080" w14:textId="34CBBFD3" w:rsidR="001E3015" w:rsidRPr="001E3015" w:rsidRDefault="001E3015" w:rsidP="001E3015">
            <w:pPr>
              <w:rPr>
                <w:rFonts w:cs="Arial"/>
                <w:sz w:val="16"/>
                <w:szCs w:val="16"/>
              </w:rPr>
            </w:pPr>
            <w:proofErr w:type="spellStart"/>
            <w:r w:rsidRPr="001E3015">
              <w:rPr>
                <w:sz w:val="16"/>
                <w:szCs w:val="16"/>
              </w:rPr>
              <w:t>gN</w:t>
            </w:r>
            <w:proofErr w:type="spellEnd"/>
          </w:p>
        </w:tc>
        <w:tc>
          <w:tcPr>
            <w:tcW w:w="1301" w:type="dxa"/>
            <w:vAlign w:val="top"/>
          </w:tcPr>
          <w:p w14:paraId="594E7766" w14:textId="72C76CE4" w:rsidR="001E3015" w:rsidRPr="001E3015" w:rsidRDefault="001E3015" w:rsidP="001E3015">
            <w:pPr>
              <w:rPr>
                <w:rFonts w:cs="Arial"/>
                <w:sz w:val="16"/>
                <w:szCs w:val="16"/>
              </w:rPr>
            </w:pPr>
            <w:r w:rsidRPr="001E3015">
              <w:rPr>
                <w:sz w:val="16"/>
                <w:szCs w:val="16"/>
              </w:rPr>
              <w:t>MeanPc1</w:t>
            </w:r>
          </w:p>
        </w:tc>
        <w:tc>
          <w:tcPr>
            <w:tcW w:w="1301" w:type="dxa"/>
            <w:vAlign w:val="top"/>
          </w:tcPr>
          <w:p w14:paraId="32476949" w14:textId="65C1E3B5" w:rsidR="001E3015" w:rsidRPr="001E3015" w:rsidRDefault="001E3015" w:rsidP="001E3015">
            <w:pPr>
              <w:rPr>
                <w:rFonts w:cs="Arial"/>
                <w:sz w:val="16"/>
                <w:szCs w:val="16"/>
              </w:rPr>
            </w:pPr>
            <w:r w:rsidRPr="001E3015">
              <w:rPr>
                <w:sz w:val="16"/>
                <w:szCs w:val="16"/>
              </w:rPr>
              <w:t>rc3</w:t>
            </w:r>
          </w:p>
        </w:tc>
        <w:tc>
          <w:tcPr>
            <w:tcW w:w="1301" w:type="dxa"/>
            <w:vAlign w:val="top"/>
          </w:tcPr>
          <w:p w14:paraId="789ED834" w14:textId="4F76DD1F" w:rsidR="001E3015" w:rsidRPr="001E3015" w:rsidRDefault="001E3015" w:rsidP="001E3015">
            <w:pPr>
              <w:rPr>
                <w:rFonts w:cs="Arial"/>
                <w:sz w:val="16"/>
                <w:szCs w:val="16"/>
              </w:rPr>
            </w:pPr>
            <w:proofErr w:type="spellStart"/>
            <w:r w:rsidRPr="001E3015">
              <w:rPr>
                <w:sz w:val="16"/>
                <w:szCs w:val="16"/>
              </w:rPr>
              <w:t>StdRVI</w:t>
            </w:r>
            <w:proofErr w:type="spellEnd"/>
          </w:p>
        </w:tc>
        <w:tc>
          <w:tcPr>
            <w:tcW w:w="1301" w:type="dxa"/>
            <w:vAlign w:val="top"/>
          </w:tcPr>
          <w:p w14:paraId="00D9360F" w14:textId="12FBB106" w:rsidR="001E3015" w:rsidRPr="001E3015" w:rsidRDefault="001E3015" w:rsidP="001E3015">
            <w:pPr>
              <w:rPr>
                <w:rFonts w:cs="Arial"/>
                <w:sz w:val="16"/>
                <w:szCs w:val="16"/>
              </w:rPr>
            </w:pPr>
            <w:proofErr w:type="spellStart"/>
            <w:r w:rsidRPr="001E3015">
              <w:rPr>
                <w:sz w:val="16"/>
                <w:szCs w:val="16"/>
              </w:rPr>
              <w:t>MeanNDVI</w:t>
            </w:r>
            <w:proofErr w:type="spellEnd"/>
          </w:p>
        </w:tc>
      </w:tr>
    </w:tbl>
    <w:p w14:paraId="7A01D99C" w14:textId="77777777" w:rsidR="007B340C" w:rsidRDefault="007B340C" w:rsidP="007B340C"/>
    <w:p w14:paraId="2773D9F9" w14:textId="4256D4BB" w:rsidR="007B340C" w:rsidRDefault="00AE5B95" w:rsidP="0078527C">
      <w:pPr>
        <w:spacing w:line="360" w:lineRule="auto"/>
        <w:jc w:val="both"/>
      </w:pPr>
      <w:r>
        <w:t>Finally</w:t>
      </w:r>
      <w:r w:rsidR="00B65720">
        <w:t>,</w:t>
      </w:r>
      <w:r>
        <w:t xml:space="preserve"> common subset search methods were </w:t>
      </w:r>
      <w:r w:rsidR="00CA14AF">
        <w:t>tested</w:t>
      </w:r>
      <w:r w:rsidR="00B65720">
        <w:t xml:space="preserve"> for their effect on selected features</w:t>
      </w:r>
      <w:r>
        <w:t xml:space="preserve">.  All except the random forest used a naïve Bayes </w:t>
      </w:r>
      <w:r w:rsidR="00CA14AF">
        <w:t xml:space="preserve">classification accuracy as </w:t>
      </w:r>
      <w:r>
        <w:t xml:space="preserve">selection criterion.  It was not practical to evaluate the branch and bound method </w:t>
      </w:r>
      <w:r w:rsidR="004572E5">
        <w:t>due to the computation time required.</w:t>
      </w:r>
      <w:r w:rsidR="00CA14AF">
        <w:t xml:space="preserve">  Variation in selected features is again significant and of such a degree that </w:t>
      </w:r>
      <w:r w:rsidR="00B65720">
        <w:t>it is difficult to discern any consistency</w:t>
      </w:r>
      <w:r w:rsidR="004A093F">
        <w:t>.  R</w:t>
      </w:r>
      <w:r w:rsidR="00CA14AF">
        <w:t>esults</w:t>
      </w:r>
      <w:r w:rsidR="004A093F">
        <w:t xml:space="preserve"> are</w:t>
      </w:r>
      <w:r w:rsidR="00CA14AF">
        <w:t xml:space="preserve"> presented in </w:t>
      </w:r>
      <w:r w:rsidR="00CA14AF">
        <w:fldChar w:fldCharType="begin"/>
      </w:r>
      <w:r w:rsidR="00CA14AF">
        <w:instrText xml:space="preserve"> REF _Ref395445732 \h </w:instrText>
      </w:r>
      <w:r w:rsidR="00CA14AF">
        <w:fldChar w:fldCharType="separate"/>
      </w:r>
      <w:r w:rsidR="007701D5">
        <w:t xml:space="preserve">Table </w:t>
      </w:r>
      <w:r w:rsidR="007701D5">
        <w:rPr>
          <w:noProof/>
        </w:rPr>
        <w:t>3</w:t>
      </w:r>
      <w:r w:rsidR="007701D5">
        <w:t>.</w:t>
      </w:r>
      <w:r w:rsidR="007701D5">
        <w:rPr>
          <w:noProof/>
        </w:rPr>
        <w:t>6</w:t>
      </w:r>
      <w:r w:rsidR="00CA14AF">
        <w:fldChar w:fldCharType="end"/>
      </w:r>
      <w:r w:rsidR="00CA14AF">
        <w:t>.</w:t>
      </w:r>
    </w:p>
    <w:p w14:paraId="4096805C" w14:textId="77777777" w:rsidR="004572E5" w:rsidRDefault="004572E5" w:rsidP="0078527C">
      <w:pPr>
        <w:spacing w:line="360" w:lineRule="auto"/>
        <w:jc w:val="both"/>
      </w:pPr>
    </w:p>
    <w:p w14:paraId="01A6F330" w14:textId="2487B64C" w:rsidR="004572E5" w:rsidRDefault="004572E5" w:rsidP="004572E5">
      <w:pPr>
        <w:pStyle w:val="1Tablecaption"/>
        <w:keepNext/>
        <w:keepLines/>
      </w:pPr>
      <w:bookmarkStart w:id="1712" w:name="_Ref395445732"/>
      <w:bookmarkStart w:id="1713" w:name="_Toc418946206"/>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6</w:t>
      </w:r>
      <w:r>
        <w:fldChar w:fldCharType="end"/>
      </w:r>
      <w:bookmarkEnd w:id="1712"/>
      <w:r>
        <w:t xml:space="preserve">   </w:t>
      </w:r>
      <w:r w:rsidR="009121DA">
        <w:t xml:space="preserve">Experiment 3: </w:t>
      </w:r>
      <w:r>
        <w:t>Feature selection results for different search methods</w:t>
      </w:r>
      <w:bookmarkEnd w:id="1713"/>
    </w:p>
    <w:tbl>
      <w:tblPr>
        <w:tblStyle w:val="MyThesisTable"/>
        <w:tblW w:w="9049" w:type="dxa"/>
        <w:tblLayout w:type="fixed"/>
        <w:tblLook w:val="04A0" w:firstRow="1" w:lastRow="0" w:firstColumn="1" w:lastColumn="0" w:noHBand="0" w:noVBand="1"/>
      </w:tblPr>
      <w:tblGrid>
        <w:gridCol w:w="1469"/>
        <w:gridCol w:w="1263"/>
        <w:gridCol w:w="1263"/>
        <w:gridCol w:w="1264"/>
        <w:gridCol w:w="1263"/>
        <w:gridCol w:w="1263"/>
        <w:gridCol w:w="1264"/>
      </w:tblGrid>
      <w:tr w:rsidR="004572E5" w:rsidRPr="00240C8B" w14:paraId="4E5F3CC3" w14:textId="77777777" w:rsidTr="00CA14AF">
        <w:trPr>
          <w:cnfStyle w:val="100000000000" w:firstRow="1" w:lastRow="0" w:firstColumn="0" w:lastColumn="0" w:oddVBand="0" w:evenVBand="0" w:oddHBand="0" w:evenHBand="0" w:firstRowFirstColumn="0" w:firstRowLastColumn="0" w:lastRowFirstColumn="0" w:lastRowLastColumn="0"/>
          <w:trHeight w:val="299"/>
        </w:trPr>
        <w:tc>
          <w:tcPr>
            <w:tcW w:w="1469" w:type="dxa"/>
          </w:tcPr>
          <w:p w14:paraId="7CCC3055" w14:textId="6E385DD9" w:rsidR="004572E5" w:rsidRPr="00A37BF6" w:rsidRDefault="004572E5" w:rsidP="009121DA">
            <w:pPr>
              <w:pStyle w:val="1TableText"/>
              <w:tabs>
                <w:tab w:val="num" w:pos="993"/>
              </w:tabs>
              <w:spacing w:before="0" w:after="0"/>
              <w:rPr>
                <w:rFonts w:cs="Arial"/>
              </w:rPr>
            </w:pPr>
            <w:r>
              <w:rPr>
                <w:rFonts w:cs="Arial"/>
              </w:rPr>
              <w:t>Search Method</w:t>
            </w:r>
          </w:p>
        </w:tc>
        <w:tc>
          <w:tcPr>
            <w:tcW w:w="7580" w:type="dxa"/>
            <w:gridSpan w:val="6"/>
          </w:tcPr>
          <w:p w14:paraId="40671A0D" w14:textId="04E1EFEA" w:rsidR="004572E5" w:rsidRPr="00A37BF6" w:rsidRDefault="004572E5" w:rsidP="009121DA">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4572E5" w:rsidRPr="00240C8B" w14:paraId="7C1511D6" w14:textId="77777777" w:rsidTr="00CA14AF">
        <w:trPr>
          <w:trHeight w:val="299"/>
        </w:trPr>
        <w:tc>
          <w:tcPr>
            <w:tcW w:w="1469" w:type="dxa"/>
          </w:tcPr>
          <w:p w14:paraId="36AAEF17" w14:textId="19A38587" w:rsidR="004572E5" w:rsidRPr="00240C8B" w:rsidRDefault="00CA14AF" w:rsidP="004572E5">
            <w:pPr>
              <w:pStyle w:val="1TableText"/>
              <w:tabs>
                <w:tab w:val="num" w:pos="993"/>
              </w:tabs>
              <w:spacing w:before="0" w:after="0"/>
              <w:rPr>
                <w:rFonts w:cs="Arial"/>
              </w:rPr>
            </w:pPr>
            <w:r>
              <w:rPr>
                <w:rFonts w:cs="Arial"/>
              </w:rPr>
              <w:t>F</w:t>
            </w:r>
            <w:r w:rsidR="004572E5">
              <w:rPr>
                <w:rFonts w:cs="Arial"/>
              </w:rPr>
              <w:t>S</w:t>
            </w:r>
          </w:p>
        </w:tc>
        <w:tc>
          <w:tcPr>
            <w:tcW w:w="1263" w:type="dxa"/>
            <w:vAlign w:val="top"/>
          </w:tcPr>
          <w:p w14:paraId="56A30E8F" w14:textId="716EA924" w:rsidR="004572E5" w:rsidRPr="00CA14AF" w:rsidRDefault="004572E5" w:rsidP="004572E5">
            <w:pPr>
              <w:rPr>
                <w:rFonts w:cs="Arial"/>
                <w:sz w:val="16"/>
                <w:szCs w:val="16"/>
              </w:rPr>
            </w:pPr>
            <w:r w:rsidRPr="00CA14AF">
              <w:rPr>
                <w:sz w:val="16"/>
                <w:szCs w:val="16"/>
              </w:rPr>
              <w:t>pc2</w:t>
            </w:r>
          </w:p>
        </w:tc>
        <w:tc>
          <w:tcPr>
            <w:tcW w:w="1263" w:type="dxa"/>
            <w:vAlign w:val="top"/>
          </w:tcPr>
          <w:p w14:paraId="48726F8C" w14:textId="053B202E" w:rsidR="004572E5" w:rsidRPr="00CA14AF" w:rsidRDefault="004572E5" w:rsidP="004572E5">
            <w:pPr>
              <w:rPr>
                <w:rFonts w:cs="Arial"/>
                <w:sz w:val="16"/>
                <w:szCs w:val="16"/>
              </w:rPr>
            </w:pPr>
            <w:r w:rsidRPr="00CA14AF">
              <w:rPr>
                <w:sz w:val="16"/>
                <w:szCs w:val="16"/>
              </w:rPr>
              <w:t>rc3</w:t>
            </w:r>
          </w:p>
        </w:tc>
        <w:tc>
          <w:tcPr>
            <w:tcW w:w="1264" w:type="dxa"/>
            <w:vAlign w:val="top"/>
          </w:tcPr>
          <w:p w14:paraId="692E2167" w14:textId="7CD3EF56" w:rsidR="004572E5" w:rsidRPr="00CA14AF" w:rsidRDefault="004572E5" w:rsidP="004572E5">
            <w:pPr>
              <w:rPr>
                <w:rFonts w:cs="Arial"/>
                <w:sz w:val="16"/>
                <w:szCs w:val="16"/>
              </w:rPr>
            </w:pPr>
            <w:r w:rsidRPr="00CA14AF">
              <w:rPr>
                <w:sz w:val="16"/>
                <w:szCs w:val="16"/>
              </w:rPr>
              <w:t>EntropyPc1</w:t>
            </w:r>
          </w:p>
        </w:tc>
        <w:tc>
          <w:tcPr>
            <w:tcW w:w="1263" w:type="dxa"/>
            <w:vAlign w:val="top"/>
          </w:tcPr>
          <w:p w14:paraId="29C45A90" w14:textId="174A56FE" w:rsidR="004572E5" w:rsidRPr="00CA14AF" w:rsidRDefault="004572E5" w:rsidP="004572E5">
            <w:pPr>
              <w:rPr>
                <w:rFonts w:cs="Arial"/>
                <w:sz w:val="16"/>
                <w:szCs w:val="16"/>
              </w:rPr>
            </w:pPr>
            <w:r w:rsidRPr="00CA14AF">
              <w:rPr>
                <w:sz w:val="16"/>
                <w:szCs w:val="16"/>
              </w:rPr>
              <w:t>SkewnessPc1</w:t>
            </w:r>
          </w:p>
        </w:tc>
        <w:tc>
          <w:tcPr>
            <w:tcW w:w="1263" w:type="dxa"/>
            <w:vAlign w:val="top"/>
          </w:tcPr>
          <w:p w14:paraId="6CD32099" w14:textId="5C0301ED" w:rsidR="004572E5" w:rsidRPr="00CA14AF" w:rsidRDefault="004572E5" w:rsidP="004572E5">
            <w:pPr>
              <w:rPr>
                <w:rFonts w:cs="Arial"/>
                <w:sz w:val="16"/>
                <w:szCs w:val="16"/>
              </w:rPr>
            </w:pPr>
            <w:r w:rsidRPr="00CA14AF">
              <w:rPr>
                <w:sz w:val="16"/>
                <w:szCs w:val="16"/>
              </w:rPr>
              <w:t>KurtosisPc1</w:t>
            </w:r>
          </w:p>
        </w:tc>
        <w:tc>
          <w:tcPr>
            <w:tcW w:w="1264" w:type="dxa"/>
            <w:vAlign w:val="top"/>
          </w:tcPr>
          <w:p w14:paraId="7A968910" w14:textId="62441158" w:rsidR="004572E5" w:rsidRPr="00CA14AF" w:rsidRDefault="004572E5" w:rsidP="004572E5">
            <w:pPr>
              <w:rPr>
                <w:rFonts w:cs="Arial"/>
                <w:sz w:val="16"/>
                <w:szCs w:val="16"/>
              </w:rPr>
            </w:pPr>
            <w:proofErr w:type="spellStart"/>
            <w:r w:rsidRPr="00CA14AF">
              <w:rPr>
                <w:sz w:val="16"/>
                <w:szCs w:val="16"/>
              </w:rPr>
              <w:t>SkewnessGn</w:t>
            </w:r>
            <w:proofErr w:type="spellEnd"/>
          </w:p>
        </w:tc>
      </w:tr>
      <w:tr w:rsidR="004572E5" w:rsidRPr="00240C8B" w14:paraId="104102F3" w14:textId="77777777" w:rsidTr="00CA14AF">
        <w:trPr>
          <w:trHeight w:val="299"/>
        </w:trPr>
        <w:tc>
          <w:tcPr>
            <w:tcW w:w="1469" w:type="dxa"/>
          </w:tcPr>
          <w:p w14:paraId="4F5A35A7" w14:textId="2C8BFAD3" w:rsidR="004572E5" w:rsidRPr="00240C8B" w:rsidRDefault="004572E5" w:rsidP="004572E5">
            <w:pPr>
              <w:pStyle w:val="1TableText"/>
              <w:tabs>
                <w:tab w:val="num" w:pos="993"/>
              </w:tabs>
              <w:spacing w:before="0" w:after="0"/>
              <w:rPr>
                <w:rFonts w:cs="Arial"/>
              </w:rPr>
            </w:pPr>
            <w:r>
              <w:rPr>
                <w:rFonts w:cs="Arial"/>
              </w:rPr>
              <w:t>BE</w:t>
            </w:r>
          </w:p>
        </w:tc>
        <w:tc>
          <w:tcPr>
            <w:tcW w:w="1263" w:type="dxa"/>
            <w:vAlign w:val="top"/>
          </w:tcPr>
          <w:p w14:paraId="52C92BB2" w14:textId="6AE0D33E" w:rsidR="004572E5" w:rsidRPr="00CA14AF" w:rsidRDefault="004572E5" w:rsidP="004572E5">
            <w:pPr>
              <w:rPr>
                <w:rFonts w:cs="Arial"/>
                <w:sz w:val="16"/>
                <w:szCs w:val="16"/>
              </w:rPr>
            </w:pPr>
            <w:r w:rsidRPr="00CA14AF">
              <w:rPr>
                <w:sz w:val="16"/>
                <w:szCs w:val="16"/>
              </w:rPr>
              <w:t>NIR</w:t>
            </w:r>
          </w:p>
        </w:tc>
        <w:tc>
          <w:tcPr>
            <w:tcW w:w="1263" w:type="dxa"/>
            <w:vAlign w:val="top"/>
          </w:tcPr>
          <w:p w14:paraId="0A9E3850" w14:textId="14E07A71" w:rsidR="004572E5" w:rsidRPr="00CA14AF" w:rsidRDefault="004572E5" w:rsidP="004572E5">
            <w:pPr>
              <w:rPr>
                <w:rFonts w:cs="Arial"/>
                <w:sz w:val="16"/>
                <w:szCs w:val="16"/>
              </w:rPr>
            </w:pPr>
            <w:r w:rsidRPr="00CA14AF">
              <w:rPr>
                <w:sz w:val="16"/>
                <w:szCs w:val="16"/>
              </w:rPr>
              <w:t>tc4</w:t>
            </w:r>
          </w:p>
        </w:tc>
        <w:tc>
          <w:tcPr>
            <w:tcW w:w="1264" w:type="dxa"/>
            <w:vAlign w:val="top"/>
          </w:tcPr>
          <w:p w14:paraId="72E31712" w14:textId="7EF51434" w:rsidR="004572E5" w:rsidRPr="00CA14AF" w:rsidRDefault="004572E5" w:rsidP="004572E5">
            <w:pPr>
              <w:rPr>
                <w:rFonts w:cs="Arial"/>
                <w:sz w:val="16"/>
                <w:szCs w:val="16"/>
              </w:rPr>
            </w:pPr>
            <w:r w:rsidRPr="00CA14AF">
              <w:rPr>
                <w:sz w:val="16"/>
                <w:szCs w:val="16"/>
              </w:rPr>
              <w:t>rc1</w:t>
            </w:r>
          </w:p>
        </w:tc>
        <w:tc>
          <w:tcPr>
            <w:tcW w:w="1263" w:type="dxa"/>
            <w:vAlign w:val="top"/>
          </w:tcPr>
          <w:p w14:paraId="0CF90EB8" w14:textId="114D1BD8" w:rsidR="004572E5" w:rsidRPr="00CA14AF" w:rsidRDefault="004572E5" w:rsidP="004572E5">
            <w:pPr>
              <w:rPr>
                <w:rFonts w:cs="Arial"/>
                <w:sz w:val="16"/>
                <w:szCs w:val="16"/>
              </w:rPr>
            </w:pPr>
            <w:r w:rsidRPr="00CA14AF">
              <w:rPr>
                <w:sz w:val="16"/>
                <w:szCs w:val="16"/>
              </w:rPr>
              <w:t>rc3</w:t>
            </w:r>
          </w:p>
        </w:tc>
        <w:tc>
          <w:tcPr>
            <w:tcW w:w="1263" w:type="dxa"/>
            <w:vAlign w:val="top"/>
          </w:tcPr>
          <w:p w14:paraId="49B66204" w14:textId="52E2D1D6" w:rsidR="004572E5" w:rsidRPr="00CA14AF" w:rsidRDefault="004572E5" w:rsidP="004572E5">
            <w:pPr>
              <w:rPr>
                <w:rFonts w:cs="Arial"/>
                <w:sz w:val="16"/>
                <w:szCs w:val="16"/>
              </w:rPr>
            </w:pPr>
            <w:r w:rsidRPr="00CA14AF">
              <w:rPr>
                <w:sz w:val="16"/>
                <w:szCs w:val="16"/>
              </w:rPr>
              <w:t>EntropyPc1</w:t>
            </w:r>
          </w:p>
        </w:tc>
        <w:tc>
          <w:tcPr>
            <w:tcW w:w="1264" w:type="dxa"/>
            <w:vAlign w:val="top"/>
          </w:tcPr>
          <w:p w14:paraId="74DAFDA1" w14:textId="1BFEC636" w:rsidR="004572E5" w:rsidRPr="00CA14AF" w:rsidRDefault="004572E5" w:rsidP="004572E5">
            <w:pPr>
              <w:rPr>
                <w:rFonts w:cs="Arial"/>
                <w:sz w:val="16"/>
                <w:szCs w:val="16"/>
              </w:rPr>
            </w:pPr>
            <w:proofErr w:type="spellStart"/>
            <w:r w:rsidRPr="00CA14AF">
              <w:rPr>
                <w:sz w:val="16"/>
                <w:szCs w:val="16"/>
              </w:rPr>
              <w:t>MedianNDVI</w:t>
            </w:r>
            <w:proofErr w:type="spellEnd"/>
          </w:p>
        </w:tc>
      </w:tr>
      <w:tr w:rsidR="004572E5" w:rsidRPr="00240C8B" w14:paraId="0F0F17DD" w14:textId="77777777" w:rsidTr="00CA14AF">
        <w:trPr>
          <w:trHeight w:val="299"/>
        </w:trPr>
        <w:tc>
          <w:tcPr>
            <w:tcW w:w="1469" w:type="dxa"/>
          </w:tcPr>
          <w:p w14:paraId="291AE8B0" w14:textId="737D2B60" w:rsidR="004572E5" w:rsidRPr="00240C8B" w:rsidRDefault="004572E5" w:rsidP="004572E5">
            <w:pPr>
              <w:pStyle w:val="1TableText"/>
              <w:tabs>
                <w:tab w:val="num" w:pos="993"/>
              </w:tabs>
              <w:spacing w:before="0" w:after="0"/>
              <w:rPr>
                <w:rFonts w:cs="Arial"/>
              </w:rPr>
            </w:pPr>
            <w:r>
              <w:rPr>
                <w:rFonts w:cs="Arial"/>
              </w:rPr>
              <w:t>Individual ranking</w:t>
            </w:r>
          </w:p>
        </w:tc>
        <w:tc>
          <w:tcPr>
            <w:tcW w:w="1263" w:type="dxa"/>
            <w:vAlign w:val="top"/>
          </w:tcPr>
          <w:p w14:paraId="085D7B90" w14:textId="54CC8154" w:rsidR="004572E5" w:rsidRPr="00CA14AF" w:rsidRDefault="004572E5" w:rsidP="004572E5">
            <w:pPr>
              <w:rPr>
                <w:rFonts w:cs="Arial"/>
                <w:sz w:val="16"/>
                <w:szCs w:val="16"/>
              </w:rPr>
            </w:pPr>
            <w:r w:rsidRPr="00CA14AF">
              <w:rPr>
                <w:sz w:val="16"/>
                <w:szCs w:val="16"/>
              </w:rPr>
              <w:t>pc2</w:t>
            </w:r>
          </w:p>
        </w:tc>
        <w:tc>
          <w:tcPr>
            <w:tcW w:w="1263" w:type="dxa"/>
            <w:vAlign w:val="top"/>
          </w:tcPr>
          <w:p w14:paraId="0559EBB4" w14:textId="0C38E608" w:rsidR="004572E5" w:rsidRPr="00CA14AF" w:rsidRDefault="004572E5" w:rsidP="004572E5">
            <w:pPr>
              <w:rPr>
                <w:rFonts w:cs="Arial"/>
                <w:sz w:val="16"/>
                <w:szCs w:val="16"/>
              </w:rPr>
            </w:pPr>
            <w:proofErr w:type="spellStart"/>
            <w:r w:rsidRPr="00CA14AF">
              <w:rPr>
                <w:sz w:val="16"/>
                <w:szCs w:val="16"/>
              </w:rPr>
              <w:t>MeanNDVI</w:t>
            </w:r>
            <w:proofErr w:type="spellEnd"/>
          </w:p>
        </w:tc>
        <w:tc>
          <w:tcPr>
            <w:tcW w:w="1264" w:type="dxa"/>
            <w:vAlign w:val="top"/>
          </w:tcPr>
          <w:p w14:paraId="65B40831" w14:textId="33D504A1" w:rsidR="004572E5" w:rsidRPr="00CA14AF" w:rsidRDefault="004572E5" w:rsidP="004572E5">
            <w:pPr>
              <w:rPr>
                <w:rFonts w:cs="Arial"/>
                <w:sz w:val="16"/>
                <w:szCs w:val="16"/>
              </w:rPr>
            </w:pPr>
            <w:proofErr w:type="spellStart"/>
            <w:r w:rsidRPr="00CA14AF">
              <w:rPr>
                <w:sz w:val="16"/>
                <w:szCs w:val="16"/>
              </w:rPr>
              <w:t>MedianNDVI</w:t>
            </w:r>
            <w:proofErr w:type="spellEnd"/>
          </w:p>
        </w:tc>
        <w:tc>
          <w:tcPr>
            <w:tcW w:w="1263" w:type="dxa"/>
            <w:vAlign w:val="top"/>
          </w:tcPr>
          <w:p w14:paraId="46AB3BA8" w14:textId="63B38266" w:rsidR="004572E5" w:rsidRPr="00CA14AF" w:rsidRDefault="004572E5" w:rsidP="004572E5">
            <w:pPr>
              <w:rPr>
                <w:rFonts w:cs="Arial"/>
                <w:sz w:val="16"/>
                <w:szCs w:val="16"/>
              </w:rPr>
            </w:pPr>
            <w:proofErr w:type="spellStart"/>
            <w:r w:rsidRPr="00CA14AF">
              <w:rPr>
                <w:sz w:val="16"/>
                <w:szCs w:val="16"/>
              </w:rPr>
              <w:t>rN</w:t>
            </w:r>
            <w:proofErr w:type="spellEnd"/>
          </w:p>
        </w:tc>
        <w:tc>
          <w:tcPr>
            <w:tcW w:w="1263" w:type="dxa"/>
            <w:vAlign w:val="top"/>
          </w:tcPr>
          <w:p w14:paraId="321C7F8A" w14:textId="6EC04A77" w:rsidR="004572E5" w:rsidRPr="00CA14AF" w:rsidRDefault="004572E5" w:rsidP="004572E5">
            <w:pPr>
              <w:rPr>
                <w:rFonts w:cs="Arial"/>
                <w:sz w:val="16"/>
                <w:szCs w:val="16"/>
              </w:rPr>
            </w:pPr>
            <w:r w:rsidRPr="00CA14AF">
              <w:rPr>
                <w:sz w:val="16"/>
                <w:szCs w:val="16"/>
              </w:rPr>
              <w:t>NDVI</w:t>
            </w:r>
          </w:p>
        </w:tc>
        <w:tc>
          <w:tcPr>
            <w:tcW w:w="1264" w:type="dxa"/>
            <w:vAlign w:val="top"/>
          </w:tcPr>
          <w:p w14:paraId="0A558D01" w14:textId="26B99B0B" w:rsidR="004572E5" w:rsidRPr="00CA14AF" w:rsidRDefault="004572E5" w:rsidP="004572E5">
            <w:pPr>
              <w:rPr>
                <w:rFonts w:cs="Arial"/>
                <w:sz w:val="16"/>
                <w:szCs w:val="16"/>
              </w:rPr>
            </w:pPr>
            <w:r w:rsidRPr="00CA14AF">
              <w:rPr>
                <w:sz w:val="16"/>
                <w:szCs w:val="16"/>
              </w:rPr>
              <w:t>rc1</w:t>
            </w:r>
          </w:p>
        </w:tc>
      </w:tr>
      <w:tr w:rsidR="004572E5" w:rsidRPr="00240C8B" w14:paraId="147A2A19" w14:textId="77777777" w:rsidTr="00CA14AF">
        <w:trPr>
          <w:trHeight w:val="299"/>
        </w:trPr>
        <w:tc>
          <w:tcPr>
            <w:tcW w:w="1469" w:type="dxa"/>
          </w:tcPr>
          <w:p w14:paraId="51132B1D" w14:textId="2FB4CB46" w:rsidR="004572E5" w:rsidRPr="00240C8B" w:rsidRDefault="004572E5" w:rsidP="004572E5">
            <w:pPr>
              <w:pStyle w:val="1TableText"/>
              <w:tabs>
                <w:tab w:val="num" w:pos="993"/>
              </w:tabs>
              <w:spacing w:before="0" w:after="0"/>
              <w:rPr>
                <w:rFonts w:cs="Arial"/>
              </w:rPr>
            </w:pPr>
            <w:r>
              <w:rPr>
                <w:rFonts w:cs="Arial"/>
              </w:rPr>
              <w:t>Random forest</w:t>
            </w:r>
          </w:p>
        </w:tc>
        <w:tc>
          <w:tcPr>
            <w:tcW w:w="1263" w:type="dxa"/>
            <w:vAlign w:val="top"/>
          </w:tcPr>
          <w:p w14:paraId="6769C95B" w14:textId="28B16DB8" w:rsidR="004572E5" w:rsidRPr="00CA14AF" w:rsidRDefault="004572E5" w:rsidP="004572E5">
            <w:pPr>
              <w:rPr>
                <w:rFonts w:cs="Arial"/>
                <w:sz w:val="16"/>
                <w:szCs w:val="16"/>
              </w:rPr>
            </w:pPr>
            <w:proofErr w:type="spellStart"/>
            <w:r w:rsidRPr="00CA14AF">
              <w:rPr>
                <w:sz w:val="16"/>
                <w:szCs w:val="16"/>
              </w:rPr>
              <w:t>rN</w:t>
            </w:r>
            <w:proofErr w:type="spellEnd"/>
          </w:p>
        </w:tc>
        <w:tc>
          <w:tcPr>
            <w:tcW w:w="1263" w:type="dxa"/>
            <w:vAlign w:val="top"/>
          </w:tcPr>
          <w:p w14:paraId="605E8F62" w14:textId="3BCE45F2" w:rsidR="004572E5" w:rsidRPr="00CA14AF" w:rsidRDefault="004572E5" w:rsidP="004572E5">
            <w:pPr>
              <w:rPr>
                <w:rFonts w:cs="Arial"/>
                <w:sz w:val="16"/>
                <w:szCs w:val="16"/>
              </w:rPr>
            </w:pPr>
            <w:proofErr w:type="spellStart"/>
            <w:r w:rsidRPr="00CA14AF">
              <w:rPr>
                <w:sz w:val="16"/>
                <w:szCs w:val="16"/>
              </w:rPr>
              <w:t>StdRVI</w:t>
            </w:r>
            <w:proofErr w:type="spellEnd"/>
          </w:p>
        </w:tc>
        <w:tc>
          <w:tcPr>
            <w:tcW w:w="1264" w:type="dxa"/>
            <w:vAlign w:val="top"/>
          </w:tcPr>
          <w:p w14:paraId="26AF8EF3" w14:textId="7F7690CF" w:rsidR="004572E5" w:rsidRPr="00CA14AF" w:rsidRDefault="004572E5" w:rsidP="004572E5">
            <w:pPr>
              <w:rPr>
                <w:rFonts w:cs="Arial"/>
                <w:sz w:val="16"/>
                <w:szCs w:val="16"/>
              </w:rPr>
            </w:pPr>
            <w:r w:rsidRPr="00CA14AF">
              <w:rPr>
                <w:sz w:val="16"/>
                <w:szCs w:val="16"/>
              </w:rPr>
              <w:t>tc4</w:t>
            </w:r>
          </w:p>
        </w:tc>
        <w:tc>
          <w:tcPr>
            <w:tcW w:w="1263" w:type="dxa"/>
            <w:vAlign w:val="top"/>
          </w:tcPr>
          <w:p w14:paraId="380BCCC8" w14:textId="0C7C01FB" w:rsidR="004572E5" w:rsidRPr="00CA14AF" w:rsidRDefault="004572E5" w:rsidP="004572E5">
            <w:pPr>
              <w:rPr>
                <w:rFonts w:cs="Arial"/>
                <w:sz w:val="16"/>
                <w:szCs w:val="16"/>
              </w:rPr>
            </w:pPr>
            <w:r w:rsidRPr="00CA14AF">
              <w:rPr>
                <w:sz w:val="16"/>
                <w:szCs w:val="16"/>
              </w:rPr>
              <w:t>MedianPc1</w:t>
            </w:r>
          </w:p>
        </w:tc>
        <w:tc>
          <w:tcPr>
            <w:tcW w:w="1263" w:type="dxa"/>
            <w:vAlign w:val="top"/>
          </w:tcPr>
          <w:p w14:paraId="37BBD997" w14:textId="10D3CD9E" w:rsidR="004572E5" w:rsidRPr="00CA14AF" w:rsidRDefault="004572E5" w:rsidP="004572E5">
            <w:pPr>
              <w:rPr>
                <w:rFonts w:cs="Arial"/>
                <w:sz w:val="16"/>
                <w:szCs w:val="16"/>
              </w:rPr>
            </w:pPr>
            <w:proofErr w:type="spellStart"/>
            <w:r w:rsidRPr="00CA14AF">
              <w:rPr>
                <w:sz w:val="16"/>
                <w:szCs w:val="16"/>
              </w:rPr>
              <w:t>bN</w:t>
            </w:r>
            <w:proofErr w:type="spellEnd"/>
          </w:p>
        </w:tc>
        <w:tc>
          <w:tcPr>
            <w:tcW w:w="1264" w:type="dxa"/>
            <w:vAlign w:val="top"/>
          </w:tcPr>
          <w:p w14:paraId="3C9753E4" w14:textId="68AF64F3" w:rsidR="004572E5" w:rsidRPr="00CA14AF" w:rsidRDefault="004572E5" w:rsidP="004572E5">
            <w:pPr>
              <w:rPr>
                <w:rFonts w:cs="Arial"/>
                <w:sz w:val="16"/>
                <w:szCs w:val="16"/>
              </w:rPr>
            </w:pPr>
            <w:proofErr w:type="spellStart"/>
            <w:r w:rsidRPr="00CA14AF">
              <w:rPr>
                <w:sz w:val="16"/>
                <w:szCs w:val="16"/>
              </w:rPr>
              <w:t>MedianGn</w:t>
            </w:r>
            <w:proofErr w:type="spellEnd"/>
          </w:p>
        </w:tc>
      </w:tr>
    </w:tbl>
    <w:p w14:paraId="494B8377" w14:textId="77777777" w:rsidR="004572E5" w:rsidRDefault="004572E5" w:rsidP="004572E5"/>
    <w:p w14:paraId="4D880975" w14:textId="7D768BA9" w:rsidR="000117DF" w:rsidRDefault="009121DA" w:rsidP="009121DA">
      <w:pPr>
        <w:pStyle w:val="Heading3"/>
      </w:pPr>
      <w:bookmarkStart w:id="1714" w:name="_Toc418946183"/>
      <w:r>
        <w:t>Clustering and Ranking</w:t>
      </w:r>
      <w:bookmarkEnd w:id="1714"/>
    </w:p>
    <w:p w14:paraId="692D4FAB" w14:textId="6168CCF8" w:rsidR="0078527C" w:rsidRDefault="0078527C" w:rsidP="0078527C">
      <w:pPr>
        <w:spacing w:line="360" w:lineRule="auto"/>
        <w:jc w:val="both"/>
      </w:pPr>
      <w:r>
        <w:t xml:space="preserve">The seemingly inexplicable variation in </w:t>
      </w:r>
      <w:r w:rsidR="00BE24B8">
        <w:t xml:space="preserve">results of standard </w:t>
      </w:r>
      <w:r>
        <w:t xml:space="preserve">feature selection </w:t>
      </w:r>
      <w:r w:rsidR="00BE24B8">
        <w:t>methods</w:t>
      </w:r>
      <w:r>
        <w:t xml:space="preserve"> </w:t>
      </w:r>
      <w:r w:rsidR="00584D45">
        <w:t>suggests</w:t>
      </w:r>
      <w:r>
        <w:t xml:space="preserve"> that </w:t>
      </w:r>
      <w:r w:rsidR="00BE24B8">
        <w:t>results are suboptimal</w:t>
      </w:r>
      <w:r w:rsidR="004A093F">
        <w:t>.  T</w:t>
      </w:r>
      <w:r w:rsidR="00BE24B8">
        <w:t xml:space="preserve">he </w:t>
      </w:r>
      <w:r>
        <w:t xml:space="preserve">likely </w:t>
      </w:r>
      <w:r w:rsidR="00BE24B8">
        <w:t xml:space="preserve">cause of the </w:t>
      </w:r>
      <w:r>
        <w:t xml:space="preserve">instability </w:t>
      </w:r>
      <w:r w:rsidR="00BE24B8">
        <w:t>is</w:t>
      </w:r>
      <w:r>
        <w:t xml:space="preserve"> redundancy in our feature set.</w:t>
      </w:r>
      <w:r w:rsidR="00BE24B8">
        <w:t xml:space="preserve">  </w:t>
      </w:r>
      <w:r w:rsidR="005B47F3" w:rsidRPr="003F486C">
        <w:t xml:space="preserve">When doing feature selection with correlated features on overlapping problem, results can appear somewhat random as no particular feature makes a big </w:t>
      </w:r>
      <w:r w:rsidR="004A093F">
        <w:t>impact</w:t>
      </w:r>
      <w:r w:rsidR="005B47F3" w:rsidRPr="003F486C">
        <w:t xml:space="preserve"> </w:t>
      </w:r>
      <w:r w:rsidR="005B47F3">
        <w:t>and</w:t>
      </w:r>
      <w:r w:rsidR="005B47F3" w:rsidRPr="003F486C">
        <w:t xml:space="preserve"> many are similar to each other</w:t>
      </w:r>
      <w:r w:rsidR="005B47F3">
        <w:t xml:space="preserve">.  </w:t>
      </w:r>
      <w:r>
        <w:t xml:space="preserve">The </w:t>
      </w:r>
      <w:r w:rsidR="004A093F">
        <w:t xml:space="preserve">effectiveness of the </w:t>
      </w:r>
      <w:r>
        <w:t xml:space="preserve">feature clustering and ranking method was </w:t>
      </w:r>
      <w:r w:rsidR="004A093F">
        <w:t>tested on</w:t>
      </w:r>
      <w:r>
        <w:t xml:space="preserve"> </w:t>
      </w:r>
      <w:r w:rsidR="00584D45">
        <w:t>the</w:t>
      </w:r>
      <w:r w:rsidR="004A093F">
        <w:t xml:space="preserve"> vegetation mapping</w:t>
      </w:r>
      <w:r>
        <w:t xml:space="preserve"> data.  The </w:t>
      </w:r>
      <w:proofErr w:type="spellStart"/>
      <w:r>
        <w:t>dendrogram</w:t>
      </w:r>
      <w:proofErr w:type="spellEnd"/>
      <w:r>
        <w:t xml:space="preserve"> showing the clustering of </w:t>
      </w:r>
      <w:r w:rsidR="00584D45">
        <w:t>the</w:t>
      </w:r>
      <w:r>
        <w:t xml:space="preserve"> feature set is plotted in </w:t>
      </w:r>
      <w:r>
        <w:fldChar w:fldCharType="begin"/>
      </w:r>
      <w:r>
        <w:instrText xml:space="preserve"> REF _Ref394256089 \h </w:instrText>
      </w:r>
      <w:r>
        <w:fldChar w:fldCharType="separate"/>
      </w:r>
      <w:r w:rsidR="007701D5">
        <w:t xml:space="preserve">Figure </w:t>
      </w:r>
      <w:r w:rsidR="007701D5">
        <w:rPr>
          <w:noProof/>
        </w:rPr>
        <w:t>3</w:t>
      </w:r>
      <w:r w:rsidR="007701D5">
        <w:t>.</w:t>
      </w:r>
      <w:r w:rsidR="007701D5">
        <w:rPr>
          <w:noProof/>
        </w:rPr>
        <w:t>1</w:t>
      </w:r>
      <w:r>
        <w:fldChar w:fldCharType="end"/>
      </w:r>
      <w:r>
        <w:t>.  The line in red shows the correlation threshold value at which the feature clusters were extracted.  This point was selected as a relatively stable point in the hierarchy and one where the correlation amongst features is strong.</w:t>
      </w:r>
    </w:p>
    <w:p w14:paraId="0A563AAD" w14:textId="77777777" w:rsidR="0078527C" w:rsidRDefault="0078527C" w:rsidP="0078527C">
      <w:pPr>
        <w:spacing w:line="360" w:lineRule="auto"/>
        <w:jc w:val="both"/>
      </w:pPr>
    </w:p>
    <w:p w14:paraId="2915B360" w14:textId="77777777" w:rsidR="0078527C" w:rsidRDefault="0078527C" w:rsidP="0078527C">
      <w:pPr>
        <w:keepNext/>
        <w:spacing w:line="360" w:lineRule="auto"/>
        <w:jc w:val="both"/>
      </w:pPr>
      <w:r w:rsidRPr="003E476F">
        <w:rPr>
          <w:noProof/>
          <w:lang w:val="en-ZA" w:eastAsia="en-ZA"/>
        </w:rPr>
        <w:lastRenderedPageBreak/>
        <w:drawing>
          <wp:inline distT="0" distB="0" distL="0" distR="0" wp14:anchorId="33058375" wp14:editId="7590EBC7">
            <wp:extent cx="4908170" cy="554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408F2A04" w14:textId="77777777" w:rsidR="0078527C" w:rsidRDefault="0078527C" w:rsidP="0078527C">
      <w:pPr>
        <w:pStyle w:val="Caption"/>
        <w:jc w:val="both"/>
      </w:pPr>
      <w:bookmarkStart w:id="1715" w:name="_Ref394256089"/>
      <w:bookmarkStart w:id="1716" w:name="_Toc418946230"/>
      <w:r>
        <w:t xml:space="preserve">Figure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Figure \* ARABIC \s 1 </w:instrText>
      </w:r>
      <w:r>
        <w:fldChar w:fldCharType="separate"/>
      </w:r>
      <w:r w:rsidR="007701D5">
        <w:rPr>
          <w:noProof/>
        </w:rPr>
        <w:t>1</w:t>
      </w:r>
      <w:r>
        <w:fldChar w:fldCharType="end"/>
      </w:r>
      <w:bookmarkEnd w:id="1715"/>
      <w:r>
        <w:t xml:space="preserve">  Clustering of correlated features</w:t>
      </w:r>
      <w:bookmarkEnd w:id="1716"/>
    </w:p>
    <w:p w14:paraId="4F4BA183" w14:textId="77777777" w:rsidR="0078527C" w:rsidRDefault="0078527C" w:rsidP="0078527C">
      <w:pPr>
        <w:spacing w:line="360" w:lineRule="auto"/>
        <w:jc w:val="both"/>
      </w:pPr>
    </w:p>
    <w:p w14:paraId="237FF210" w14:textId="77777777" w:rsidR="0078527C" w:rsidRDefault="0078527C" w:rsidP="0078527C">
      <w:pPr>
        <w:spacing w:line="360" w:lineRule="auto"/>
        <w:jc w:val="both"/>
      </w:pPr>
      <w:r>
        <w:t xml:space="preserve">The clusters were ranked using the naïve Bayes classification accuracy criterion.  </w:t>
      </w:r>
      <w:r>
        <w:fldChar w:fldCharType="begin"/>
      </w:r>
      <w:r>
        <w:instrText xml:space="preserve"> REF _Ref394256454 \h </w:instrText>
      </w:r>
      <w:r>
        <w:fldChar w:fldCharType="separate"/>
      </w:r>
      <w:r w:rsidR="007701D5">
        <w:t xml:space="preserve">Table </w:t>
      </w:r>
      <w:r w:rsidR="007701D5">
        <w:rPr>
          <w:noProof/>
        </w:rPr>
        <w:t>3</w:t>
      </w:r>
      <w:r w:rsidR="007701D5">
        <w:t>.</w:t>
      </w:r>
      <w:r w:rsidR="007701D5">
        <w:rPr>
          <w:noProof/>
        </w:rPr>
        <w:t>7</w:t>
      </w:r>
      <w:r>
        <w:fldChar w:fldCharType="end"/>
      </w:r>
      <w:r>
        <w:t xml:space="preserve"> lists the clusters ordered by their importance, with their component features.  This table reveals a number of interesting properties of the features.  Firstly, it is clear that there is a significant amount of correlation amongst the features in general.  The correlation between raw R, G, B and NIR bands is surprisingly strong and these are all grouped into a single cluster.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is confirmed by their collection in the same cluster.  The mean sliding window feature, median sliding window feature and source feature operated on by those sliding windows are strongly correlated with each other as one would expected.  </w:t>
      </w:r>
    </w:p>
    <w:p w14:paraId="7E76109F" w14:textId="77777777" w:rsidR="0078527C" w:rsidRDefault="0078527C" w:rsidP="0078527C">
      <w:pPr>
        <w:keepNext/>
        <w:keepLines/>
      </w:pPr>
    </w:p>
    <w:p w14:paraId="1268A88A" w14:textId="77777777" w:rsidR="0078527C" w:rsidRDefault="0078527C" w:rsidP="0078527C">
      <w:pPr>
        <w:pStyle w:val="1Tablecaption"/>
        <w:keepNext/>
        <w:keepLines/>
      </w:pPr>
      <w:bookmarkStart w:id="1717" w:name="_Ref394256454"/>
      <w:bookmarkStart w:id="1718" w:name="_Toc418946207"/>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7</w:t>
      </w:r>
      <w:r>
        <w:fldChar w:fldCharType="end"/>
      </w:r>
      <w:bookmarkEnd w:id="1717"/>
      <w:r>
        <w:t xml:space="preserve">   Ranked clusters</w:t>
      </w:r>
      <w:bookmarkEnd w:id="1718"/>
    </w:p>
    <w:tbl>
      <w:tblPr>
        <w:tblStyle w:val="MyThesisTable"/>
        <w:tblW w:w="9256" w:type="dxa"/>
        <w:tblLayout w:type="fixed"/>
        <w:tblLook w:val="04A0" w:firstRow="1" w:lastRow="0" w:firstColumn="1" w:lastColumn="0" w:noHBand="0" w:noVBand="1"/>
      </w:tblPr>
      <w:tblGrid>
        <w:gridCol w:w="668"/>
        <w:gridCol w:w="1469"/>
        <w:gridCol w:w="7119"/>
      </w:tblGrid>
      <w:tr w:rsidR="0078527C" w:rsidRPr="00240C8B" w14:paraId="786DDDEE" w14:textId="77777777" w:rsidTr="00A85781">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54166483" w14:textId="77777777" w:rsidR="0078527C" w:rsidRPr="00A37BF6" w:rsidRDefault="0078527C" w:rsidP="00523296">
            <w:pPr>
              <w:pStyle w:val="1TableText"/>
              <w:tabs>
                <w:tab w:val="num" w:pos="993"/>
              </w:tabs>
              <w:spacing w:before="0" w:after="0"/>
              <w:rPr>
                <w:rFonts w:cs="Arial"/>
              </w:rPr>
            </w:pPr>
            <w:r w:rsidRPr="00A37BF6">
              <w:rPr>
                <w:rFonts w:cs="Arial"/>
              </w:rPr>
              <w:t>Num.</w:t>
            </w:r>
          </w:p>
        </w:tc>
        <w:tc>
          <w:tcPr>
            <w:tcW w:w="1469" w:type="dxa"/>
          </w:tcPr>
          <w:p w14:paraId="7A1AE022" w14:textId="77777777" w:rsidR="0078527C" w:rsidRPr="00A37BF6" w:rsidRDefault="0078527C" w:rsidP="00523296">
            <w:pPr>
              <w:pStyle w:val="1TableText"/>
              <w:tabs>
                <w:tab w:val="num" w:pos="993"/>
              </w:tabs>
              <w:spacing w:before="0" w:after="0"/>
              <w:rPr>
                <w:rFonts w:cs="Arial"/>
              </w:rPr>
            </w:pPr>
            <w:r w:rsidRPr="00A37BF6">
              <w:rPr>
                <w:rFonts w:cs="Arial"/>
              </w:rPr>
              <w:t>Importance (%)</w:t>
            </w:r>
          </w:p>
        </w:tc>
        <w:tc>
          <w:tcPr>
            <w:tcW w:w="7119" w:type="dxa"/>
          </w:tcPr>
          <w:p w14:paraId="741583CA" w14:textId="77777777" w:rsidR="0078527C" w:rsidRPr="00A37BF6" w:rsidRDefault="0078527C" w:rsidP="00523296">
            <w:pPr>
              <w:pStyle w:val="1TableText"/>
              <w:tabs>
                <w:tab w:val="num" w:pos="993"/>
              </w:tabs>
              <w:spacing w:before="0" w:after="0"/>
              <w:rPr>
                <w:rFonts w:cs="Arial"/>
              </w:rPr>
            </w:pPr>
            <w:r w:rsidRPr="00A37BF6">
              <w:rPr>
                <w:rFonts w:cs="Arial"/>
              </w:rPr>
              <w:t>Features</w:t>
            </w:r>
          </w:p>
        </w:tc>
      </w:tr>
      <w:tr w:rsidR="0078527C" w:rsidRPr="00240C8B" w14:paraId="7C679DE4" w14:textId="77777777" w:rsidTr="00A85781">
        <w:trPr>
          <w:trHeight w:val="340"/>
        </w:trPr>
        <w:tc>
          <w:tcPr>
            <w:tcW w:w="668" w:type="dxa"/>
          </w:tcPr>
          <w:p w14:paraId="29E7F5EA" w14:textId="77777777" w:rsidR="0078527C" w:rsidRPr="00240C8B" w:rsidRDefault="0078527C" w:rsidP="00523296">
            <w:pPr>
              <w:pStyle w:val="1TableText"/>
              <w:tabs>
                <w:tab w:val="num" w:pos="993"/>
              </w:tabs>
              <w:spacing w:before="0" w:after="0"/>
              <w:rPr>
                <w:rFonts w:cs="Arial"/>
              </w:rPr>
            </w:pPr>
            <w:r>
              <w:rPr>
                <w:rFonts w:cs="Arial"/>
              </w:rPr>
              <w:t>1</w:t>
            </w:r>
          </w:p>
        </w:tc>
        <w:tc>
          <w:tcPr>
            <w:tcW w:w="1469" w:type="dxa"/>
          </w:tcPr>
          <w:p w14:paraId="42D1CEA0" w14:textId="77777777" w:rsidR="0078527C" w:rsidRPr="008E3152" w:rsidRDefault="0078527C" w:rsidP="00523296">
            <w:pPr>
              <w:rPr>
                <w:rFonts w:cs="Arial"/>
                <w:color w:val="000000"/>
                <w:sz w:val="16"/>
                <w:szCs w:val="16"/>
                <w:lang w:val="en-ZA" w:eastAsia="en-ZA"/>
              </w:rPr>
            </w:pPr>
            <w:r w:rsidRPr="008E3152">
              <w:rPr>
                <w:rFonts w:cs="Arial"/>
                <w:color w:val="000000"/>
                <w:sz w:val="16"/>
                <w:szCs w:val="16"/>
              </w:rPr>
              <w:t>68.27</w:t>
            </w:r>
          </w:p>
        </w:tc>
        <w:tc>
          <w:tcPr>
            <w:tcW w:w="7119" w:type="dxa"/>
          </w:tcPr>
          <w:p w14:paraId="05F0A7F2" w14:textId="77777777" w:rsidR="0078527C" w:rsidRPr="00C13D8A" w:rsidRDefault="0078527C" w:rsidP="00523296">
            <w:pPr>
              <w:rPr>
                <w:rFonts w:cs="Arial"/>
                <w:sz w:val="16"/>
                <w:szCs w:val="16"/>
              </w:rPr>
            </w:pPr>
            <w:proofErr w:type="spellStart"/>
            <w:r w:rsidRPr="00C13D8A">
              <w:rPr>
                <w:rFonts w:cs="Arial"/>
                <w:sz w:val="16"/>
                <w:szCs w:val="16"/>
              </w:rPr>
              <w:t>rN</w:t>
            </w:r>
            <w:proofErr w:type="spellEnd"/>
            <w:r w:rsidRPr="00C13D8A">
              <w:rPr>
                <w:rFonts w:cs="Arial"/>
                <w:sz w:val="16"/>
                <w:szCs w:val="16"/>
              </w:rPr>
              <w:t xml:space="preserve">, </w:t>
            </w:r>
            <w:proofErr w:type="spellStart"/>
            <w:r w:rsidRPr="00C13D8A">
              <w:rPr>
                <w:rFonts w:cs="Arial"/>
                <w:sz w:val="16"/>
                <w:szCs w:val="16"/>
              </w:rPr>
              <w:t>nirN</w:t>
            </w:r>
            <w:proofErr w:type="spellEnd"/>
            <w:r w:rsidRPr="00C13D8A">
              <w:rPr>
                <w:rFonts w:cs="Arial"/>
                <w:sz w:val="16"/>
                <w:szCs w:val="16"/>
              </w:rPr>
              <w:t xml:space="preserve">, NDVI, RVI, tc2, pc2, rc1, </w:t>
            </w:r>
            <w:proofErr w:type="spellStart"/>
            <w:r w:rsidRPr="00C13D8A">
              <w:rPr>
                <w:rFonts w:cs="Arial"/>
                <w:sz w:val="16"/>
                <w:szCs w:val="16"/>
              </w:rPr>
              <w:t>MeanRVI</w:t>
            </w:r>
            <w:proofErr w:type="spellEnd"/>
            <w:r w:rsidRPr="00C13D8A">
              <w:rPr>
                <w:rFonts w:cs="Arial"/>
                <w:sz w:val="16"/>
                <w:szCs w:val="16"/>
              </w:rPr>
              <w:t xml:space="preserve">, </w:t>
            </w:r>
            <w:proofErr w:type="spellStart"/>
            <w:r w:rsidRPr="00C13D8A">
              <w:rPr>
                <w:rFonts w:cs="Arial"/>
                <w:sz w:val="16"/>
                <w:szCs w:val="16"/>
              </w:rPr>
              <w:t>M</w:t>
            </w:r>
            <w:r>
              <w:rPr>
                <w:rFonts w:cs="Arial"/>
                <w:sz w:val="16"/>
                <w:szCs w:val="16"/>
              </w:rPr>
              <w:t>edianRVI</w:t>
            </w:r>
            <w:proofErr w:type="spellEnd"/>
            <w:r>
              <w:rPr>
                <w:rFonts w:cs="Arial"/>
                <w:sz w:val="16"/>
                <w:szCs w:val="16"/>
              </w:rPr>
              <w:t xml:space="preserve">, </w:t>
            </w:r>
            <w:proofErr w:type="spellStart"/>
            <w:r>
              <w:rPr>
                <w:rFonts w:cs="Arial"/>
                <w:sz w:val="16"/>
                <w:szCs w:val="16"/>
              </w:rPr>
              <w:t>MeanNDVI</w:t>
            </w:r>
            <w:proofErr w:type="spellEnd"/>
            <w:r>
              <w:rPr>
                <w:rFonts w:cs="Arial"/>
                <w:sz w:val="16"/>
                <w:szCs w:val="16"/>
              </w:rPr>
              <w:t xml:space="preserve">, </w:t>
            </w:r>
            <w:proofErr w:type="spellStart"/>
            <w:r>
              <w:rPr>
                <w:rFonts w:cs="Arial"/>
                <w:sz w:val="16"/>
                <w:szCs w:val="16"/>
              </w:rPr>
              <w:t>MedianNDVI</w:t>
            </w:r>
            <w:proofErr w:type="spellEnd"/>
          </w:p>
        </w:tc>
      </w:tr>
      <w:tr w:rsidR="0078527C" w:rsidRPr="00240C8B" w14:paraId="10A077FC" w14:textId="77777777" w:rsidTr="00A85781">
        <w:trPr>
          <w:trHeight w:val="340"/>
        </w:trPr>
        <w:tc>
          <w:tcPr>
            <w:tcW w:w="668" w:type="dxa"/>
          </w:tcPr>
          <w:p w14:paraId="2E212FC3" w14:textId="77777777" w:rsidR="0078527C" w:rsidRPr="00240C8B" w:rsidRDefault="0078527C" w:rsidP="00523296">
            <w:pPr>
              <w:pStyle w:val="1TableText"/>
              <w:tabs>
                <w:tab w:val="num" w:pos="993"/>
              </w:tabs>
              <w:spacing w:before="0" w:after="0"/>
              <w:rPr>
                <w:rFonts w:cs="Arial"/>
              </w:rPr>
            </w:pPr>
            <w:r>
              <w:rPr>
                <w:rFonts w:cs="Arial"/>
              </w:rPr>
              <w:t>2</w:t>
            </w:r>
          </w:p>
        </w:tc>
        <w:tc>
          <w:tcPr>
            <w:tcW w:w="1469" w:type="dxa"/>
          </w:tcPr>
          <w:p w14:paraId="4A321019" w14:textId="77777777" w:rsidR="0078527C" w:rsidRPr="008E3152" w:rsidRDefault="0078527C" w:rsidP="00523296">
            <w:pPr>
              <w:rPr>
                <w:rFonts w:cs="Arial"/>
                <w:color w:val="000000"/>
                <w:sz w:val="16"/>
                <w:szCs w:val="16"/>
              </w:rPr>
            </w:pPr>
            <w:r w:rsidRPr="008E3152">
              <w:rPr>
                <w:rFonts w:cs="Arial"/>
                <w:color w:val="000000"/>
                <w:sz w:val="16"/>
                <w:szCs w:val="16"/>
              </w:rPr>
              <w:t>61.38</w:t>
            </w:r>
          </w:p>
        </w:tc>
        <w:tc>
          <w:tcPr>
            <w:tcW w:w="7119" w:type="dxa"/>
          </w:tcPr>
          <w:p w14:paraId="7DA07B20" w14:textId="77777777" w:rsidR="0078527C" w:rsidRPr="00C13D8A" w:rsidRDefault="0078527C" w:rsidP="00523296">
            <w:pPr>
              <w:rPr>
                <w:rFonts w:cs="Arial"/>
                <w:sz w:val="16"/>
                <w:szCs w:val="16"/>
              </w:rPr>
            </w:pPr>
            <w:r w:rsidRPr="00C13D8A">
              <w:rPr>
                <w:rFonts w:cs="Arial"/>
                <w:sz w:val="16"/>
                <w:szCs w:val="16"/>
              </w:rPr>
              <w:t>R, G, B, NIR</w:t>
            </w:r>
            <w:r>
              <w:rPr>
                <w:rFonts w:cs="Arial"/>
                <w:sz w:val="16"/>
                <w:szCs w:val="16"/>
              </w:rPr>
              <w:t>, tc1, pc1, MeanPc1, MedianPc1</w:t>
            </w:r>
          </w:p>
        </w:tc>
      </w:tr>
      <w:tr w:rsidR="0078527C" w:rsidRPr="00240C8B" w14:paraId="70B039F4" w14:textId="77777777" w:rsidTr="00A85781">
        <w:trPr>
          <w:trHeight w:val="340"/>
        </w:trPr>
        <w:tc>
          <w:tcPr>
            <w:tcW w:w="668" w:type="dxa"/>
          </w:tcPr>
          <w:p w14:paraId="7727ADAC" w14:textId="77777777" w:rsidR="0078527C" w:rsidRPr="00240C8B" w:rsidRDefault="0078527C" w:rsidP="00523296">
            <w:pPr>
              <w:pStyle w:val="1TableText"/>
              <w:tabs>
                <w:tab w:val="num" w:pos="993"/>
              </w:tabs>
              <w:spacing w:before="0" w:after="0"/>
              <w:rPr>
                <w:rFonts w:cs="Arial"/>
              </w:rPr>
            </w:pPr>
            <w:r>
              <w:rPr>
                <w:rFonts w:cs="Arial"/>
              </w:rPr>
              <w:t>3</w:t>
            </w:r>
          </w:p>
        </w:tc>
        <w:tc>
          <w:tcPr>
            <w:tcW w:w="1469" w:type="dxa"/>
          </w:tcPr>
          <w:p w14:paraId="483EA95A" w14:textId="77777777" w:rsidR="0078527C" w:rsidRPr="008E3152" w:rsidRDefault="0078527C" w:rsidP="00523296">
            <w:pPr>
              <w:rPr>
                <w:rFonts w:cs="Arial"/>
                <w:color w:val="000000"/>
                <w:sz w:val="16"/>
                <w:szCs w:val="16"/>
              </w:rPr>
            </w:pPr>
            <w:r w:rsidRPr="008E3152">
              <w:rPr>
                <w:rFonts w:cs="Arial"/>
                <w:color w:val="000000"/>
                <w:sz w:val="16"/>
                <w:szCs w:val="16"/>
              </w:rPr>
              <w:t>60.41</w:t>
            </w:r>
          </w:p>
        </w:tc>
        <w:tc>
          <w:tcPr>
            <w:tcW w:w="7119" w:type="dxa"/>
          </w:tcPr>
          <w:p w14:paraId="26F3C3EE" w14:textId="77777777" w:rsidR="0078527C" w:rsidRPr="00C13D8A" w:rsidRDefault="0078527C" w:rsidP="00523296">
            <w:pPr>
              <w:rPr>
                <w:rFonts w:cs="Arial"/>
                <w:sz w:val="16"/>
                <w:szCs w:val="16"/>
              </w:rPr>
            </w:pPr>
            <w:r w:rsidRPr="00C13D8A">
              <w:rPr>
                <w:rFonts w:cs="Arial"/>
                <w:sz w:val="16"/>
                <w:szCs w:val="16"/>
              </w:rPr>
              <w:t>E</w:t>
            </w:r>
            <w:r>
              <w:rPr>
                <w:rFonts w:cs="Arial"/>
                <w:sz w:val="16"/>
                <w:szCs w:val="16"/>
              </w:rPr>
              <w:t>ntropyPc1</w:t>
            </w:r>
          </w:p>
        </w:tc>
      </w:tr>
      <w:tr w:rsidR="0078527C" w:rsidRPr="00240C8B" w14:paraId="45DADE40" w14:textId="77777777" w:rsidTr="00A85781">
        <w:trPr>
          <w:trHeight w:val="340"/>
        </w:trPr>
        <w:tc>
          <w:tcPr>
            <w:tcW w:w="668" w:type="dxa"/>
          </w:tcPr>
          <w:p w14:paraId="33AC4432" w14:textId="77777777" w:rsidR="0078527C" w:rsidRPr="00240C8B" w:rsidRDefault="0078527C" w:rsidP="00523296">
            <w:pPr>
              <w:pStyle w:val="1TableText"/>
              <w:tabs>
                <w:tab w:val="num" w:pos="993"/>
              </w:tabs>
              <w:spacing w:before="0" w:after="0"/>
              <w:rPr>
                <w:rFonts w:cs="Arial"/>
              </w:rPr>
            </w:pPr>
            <w:r>
              <w:rPr>
                <w:rFonts w:cs="Arial"/>
              </w:rPr>
              <w:t>4</w:t>
            </w:r>
          </w:p>
        </w:tc>
        <w:tc>
          <w:tcPr>
            <w:tcW w:w="1469" w:type="dxa"/>
          </w:tcPr>
          <w:p w14:paraId="72C1040F" w14:textId="77777777" w:rsidR="0078527C" w:rsidRPr="008E3152" w:rsidRDefault="0078527C" w:rsidP="00523296">
            <w:pPr>
              <w:rPr>
                <w:rFonts w:cs="Arial"/>
                <w:color w:val="000000"/>
                <w:sz w:val="16"/>
                <w:szCs w:val="16"/>
              </w:rPr>
            </w:pPr>
            <w:r w:rsidRPr="008E3152">
              <w:rPr>
                <w:rFonts w:cs="Arial"/>
                <w:color w:val="000000"/>
                <w:sz w:val="16"/>
                <w:szCs w:val="16"/>
              </w:rPr>
              <w:t>55.23</w:t>
            </w:r>
          </w:p>
        </w:tc>
        <w:tc>
          <w:tcPr>
            <w:tcW w:w="7119" w:type="dxa"/>
          </w:tcPr>
          <w:p w14:paraId="71C5A1BE" w14:textId="77777777" w:rsidR="0078527C" w:rsidRPr="00C13D8A" w:rsidRDefault="0078527C" w:rsidP="00523296">
            <w:pPr>
              <w:rPr>
                <w:rFonts w:cs="Arial"/>
                <w:sz w:val="16"/>
                <w:szCs w:val="16"/>
              </w:rPr>
            </w:pPr>
            <w:proofErr w:type="spellStart"/>
            <w:r w:rsidRPr="00C13D8A">
              <w:rPr>
                <w:rFonts w:cs="Arial"/>
                <w:sz w:val="16"/>
                <w:szCs w:val="16"/>
              </w:rPr>
              <w:t>gN</w:t>
            </w:r>
            <w:proofErr w:type="spellEnd"/>
            <w:r w:rsidRPr="00C13D8A">
              <w:rPr>
                <w:rFonts w:cs="Arial"/>
                <w:sz w:val="16"/>
                <w:szCs w:val="16"/>
              </w:rPr>
              <w:t xml:space="preserve">, </w:t>
            </w:r>
            <w:proofErr w:type="spellStart"/>
            <w:r w:rsidRPr="00C13D8A">
              <w:rPr>
                <w:rFonts w:cs="Arial"/>
                <w:sz w:val="16"/>
                <w:szCs w:val="16"/>
              </w:rPr>
              <w:t>MeanG</w:t>
            </w:r>
            <w:r>
              <w:rPr>
                <w:rFonts w:cs="Arial"/>
                <w:sz w:val="16"/>
                <w:szCs w:val="16"/>
              </w:rPr>
              <w:t>n</w:t>
            </w:r>
            <w:proofErr w:type="spellEnd"/>
            <w:r>
              <w:rPr>
                <w:rFonts w:cs="Arial"/>
                <w:sz w:val="16"/>
                <w:szCs w:val="16"/>
              </w:rPr>
              <w:t xml:space="preserve">, </w:t>
            </w:r>
            <w:proofErr w:type="spellStart"/>
            <w:r>
              <w:rPr>
                <w:rFonts w:cs="Arial"/>
                <w:sz w:val="16"/>
                <w:szCs w:val="16"/>
              </w:rPr>
              <w:t>MedianGn</w:t>
            </w:r>
            <w:proofErr w:type="spellEnd"/>
          </w:p>
        </w:tc>
      </w:tr>
      <w:tr w:rsidR="0078527C" w:rsidRPr="00240C8B" w14:paraId="4FAD83EA" w14:textId="77777777" w:rsidTr="00A85781">
        <w:trPr>
          <w:trHeight w:val="340"/>
        </w:trPr>
        <w:tc>
          <w:tcPr>
            <w:tcW w:w="668" w:type="dxa"/>
          </w:tcPr>
          <w:p w14:paraId="788D0A33" w14:textId="77777777" w:rsidR="0078527C" w:rsidRPr="00240C8B" w:rsidRDefault="0078527C" w:rsidP="00523296">
            <w:pPr>
              <w:pStyle w:val="1TableText"/>
              <w:tabs>
                <w:tab w:val="num" w:pos="993"/>
              </w:tabs>
              <w:spacing w:before="0" w:after="0"/>
              <w:rPr>
                <w:rFonts w:cs="Arial"/>
              </w:rPr>
            </w:pPr>
            <w:r>
              <w:rPr>
                <w:rFonts w:cs="Arial"/>
              </w:rPr>
              <w:t>5</w:t>
            </w:r>
          </w:p>
        </w:tc>
        <w:tc>
          <w:tcPr>
            <w:tcW w:w="1469" w:type="dxa"/>
          </w:tcPr>
          <w:p w14:paraId="55CD3545" w14:textId="77777777" w:rsidR="0078527C" w:rsidRPr="008E3152" w:rsidRDefault="0078527C" w:rsidP="00523296">
            <w:pPr>
              <w:rPr>
                <w:rFonts w:cs="Arial"/>
                <w:color w:val="000000"/>
                <w:sz w:val="16"/>
                <w:szCs w:val="16"/>
              </w:rPr>
            </w:pPr>
            <w:r w:rsidRPr="008E3152">
              <w:rPr>
                <w:rFonts w:cs="Arial"/>
                <w:color w:val="000000"/>
                <w:sz w:val="16"/>
                <w:szCs w:val="16"/>
              </w:rPr>
              <w:t>54.52</w:t>
            </w:r>
          </w:p>
        </w:tc>
        <w:tc>
          <w:tcPr>
            <w:tcW w:w="7119" w:type="dxa"/>
          </w:tcPr>
          <w:p w14:paraId="3C8183E4" w14:textId="77777777" w:rsidR="0078527C" w:rsidRPr="00C13D8A" w:rsidRDefault="0078527C" w:rsidP="00523296">
            <w:pPr>
              <w:rPr>
                <w:rFonts w:cs="Arial"/>
                <w:sz w:val="16"/>
                <w:szCs w:val="16"/>
              </w:rPr>
            </w:pPr>
            <w:proofErr w:type="spellStart"/>
            <w:r>
              <w:rPr>
                <w:rFonts w:cs="Arial"/>
                <w:sz w:val="16"/>
                <w:szCs w:val="16"/>
              </w:rPr>
              <w:t>bN</w:t>
            </w:r>
            <w:proofErr w:type="spellEnd"/>
          </w:p>
        </w:tc>
      </w:tr>
      <w:tr w:rsidR="0078527C" w:rsidRPr="00240C8B" w14:paraId="24678269" w14:textId="77777777" w:rsidTr="00A85781">
        <w:trPr>
          <w:trHeight w:val="340"/>
        </w:trPr>
        <w:tc>
          <w:tcPr>
            <w:tcW w:w="668" w:type="dxa"/>
          </w:tcPr>
          <w:p w14:paraId="4EAA89CA" w14:textId="77777777" w:rsidR="0078527C" w:rsidRPr="00240C8B" w:rsidRDefault="0078527C" w:rsidP="00523296">
            <w:pPr>
              <w:pStyle w:val="1TableText"/>
              <w:tabs>
                <w:tab w:val="num" w:pos="993"/>
              </w:tabs>
              <w:spacing w:before="0" w:after="0"/>
              <w:rPr>
                <w:rFonts w:cs="Arial"/>
              </w:rPr>
            </w:pPr>
            <w:r>
              <w:rPr>
                <w:rFonts w:cs="Arial"/>
              </w:rPr>
              <w:t>6</w:t>
            </w:r>
          </w:p>
        </w:tc>
        <w:tc>
          <w:tcPr>
            <w:tcW w:w="1469" w:type="dxa"/>
          </w:tcPr>
          <w:p w14:paraId="7F74E5CB" w14:textId="77777777" w:rsidR="0078527C" w:rsidRPr="008E3152" w:rsidRDefault="0078527C" w:rsidP="00523296">
            <w:pPr>
              <w:rPr>
                <w:rFonts w:cs="Arial"/>
                <w:color w:val="000000"/>
                <w:sz w:val="16"/>
                <w:szCs w:val="16"/>
              </w:rPr>
            </w:pPr>
            <w:r w:rsidRPr="008E3152">
              <w:rPr>
                <w:rFonts w:cs="Arial"/>
                <w:color w:val="000000"/>
                <w:sz w:val="16"/>
                <w:szCs w:val="16"/>
              </w:rPr>
              <w:t>53.57</w:t>
            </w:r>
          </w:p>
        </w:tc>
        <w:tc>
          <w:tcPr>
            <w:tcW w:w="7119" w:type="dxa"/>
          </w:tcPr>
          <w:p w14:paraId="42A08DAA" w14:textId="77777777" w:rsidR="0078527C" w:rsidRPr="00C13D8A" w:rsidRDefault="0078527C" w:rsidP="00523296">
            <w:pPr>
              <w:rPr>
                <w:rFonts w:cs="Arial"/>
                <w:sz w:val="16"/>
                <w:szCs w:val="16"/>
              </w:rPr>
            </w:pPr>
            <w:r>
              <w:rPr>
                <w:rFonts w:cs="Arial"/>
                <w:sz w:val="16"/>
                <w:szCs w:val="16"/>
              </w:rPr>
              <w:t>rc2, rc4</w:t>
            </w:r>
          </w:p>
        </w:tc>
      </w:tr>
      <w:tr w:rsidR="0078527C" w:rsidRPr="00240C8B" w14:paraId="349D3C6D" w14:textId="77777777" w:rsidTr="00A85781">
        <w:trPr>
          <w:trHeight w:val="340"/>
        </w:trPr>
        <w:tc>
          <w:tcPr>
            <w:tcW w:w="668" w:type="dxa"/>
          </w:tcPr>
          <w:p w14:paraId="3202ACD8" w14:textId="77777777" w:rsidR="0078527C" w:rsidRPr="00240C8B" w:rsidRDefault="0078527C" w:rsidP="00523296">
            <w:pPr>
              <w:pStyle w:val="1TableText"/>
              <w:tabs>
                <w:tab w:val="num" w:pos="993"/>
              </w:tabs>
              <w:spacing w:before="0" w:after="0"/>
              <w:rPr>
                <w:rFonts w:cs="Arial"/>
              </w:rPr>
            </w:pPr>
            <w:r>
              <w:rPr>
                <w:rFonts w:cs="Arial"/>
              </w:rPr>
              <w:t>7</w:t>
            </w:r>
          </w:p>
        </w:tc>
        <w:tc>
          <w:tcPr>
            <w:tcW w:w="1469" w:type="dxa"/>
          </w:tcPr>
          <w:p w14:paraId="2BADA4E0" w14:textId="77777777" w:rsidR="0078527C" w:rsidRPr="008E3152" w:rsidRDefault="0078527C" w:rsidP="00523296">
            <w:pPr>
              <w:rPr>
                <w:rFonts w:cs="Arial"/>
                <w:color w:val="000000"/>
                <w:sz w:val="16"/>
                <w:szCs w:val="16"/>
              </w:rPr>
            </w:pPr>
            <w:r w:rsidRPr="008E3152">
              <w:rPr>
                <w:rFonts w:cs="Arial"/>
                <w:color w:val="000000"/>
                <w:sz w:val="16"/>
                <w:szCs w:val="16"/>
              </w:rPr>
              <w:t>50.57</w:t>
            </w:r>
          </w:p>
        </w:tc>
        <w:tc>
          <w:tcPr>
            <w:tcW w:w="7119" w:type="dxa"/>
          </w:tcPr>
          <w:p w14:paraId="3F9AE703" w14:textId="77777777" w:rsidR="0078527C" w:rsidRPr="00C13D8A" w:rsidRDefault="0078527C" w:rsidP="00523296">
            <w:pPr>
              <w:rPr>
                <w:rFonts w:cs="Arial"/>
                <w:sz w:val="16"/>
                <w:szCs w:val="16"/>
              </w:rPr>
            </w:pPr>
            <w:r>
              <w:rPr>
                <w:rFonts w:cs="Arial"/>
                <w:sz w:val="16"/>
                <w:szCs w:val="16"/>
              </w:rPr>
              <w:t>tc4, rc3</w:t>
            </w:r>
            <w:r w:rsidRPr="00C13D8A">
              <w:rPr>
                <w:rFonts w:cs="Arial"/>
                <w:sz w:val="16"/>
                <w:szCs w:val="16"/>
              </w:rPr>
              <w:t xml:space="preserve"> </w:t>
            </w:r>
          </w:p>
        </w:tc>
      </w:tr>
      <w:tr w:rsidR="0078527C" w:rsidRPr="00240C8B" w14:paraId="28A23425" w14:textId="77777777" w:rsidTr="00A85781">
        <w:trPr>
          <w:trHeight w:val="340"/>
        </w:trPr>
        <w:tc>
          <w:tcPr>
            <w:tcW w:w="668" w:type="dxa"/>
          </w:tcPr>
          <w:p w14:paraId="0F23EF60" w14:textId="77777777" w:rsidR="0078527C" w:rsidRPr="00240C8B" w:rsidRDefault="0078527C" w:rsidP="00523296">
            <w:pPr>
              <w:pStyle w:val="1TableText"/>
              <w:tabs>
                <w:tab w:val="num" w:pos="993"/>
              </w:tabs>
              <w:spacing w:before="0" w:after="0"/>
              <w:rPr>
                <w:rFonts w:cs="Arial"/>
              </w:rPr>
            </w:pPr>
            <w:r>
              <w:rPr>
                <w:rFonts w:cs="Arial"/>
              </w:rPr>
              <w:t>8</w:t>
            </w:r>
          </w:p>
        </w:tc>
        <w:tc>
          <w:tcPr>
            <w:tcW w:w="1469" w:type="dxa"/>
          </w:tcPr>
          <w:p w14:paraId="70A2FE2E" w14:textId="77777777" w:rsidR="0078527C" w:rsidRPr="008E3152" w:rsidRDefault="0078527C" w:rsidP="00523296">
            <w:pPr>
              <w:rPr>
                <w:rFonts w:cs="Arial"/>
                <w:color w:val="000000"/>
                <w:sz w:val="16"/>
                <w:szCs w:val="16"/>
              </w:rPr>
            </w:pPr>
            <w:r w:rsidRPr="008E3152">
              <w:rPr>
                <w:rFonts w:cs="Arial"/>
                <w:color w:val="000000"/>
                <w:sz w:val="16"/>
                <w:szCs w:val="16"/>
              </w:rPr>
              <w:t>49.34</w:t>
            </w:r>
          </w:p>
        </w:tc>
        <w:tc>
          <w:tcPr>
            <w:tcW w:w="7119" w:type="dxa"/>
          </w:tcPr>
          <w:p w14:paraId="37FE0F6A" w14:textId="77777777" w:rsidR="0078527C" w:rsidRPr="00C13D8A" w:rsidRDefault="0078527C" w:rsidP="00523296">
            <w:pPr>
              <w:rPr>
                <w:rFonts w:cs="Arial"/>
                <w:sz w:val="16"/>
                <w:szCs w:val="16"/>
              </w:rPr>
            </w:pPr>
            <w:r>
              <w:rPr>
                <w:rFonts w:cs="Arial"/>
                <w:sz w:val="16"/>
                <w:szCs w:val="16"/>
              </w:rPr>
              <w:t>pc4</w:t>
            </w:r>
            <w:r w:rsidRPr="00C13D8A">
              <w:rPr>
                <w:rFonts w:cs="Arial"/>
                <w:sz w:val="16"/>
                <w:szCs w:val="16"/>
              </w:rPr>
              <w:t xml:space="preserve"> </w:t>
            </w:r>
          </w:p>
        </w:tc>
      </w:tr>
      <w:tr w:rsidR="0078527C" w:rsidRPr="00240C8B" w14:paraId="25A27CD9" w14:textId="77777777" w:rsidTr="00A85781">
        <w:trPr>
          <w:trHeight w:val="340"/>
        </w:trPr>
        <w:tc>
          <w:tcPr>
            <w:tcW w:w="668" w:type="dxa"/>
          </w:tcPr>
          <w:p w14:paraId="71B732B9" w14:textId="77777777" w:rsidR="0078527C" w:rsidRPr="00240C8B" w:rsidRDefault="0078527C" w:rsidP="00523296">
            <w:pPr>
              <w:pStyle w:val="1TableText"/>
              <w:tabs>
                <w:tab w:val="num" w:pos="993"/>
              </w:tabs>
              <w:spacing w:before="0" w:after="0"/>
              <w:rPr>
                <w:rFonts w:cs="Arial"/>
              </w:rPr>
            </w:pPr>
            <w:r>
              <w:rPr>
                <w:rFonts w:cs="Arial"/>
              </w:rPr>
              <w:t>9</w:t>
            </w:r>
          </w:p>
        </w:tc>
        <w:tc>
          <w:tcPr>
            <w:tcW w:w="1469" w:type="dxa"/>
          </w:tcPr>
          <w:p w14:paraId="1C21E7C2" w14:textId="77777777" w:rsidR="0078527C" w:rsidRPr="008E3152" w:rsidRDefault="0078527C" w:rsidP="00523296">
            <w:pPr>
              <w:rPr>
                <w:rFonts w:cs="Arial"/>
                <w:color w:val="000000"/>
                <w:sz w:val="16"/>
                <w:szCs w:val="16"/>
              </w:rPr>
            </w:pPr>
            <w:r w:rsidRPr="008E3152">
              <w:rPr>
                <w:rFonts w:cs="Arial"/>
                <w:color w:val="000000"/>
                <w:sz w:val="16"/>
                <w:szCs w:val="16"/>
              </w:rPr>
              <w:t>47.93</w:t>
            </w:r>
          </w:p>
        </w:tc>
        <w:tc>
          <w:tcPr>
            <w:tcW w:w="7119" w:type="dxa"/>
          </w:tcPr>
          <w:p w14:paraId="5BC4BD64" w14:textId="77777777" w:rsidR="0078527C" w:rsidRPr="00C13D8A" w:rsidRDefault="0078527C" w:rsidP="00523296">
            <w:pPr>
              <w:rPr>
                <w:rFonts w:cs="Arial"/>
                <w:sz w:val="16"/>
                <w:szCs w:val="16"/>
              </w:rPr>
            </w:pPr>
            <w:proofErr w:type="spellStart"/>
            <w:r w:rsidRPr="00C13D8A">
              <w:rPr>
                <w:rFonts w:cs="Arial"/>
                <w:sz w:val="16"/>
                <w:szCs w:val="16"/>
              </w:rPr>
              <w:t>EntropyRVI</w:t>
            </w:r>
            <w:proofErr w:type="spellEnd"/>
            <w:r>
              <w:rPr>
                <w:rFonts w:cs="Arial"/>
                <w:sz w:val="16"/>
                <w:szCs w:val="16"/>
              </w:rPr>
              <w:t xml:space="preserve">, </w:t>
            </w:r>
            <w:proofErr w:type="spellStart"/>
            <w:r>
              <w:rPr>
                <w:rFonts w:cs="Arial"/>
                <w:sz w:val="16"/>
                <w:szCs w:val="16"/>
              </w:rPr>
              <w:t>StdRVI</w:t>
            </w:r>
            <w:proofErr w:type="spellEnd"/>
            <w:r>
              <w:rPr>
                <w:rFonts w:cs="Arial"/>
                <w:sz w:val="16"/>
                <w:szCs w:val="16"/>
              </w:rPr>
              <w:t xml:space="preserve">, </w:t>
            </w:r>
            <w:proofErr w:type="spellStart"/>
            <w:r>
              <w:rPr>
                <w:rFonts w:cs="Arial"/>
                <w:sz w:val="16"/>
                <w:szCs w:val="16"/>
              </w:rPr>
              <w:t>EntropyNDVI</w:t>
            </w:r>
            <w:proofErr w:type="spellEnd"/>
            <w:r>
              <w:rPr>
                <w:rFonts w:cs="Arial"/>
                <w:sz w:val="16"/>
                <w:szCs w:val="16"/>
              </w:rPr>
              <w:t xml:space="preserve">, </w:t>
            </w:r>
            <w:proofErr w:type="spellStart"/>
            <w:r>
              <w:rPr>
                <w:rFonts w:cs="Arial"/>
                <w:sz w:val="16"/>
                <w:szCs w:val="16"/>
              </w:rPr>
              <w:t>StdNDVI</w:t>
            </w:r>
            <w:proofErr w:type="spellEnd"/>
          </w:p>
        </w:tc>
      </w:tr>
      <w:tr w:rsidR="0078527C" w:rsidRPr="00240C8B" w14:paraId="708E595D" w14:textId="77777777" w:rsidTr="00A85781">
        <w:trPr>
          <w:trHeight w:val="340"/>
        </w:trPr>
        <w:tc>
          <w:tcPr>
            <w:tcW w:w="668" w:type="dxa"/>
          </w:tcPr>
          <w:p w14:paraId="659C4A4D" w14:textId="77777777" w:rsidR="0078527C" w:rsidRPr="00240C8B" w:rsidRDefault="0078527C" w:rsidP="00523296">
            <w:pPr>
              <w:pStyle w:val="1TableText"/>
              <w:tabs>
                <w:tab w:val="num" w:pos="993"/>
              </w:tabs>
              <w:spacing w:before="0" w:after="0"/>
              <w:rPr>
                <w:rFonts w:cs="Arial"/>
              </w:rPr>
            </w:pPr>
            <w:r>
              <w:rPr>
                <w:rFonts w:cs="Arial"/>
              </w:rPr>
              <w:t>10</w:t>
            </w:r>
          </w:p>
        </w:tc>
        <w:tc>
          <w:tcPr>
            <w:tcW w:w="1469" w:type="dxa"/>
          </w:tcPr>
          <w:p w14:paraId="37DB5207" w14:textId="77777777" w:rsidR="0078527C" w:rsidRPr="008E3152" w:rsidRDefault="0078527C" w:rsidP="00523296">
            <w:pPr>
              <w:rPr>
                <w:rFonts w:cs="Arial"/>
                <w:color w:val="000000"/>
                <w:sz w:val="16"/>
                <w:szCs w:val="16"/>
              </w:rPr>
            </w:pPr>
            <w:r w:rsidRPr="008E3152">
              <w:rPr>
                <w:rFonts w:cs="Arial"/>
                <w:color w:val="000000"/>
                <w:sz w:val="16"/>
                <w:szCs w:val="16"/>
              </w:rPr>
              <w:t>43.96</w:t>
            </w:r>
          </w:p>
        </w:tc>
        <w:tc>
          <w:tcPr>
            <w:tcW w:w="7119" w:type="dxa"/>
          </w:tcPr>
          <w:p w14:paraId="73E69927" w14:textId="77777777" w:rsidR="0078527C" w:rsidRPr="00C13D8A" w:rsidRDefault="0078527C" w:rsidP="00523296">
            <w:pPr>
              <w:rPr>
                <w:rFonts w:cs="Arial"/>
                <w:sz w:val="16"/>
                <w:szCs w:val="16"/>
              </w:rPr>
            </w:pPr>
            <w:r>
              <w:rPr>
                <w:rFonts w:cs="Arial"/>
                <w:sz w:val="16"/>
                <w:szCs w:val="16"/>
              </w:rPr>
              <w:t>StdPc1</w:t>
            </w:r>
          </w:p>
        </w:tc>
      </w:tr>
      <w:tr w:rsidR="0078527C" w:rsidRPr="00240C8B" w14:paraId="1A829CA1" w14:textId="77777777" w:rsidTr="00A85781">
        <w:trPr>
          <w:trHeight w:val="340"/>
        </w:trPr>
        <w:tc>
          <w:tcPr>
            <w:tcW w:w="668" w:type="dxa"/>
          </w:tcPr>
          <w:p w14:paraId="200729B7" w14:textId="77777777" w:rsidR="0078527C" w:rsidRPr="00240C8B" w:rsidRDefault="0078527C" w:rsidP="00523296">
            <w:pPr>
              <w:pStyle w:val="1TableText"/>
              <w:tabs>
                <w:tab w:val="num" w:pos="993"/>
              </w:tabs>
              <w:spacing w:before="0" w:after="0"/>
              <w:rPr>
                <w:rFonts w:cs="Arial"/>
              </w:rPr>
            </w:pPr>
            <w:r>
              <w:rPr>
                <w:rFonts w:cs="Arial"/>
              </w:rPr>
              <w:t>11</w:t>
            </w:r>
          </w:p>
        </w:tc>
        <w:tc>
          <w:tcPr>
            <w:tcW w:w="1469" w:type="dxa"/>
          </w:tcPr>
          <w:p w14:paraId="4DD81EBB" w14:textId="77777777" w:rsidR="0078527C" w:rsidRPr="008E3152" w:rsidRDefault="0078527C" w:rsidP="00523296">
            <w:pPr>
              <w:rPr>
                <w:rFonts w:cs="Arial"/>
                <w:color w:val="000000"/>
                <w:sz w:val="16"/>
                <w:szCs w:val="16"/>
              </w:rPr>
            </w:pPr>
            <w:r w:rsidRPr="008E3152">
              <w:rPr>
                <w:rFonts w:cs="Arial"/>
                <w:color w:val="000000"/>
                <w:sz w:val="16"/>
                <w:szCs w:val="16"/>
              </w:rPr>
              <w:t>43.62</w:t>
            </w:r>
          </w:p>
        </w:tc>
        <w:tc>
          <w:tcPr>
            <w:tcW w:w="7119" w:type="dxa"/>
          </w:tcPr>
          <w:p w14:paraId="771FD02F" w14:textId="77777777" w:rsidR="0078527C" w:rsidRPr="00C13D8A" w:rsidRDefault="0078527C" w:rsidP="00523296">
            <w:pPr>
              <w:rPr>
                <w:rFonts w:cs="Arial"/>
                <w:sz w:val="16"/>
                <w:szCs w:val="16"/>
              </w:rPr>
            </w:pPr>
            <w:proofErr w:type="spellStart"/>
            <w:r>
              <w:rPr>
                <w:rFonts w:cs="Arial"/>
                <w:sz w:val="16"/>
                <w:szCs w:val="16"/>
              </w:rPr>
              <w:t>EntropyGn</w:t>
            </w:r>
            <w:proofErr w:type="spellEnd"/>
            <w:r>
              <w:rPr>
                <w:rFonts w:cs="Arial"/>
                <w:sz w:val="16"/>
                <w:szCs w:val="16"/>
              </w:rPr>
              <w:t xml:space="preserve">, </w:t>
            </w:r>
            <w:proofErr w:type="spellStart"/>
            <w:r>
              <w:rPr>
                <w:rFonts w:cs="Arial"/>
                <w:sz w:val="16"/>
                <w:szCs w:val="16"/>
              </w:rPr>
              <w:t>StdGn</w:t>
            </w:r>
            <w:proofErr w:type="spellEnd"/>
          </w:p>
        </w:tc>
      </w:tr>
      <w:tr w:rsidR="0078527C" w:rsidRPr="00240C8B" w14:paraId="006A1983" w14:textId="77777777" w:rsidTr="00A85781">
        <w:trPr>
          <w:trHeight w:val="340"/>
        </w:trPr>
        <w:tc>
          <w:tcPr>
            <w:tcW w:w="668" w:type="dxa"/>
          </w:tcPr>
          <w:p w14:paraId="1FBF8237" w14:textId="77777777" w:rsidR="0078527C" w:rsidRPr="00240C8B" w:rsidRDefault="0078527C" w:rsidP="00523296">
            <w:pPr>
              <w:pStyle w:val="1TableText"/>
              <w:tabs>
                <w:tab w:val="num" w:pos="993"/>
              </w:tabs>
              <w:spacing w:before="0" w:after="0"/>
              <w:rPr>
                <w:rFonts w:cs="Arial"/>
              </w:rPr>
            </w:pPr>
            <w:r>
              <w:rPr>
                <w:rFonts w:cs="Arial"/>
              </w:rPr>
              <w:t>12</w:t>
            </w:r>
          </w:p>
        </w:tc>
        <w:tc>
          <w:tcPr>
            <w:tcW w:w="1469" w:type="dxa"/>
          </w:tcPr>
          <w:p w14:paraId="10F33487" w14:textId="77777777" w:rsidR="0078527C" w:rsidRPr="008E3152" w:rsidRDefault="0078527C" w:rsidP="00523296">
            <w:pPr>
              <w:rPr>
                <w:rFonts w:cs="Arial"/>
                <w:color w:val="000000"/>
                <w:sz w:val="16"/>
                <w:szCs w:val="16"/>
              </w:rPr>
            </w:pPr>
            <w:r w:rsidRPr="008E3152">
              <w:rPr>
                <w:rFonts w:cs="Arial"/>
                <w:color w:val="000000"/>
                <w:sz w:val="16"/>
                <w:szCs w:val="16"/>
              </w:rPr>
              <w:t>42.65</w:t>
            </w:r>
          </w:p>
        </w:tc>
        <w:tc>
          <w:tcPr>
            <w:tcW w:w="7119" w:type="dxa"/>
          </w:tcPr>
          <w:p w14:paraId="5D32C987" w14:textId="77777777" w:rsidR="0078527C" w:rsidRPr="00C13D8A" w:rsidRDefault="0078527C" w:rsidP="00523296">
            <w:pPr>
              <w:rPr>
                <w:rFonts w:cs="Arial"/>
                <w:sz w:val="16"/>
                <w:szCs w:val="16"/>
              </w:rPr>
            </w:pPr>
            <w:r>
              <w:rPr>
                <w:rFonts w:cs="Arial"/>
                <w:sz w:val="16"/>
                <w:szCs w:val="16"/>
              </w:rPr>
              <w:t>tc3, pc3</w:t>
            </w:r>
          </w:p>
        </w:tc>
      </w:tr>
      <w:tr w:rsidR="0078527C" w:rsidRPr="00240C8B" w14:paraId="65324E81" w14:textId="77777777" w:rsidTr="00A85781">
        <w:trPr>
          <w:trHeight w:val="340"/>
        </w:trPr>
        <w:tc>
          <w:tcPr>
            <w:tcW w:w="668" w:type="dxa"/>
          </w:tcPr>
          <w:p w14:paraId="0161656D" w14:textId="77777777" w:rsidR="0078527C" w:rsidRPr="00240C8B" w:rsidRDefault="0078527C" w:rsidP="00523296">
            <w:pPr>
              <w:pStyle w:val="1TableText"/>
              <w:tabs>
                <w:tab w:val="num" w:pos="993"/>
              </w:tabs>
              <w:spacing w:before="0" w:after="0"/>
              <w:rPr>
                <w:rFonts w:cs="Arial"/>
              </w:rPr>
            </w:pPr>
            <w:r>
              <w:rPr>
                <w:rFonts w:cs="Arial"/>
              </w:rPr>
              <w:t>13</w:t>
            </w:r>
          </w:p>
        </w:tc>
        <w:tc>
          <w:tcPr>
            <w:tcW w:w="1469" w:type="dxa"/>
          </w:tcPr>
          <w:p w14:paraId="107CA7DF" w14:textId="77777777" w:rsidR="0078527C" w:rsidRPr="008E3152" w:rsidRDefault="0078527C" w:rsidP="00523296">
            <w:pPr>
              <w:rPr>
                <w:rFonts w:cs="Arial"/>
                <w:color w:val="000000"/>
                <w:sz w:val="16"/>
                <w:szCs w:val="16"/>
              </w:rPr>
            </w:pPr>
            <w:r w:rsidRPr="008E3152">
              <w:rPr>
                <w:rFonts w:cs="Arial"/>
                <w:color w:val="000000"/>
                <w:sz w:val="16"/>
                <w:szCs w:val="16"/>
              </w:rPr>
              <w:t>41.29</w:t>
            </w:r>
          </w:p>
        </w:tc>
        <w:tc>
          <w:tcPr>
            <w:tcW w:w="7119" w:type="dxa"/>
          </w:tcPr>
          <w:p w14:paraId="1940C781" w14:textId="77777777" w:rsidR="0078527C" w:rsidRPr="00C13D8A" w:rsidRDefault="0078527C" w:rsidP="00523296">
            <w:pPr>
              <w:rPr>
                <w:rFonts w:cs="Arial"/>
                <w:sz w:val="16"/>
                <w:szCs w:val="16"/>
              </w:rPr>
            </w:pPr>
            <w:proofErr w:type="spellStart"/>
            <w:r>
              <w:rPr>
                <w:rFonts w:cs="Arial"/>
                <w:sz w:val="16"/>
                <w:szCs w:val="16"/>
              </w:rPr>
              <w:t>SkewnessRVI</w:t>
            </w:r>
            <w:proofErr w:type="spellEnd"/>
            <w:r>
              <w:rPr>
                <w:rFonts w:cs="Arial"/>
                <w:sz w:val="16"/>
                <w:szCs w:val="16"/>
              </w:rPr>
              <w:t xml:space="preserve">, </w:t>
            </w:r>
            <w:proofErr w:type="spellStart"/>
            <w:r>
              <w:rPr>
                <w:rFonts w:cs="Arial"/>
                <w:sz w:val="16"/>
                <w:szCs w:val="16"/>
              </w:rPr>
              <w:t>SkewnessNDVI</w:t>
            </w:r>
            <w:proofErr w:type="spellEnd"/>
          </w:p>
        </w:tc>
      </w:tr>
      <w:tr w:rsidR="0078527C" w:rsidRPr="00240C8B" w14:paraId="59A8E17A" w14:textId="77777777" w:rsidTr="00A85781">
        <w:trPr>
          <w:trHeight w:val="340"/>
        </w:trPr>
        <w:tc>
          <w:tcPr>
            <w:tcW w:w="668" w:type="dxa"/>
          </w:tcPr>
          <w:p w14:paraId="55FA9A9E" w14:textId="77777777" w:rsidR="0078527C" w:rsidRDefault="0078527C" w:rsidP="00523296">
            <w:pPr>
              <w:pStyle w:val="1TableText"/>
              <w:tabs>
                <w:tab w:val="num" w:pos="993"/>
              </w:tabs>
              <w:spacing w:before="0" w:after="0"/>
              <w:rPr>
                <w:rFonts w:cs="Arial"/>
              </w:rPr>
            </w:pPr>
            <w:r>
              <w:rPr>
                <w:rFonts w:cs="Arial"/>
              </w:rPr>
              <w:t>14</w:t>
            </w:r>
          </w:p>
        </w:tc>
        <w:tc>
          <w:tcPr>
            <w:tcW w:w="1469" w:type="dxa"/>
          </w:tcPr>
          <w:p w14:paraId="0A0A8933" w14:textId="77777777" w:rsidR="0078527C" w:rsidRPr="00B301D2" w:rsidRDefault="0078527C" w:rsidP="00523296">
            <w:pPr>
              <w:rPr>
                <w:rFonts w:cs="Arial"/>
                <w:color w:val="000000"/>
                <w:sz w:val="16"/>
                <w:szCs w:val="16"/>
                <w:lang w:val="en-ZA" w:eastAsia="en-ZA"/>
              </w:rPr>
            </w:pPr>
            <w:r w:rsidRPr="00B301D2">
              <w:rPr>
                <w:rFonts w:cs="Arial"/>
                <w:color w:val="000000"/>
                <w:sz w:val="16"/>
                <w:szCs w:val="16"/>
              </w:rPr>
              <w:t>35.27</w:t>
            </w:r>
          </w:p>
        </w:tc>
        <w:tc>
          <w:tcPr>
            <w:tcW w:w="7119" w:type="dxa"/>
          </w:tcPr>
          <w:p w14:paraId="513E2F49" w14:textId="77777777" w:rsidR="0078527C" w:rsidRPr="00922E18" w:rsidRDefault="0078527C" w:rsidP="00523296">
            <w:pPr>
              <w:rPr>
                <w:rFonts w:cs="Arial"/>
                <w:sz w:val="16"/>
                <w:szCs w:val="16"/>
              </w:rPr>
            </w:pPr>
            <w:proofErr w:type="spellStart"/>
            <w:r>
              <w:rPr>
                <w:rFonts w:cs="Arial"/>
                <w:sz w:val="16"/>
                <w:szCs w:val="16"/>
              </w:rPr>
              <w:t>SkewnessGn</w:t>
            </w:r>
            <w:proofErr w:type="spellEnd"/>
          </w:p>
        </w:tc>
      </w:tr>
      <w:tr w:rsidR="0078527C" w:rsidRPr="00240C8B" w14:paraId="2A4F501B" w14:textId="77777777" w:rsidTr="00A85781">
        <w:trPr>
          <w:trHeight w:val="340"/>
        </w:trPr>
        <w:tc>
          <w:tcPr>
            <w:tcW w:w="668" w:type="dxa"/>
          </w:tcPr>
          <w:p w14:paraId="3EDEFCFB" w14:textId="77777777" w:rsidR="0078527C" w:rsidRDefault="0078527C" w:rsidP="00523296">
            <w:pPr>
              <w:pStyle w:val="1TableText"/>
              <w:tabs>
                <w:tab w:val="num" w:pos="993"/>
              </w:tabs>
              <w:spacing w:before="0" w:after="0"/>
              <w:rPr>
                <w:rFonts w:cs="Arial"/>
              </w:rPr>
            </w:pPr>
            <w:r>
              <w:rPr>
                <w:rFonts w:cs="Arial"/>
              </w:rPr>
              <w:t>15</w:t>
            </w:r>
          </w:p>
        </w:tc>
        <w:tc>
          <w:tcPr>
            <w:tcW w:w="1469" w:type="dxa"/>
          </w:tcPr>
          <w:p w14:paraId="0B9C0619" w14:textId="77777777" w:rsidR="0078527C" w:rsidRPr="00B301D2" w:rsidRDefault="0078527C" w:rsidP="00523296">
            <w:pPr>
              <w:rPr>
                <w:rFonts w:cs="Arial"/>
                <w:color w:val="000000"/>
                <w:sz w:val="16"/>
                <w:szCs w:val="16"/>
              </w:rPr>
            </w:pPr>
            <w:r w:rsidRPr="00B301D2">
              <w:rPr>
                <w:rFonts w:cs="Arial"/>
                <w:color w:val="000000"/>
                <w:sz w:val="16"/>
                <w:szCs w:val="16"/>
              </w:rPr>
              <w:t>35.19</w:t>
            </w:r>
          </w:p>
        </w:tc>
        <w:tc>
          <w:tcPr>
            <w:tcW w:w="7119" w:type="dxa"/>
          </w:tcPr>
          <w:p w14:paraId="7BA2A98C" w14:textId="77777777" w:rsidR="0078527C" w:rsidRPr="00922E18" w:rsidRDefault="0078527C" w:rsidP="00523296">
            <w:pPr>
              <w:rPr>
                <w:rFonts w:cs="Arial"/>
                <w:sz w:val="16"/>
                <w:szCs w:val="16"/>
              </w:rPr>
            </w:pPr>
            <w:proofErr w:type="spellStart"/>
            <w:r>
              <w:rPr>
                <w:rFonts w:cs="Arial"/>
                <w:sz w:val="16"/>
                <w:szCs w:val="16"/>
              </w:rPr>
              <w:t>KurtosisRVI</w:t>
            </w:r>
            <w:proofErr w:type="spellEnd"/>
            <w:r>
              <w:rPr>
                <w:rFonts w:cs="Arial"/>
                <w:sz w:val="16"/>
                <w:szCs w:val="16"/>
              </w:rPr>
              <w:t xml:space="preserve">, </w:t>
            </w:r>
            <w:proofErr w:type="spellStart"/>
            <w:r>
              <w:rPr>
                <w:rFonts w:cs="Arial"/>
                <w:sz w:val="16"/>
                <w:szCs w:val="16"/>
              </w:rPr>
              <w:t>KurtosisNDVI</w:t>
            </w:r>
            <w:proofErr w:type="spellEnd"/>
          </w:p>
        </w:tc>
      </w:tr>
      <w:tr w:rsidR="0078527C" w:rsidRPr="00240C8B" w14:paraId="278D9A92" w14:textId="77777777" w:rsidTr="00A85781">
        <w:trPr>
          <w:trHeight w:val="340"/>
        </w:trPr>
        <w:tc>
          <w:tcPr>
            <w:tcW w:w="668" w:type="dxa"/>
          </w:tcPr>
          <w:p w14:paraId="3FC0D32E" w14:textId="77777777" w:rsidR="0078527C" w:rsidRDefault="0078527C" w:rsidP="00523296">
            <w:pPr>
              <w:pStyle w:val="1TableText"/>
              <w:tabs>
                <w:tab w:val="num" w:pos="993"/>
              </w:tabs>
              <w:spacing w:before="0" w:after="0"/>
              <w:rPr>
                <w:rFonts w:cs="Arial"/>
              </w:rPr>
            </w:pPr>
            <w:r>
              <w:rPr>
                <w:rFonts w:cs="Arial"/>
              </w:rPr>
              <w:t>16</w:t>
            </w:r>
          </w:p>
        </w:tc>
        <w:tc>
          <w:tcPr>
            <w:tcW w:w="1469" w:type="dxa"/>
          </w:tcPr>
          <w:p w14:paraId="63726E77" w14:textId="77777777" w:rsidR="0078527C" w:rsidRPr="00B301D2" w:rsidRDefault="0078527C" w:rsidP="00523296">
            <w:pPr>
              <w:rPr>
                <w:rFonts w:cs="Arial"/>
                <w:color w:val="000000"/>
                <w:sz w:val="16"/>
                <w:szCs w:val="16"/>
              </w:rPr>
            </w:pPr>
            <w:r w:rsidRPr="00B301D2">
              <w:rPr>
                <w:rFonts w:cs="Arial"/>
                <w:color w:val="000000"/>
                <w:sz w:val="16"/>
                <w:szCs w:val="16"/>
              </w:rPr>
              <w:t>35.03</w:t>
            </w:r>
          </w:p>
        </w:tc>
        <w:tc>
          <w:tcPr>
            <w:tcW w:w="7119" w:type="dxa"/>
          </w:tcPr>
          <w:p w14:paraId="3804B481" w14:textId="77777777" w:rsidR="0078527C" w:rsidRPr="00922E18" w:rsidRDefault="0078527C" w:rsidP="00523296">
            <w:pPr>
              <w:rPr>
                <w:rFonts w:cs="Arial"/>
                <w:sz w:val="16"/>
                <w:szCs w:val="16"/>
              </w:rPr>
            </w:pPr>
            <w:r>
              <w:rPr>
                <w:rFonts w:cs="Arial"/>
                <w:sz w:val="16"/>
                <w:szCs w:val="16"/>
              </w:rPr>
              <w:t>SkewnessPc1</w:t>
            </w:r>
          </w:p>
        </w:tc>
      </w:tr>
      <w:tr w:rsidR="0078527C" w:rsidRPr="00240C8B" w14:paraId="296D9523" w14:textId="77777777" w:rsidTr="00A85781">
        <w:trPr>
          <w:trHeight w:val="340"/>
        </w:trPr>
        <w:tc>
          <w:tcPr>
            <w:tcW w:w="668" w:type="dxa"/>
          </w:tcPr>
          <w:p w14:paraId="7E6FA77B" w14:textId="77777777" w:rsidR="0078527C" w:rsidRDefault="0078527C" w:rsidP="00523296">
            <w:pPr>
              <w:pStyle w:val="1TableText"/>
              <w:tabs>
                <w:tab w:val="num" w:pos="993"/>
              </w:tabs>
              <w:spacing w:before="0" w:after="0"/>
              <w:rPr>
                <w:rFonts w:cs="Arial"/>
              </w:rPr>
            </w:pPr>
            <w:r>
              <w:rPr>
                <w:rFonts w:cs="Arial"/>
              </w:rPr>
              <w:t>17</w:t>
            </w:r>
          </w:p>
        </w:tc>
        <w:tc>
          <w:tcPr>
            <w:tcW w:w="1469" w:type="dxa"/>
          </w:tcPr>
          <w:p w14:paraId="1C790EB9" w14:textId="77777777" w:rsidR="0078527C" w:rsidRPr="00B301D2" w:rsidRDefault="0078527C" w:rsidP="00523296">
            <w:pPr>
              <w:rPr>
                <w:rFonts w:cs="Arial"/>
                <w:color w:val="000000"/>
                <w:sz w:val="16"/>
                <w:szCs w:val="16"/>
              </w:rPr>
            </w:pPr>
            <w:r w:rsidRPr="00B301D2">
              <w:rPr>
                <w:rFonts w:cs="Arial"/>
                <w:color w:val="000000"/>
                <w:sz w:val="16"/>
                <w:szCs w:val="16"/>
              </w:rPr>
              <w:t>34.86</w:t>
            </w:r>
          </w:p>
        </w:tc>
        <w:tc>
          <w:tcPr>
            <w:tcW w:w="7119" w:type="dxa"/>
          </w:tcPr>
          <w:p w14:paraId="6B369E8E" w14:textId="77777777" w:rsidR="0078527C" w:rsidRPr="00922E18" w:rsidRDefault="0078527C" w:rsidP="00523296">
            <w:pPr>
              <w:rPr>
                <w:rFonts w:cs="Arial"/>
                <w:sz w:val="16"/>
                <w:szCs w:val="16"/>
              </w:rPr>
            </w:pPr>
            <w:proofErr w:type="spellStart"/>
            <w:r>
              <w:rPr>
                <w:rFonts w:cs="Arial"/>
                <w:sz w:val="16"/>
                <w:szCs w:val="16"/>
              </w:rPr>
              <w:t>KurtosisGn</w:t>
            </w:r>
            <w:proofErr w:type="spellEnd"/>
          </w:p>
        </w:tc>
      </w:tr>
      <w:tr w:rsidR="0078527C" w:rsidRPr="00240C8B" w14:paraId="23F50E5C" w14:textId="77777777" w:rsidTr="00A85781">
        <w:trPr>
          <w:trHeight w:val="340"/>
        </w:trPr>
        <w:tc>
          <w:tcPr>
            <w:tcW w:w="668" w:type="dxa"/>
          </w:tcPr>
          <w:p w14:paraId="6BFF3AC0" w14:textId="77777777" w:rsidR="0078527C" w:rsidRDefault="0078527C" w:rsidP="00523296">
            <w:pPr>
              <w:pStyle w:val="1TableText"/>
              <w:tabs>
                <w:tab w:val="num" w:pos="993"/>
              </w:tabs>
              <w:spacing w:before="0" w:after="0"/>
              <w:rPr>
                <w:rFonts w:cs="Arial"/>
              </w:rPr>
            </w:pPr>
            <w:r>
              <w:rPr>
                <w:rFonts w:cs="Arial"/>
              </w:rPr>
              <w:t>18</w:t>
            </w:r>
          </w:p>
        </w:tc>
        <w:tc>
          <w:tcPr>
            <w:tcW w:w="1469" w:type="dxa"/>
          </w:tcPr>
          <w:p w14:paraId="397DCC30" w14:textId="77777777" w:rsidR="0078527C" w:rsidRPr="00B301D2" w:rsidRDefault="0078527C" w:rsidP="00523296">
            <w:pPr>
              <w:rPr>
                <w:rFonts w:cs="Arial"/>
                <w:color w:val="000000"/>
                <w:sz w:val="16"/>
                <w:szCs w:val="16"/>
              </w:rPr>
            </w:pPr>
            <w:r w:rsidRPr="00B301D2">
              <w:rPr>
                <w:rFonts w:cs="Arial"/>
                <w:color w:val="000000"/>
                <w:sz w:val="16"/>
                <w:szCs w:val="16"/>
              </w:rPr>
              <w:t>33.86</w:t>
            </w:r>
          </w:p>
        </w:tc>
        <w:tc>
          <w:tcPr>
            <w:tcW w:w="7119" w:type="dxa"/>
          </w:tcPr>
          <w:p w14:paraId="2A0F31C5" w14:textId="77777777" w:rsidR="0078527C" w:rsidRPr="00922E18" w:rsidRDefault="0078527C" w:rsidP="00523296">
            <w:pPr>
              <w:rPr>
                <w:rFonts w:cs="Arial"/>
                <w:sz w:val="16"/>
                <w:szCs w:val="16"/>
              </w:rPr>
            </w:pPr>
            <w:r>
              <w:rPr>
                <w:rFonts w:cs="Arial"/>
                <w:sz w:val="16"/>
                <w:szCs w:val="16"/>
              </w:rPr>
              <w:t>KurtosisPc1</w:t>
            </w:r>
          </w:p>
        </w:tc>
      </w:tr>
    </w:tbl>
    <w:p w14:paraId="0B34B751" w14:textId="77777777" w:rsidR="0078527C" w:rsidRDefault="0078527C" w:rsidP="0078527C"/>
    <w:p w14:paraId="3F6A0CA3" w14:textId="3D9B84ED" w:rsidR="0078527C" w:rsidRDefault="007B650F" w:rsidP="0078527C">
      <w:pPr>
        <w:spacing w:line="360" w:lineRule="auto"/>
        <w:jc w:val="both"/>
      </w:pPr>
      <w:r>
        <w:t>T</w:t>
      </w:r>
      <w:r w:rsidR="009121DA">
        <w:t xml:space="preserve">he first two experiments of Section </w:t>
      </w:r>
      <w:r w:rsidR="009121DA">
        <w:fldChar w:fldCharType="begin"/>
      </w:r>
      <w:r w:rsidR="009121DA">
        <w:instrText xml:space="preserve"> REF _Ref395451342 \r \h </w:instrText>
      </w:r>
      <w:r w:rsidR="009121DA">
        <w:fldChar w:fldCharType="separate"/>
      </w:r>
      <w:r w:rsidR="007701D5">
        <w:t>3.6.1</w:t>
      </w:r>
      <w:r w:rsidR="009121DA">
        <w:fldChar w:fldCharType="end"/>
      </w:r>
      <w:r w:rsidR="009121DA">
        <w:t xml:space="preserve"> were repeated</w:t>
      </w:r>
      <w:r>
        <w:t xml:space="preserve"> with the feature clustering and ranking method, to compare its stability to that of standard methods</w:t>
      </w:r>
      <w:r w:rsidR="009121DA">
        <w:t>.  The effect of different bootstrap samples of the data set on the</w:t>
      </w:r>
      <w:r>
        <w:t xml:space="preserve"> ranking of the</w:t>
      </w:r>
      <w:r w:rsidR="009121DA">
        <w:t xml:space="preserve"> top six clusters in shown in </w:t>
      </w:r>
      <w:r w:rsidR="009121DA">
        <w:fldChar w:fldCharType="begin"/>
      </w:r>
      <w:r w:rsidR="009121DA">
        <w:instrText xml:space="preserve"> REF _Ref395451445 \h </w:instrText>
      </w:r>
      <w:r w:rsidR="009121DA">
        <w:fldChar w:fldCharType="separate"/>
      </w:r>
      <w:r w:rsidR="007701D5">
        <w:t xml:space="preserve">Table </w:t>
      </w:r>
      <w:r w:rsidR="007701D5">
        <w:rPr>
          <w:noProof/>
        </w:rPr>
        <w:t>3</w:t>
      </w:r>
      <w:r w:rsidR="007701D5">
        <w:t>.</w:t>
      </w:r>
      <w:r w:rsidR="007701D5">
        <w:rPr>
          <w:noProof/>
        </w:rPr>
        <w:t>8</w:t>
      </w:r>
      <w:r w:rsidR="009121DA">
        <w:fldChar w:fldCharType="end"/>
      </w:r>
      <w:r w:rsidR="009121DA">
        <w:t xml:space="preserve">.  The clusters are referred to by their numbers as shown in the first column of </w:t>
      </w:r>
      <w:r w:rsidR="009121DA">
        <w:fldChar w:fldCharType="begin"/>
      </w:r>
      <w:r w:rsidR="009121DA">
        <w:instrText xml:space="preserve"> REF _Ref394256454 \h </w:instrText>
      </w:r>
      <w:r w:rsidR="009121DA">
        <w:fldChar w:fldCharType="separate"/>
      </w:r>
      <w:r w:rsidR="007701D5">
        <w:t xml:space="preserve">Table </w:t>
      </w:r>
      <w:r w:rsidR="007701D5">
        <w:rPr>
          <w:noProof/>
        </w:rPr>
        <w:t>3</w:t>
      </w:r>
      <w:r w:rsidR="007701D5">
        <w:t>.</w:t>
      </w:r>
      <w:r w:rsidR="007701D5">
        <w:rPr>
          <w:noProof/>
        </w:rPr>
        <w:t>7</w:t>
      </w:r>
      <w:r w:rsidR="009121DA">
        <w:fldChar w:fldCharType="end"/>
      </w:r>
      <w:r w:rsidR="009121DA">
        <w:t xml:space="preserve">.  </w:t>
      </w:r>
      <w:r w:rsidR="00452840">
        <w:t xml:space="preserve">Clusters 1 to 5 are consistently selected for all data samplings and cluster 6 is selected for all but one of the tests.   </w:t>
      </w:r>
      <w:r w:rsidR="009121DA">
        <w:t xml:space="preserve"> </w:t>
      </w:r>
      <w:r w:rsidR="00452840">
        <w:t>This is a significant improvement in stability compared to the corresponding results from forward selection</w:t>
      </w:r>
      <w:r>
        <w:t xml:space="preserve"> in </w:t>
      </w:r>
      <w:r>
        <w:fldChar w:fldCharType="begin"/>
      </w:r>
      <w:r>
        <w:instrText xml:space="preserve"> REF _Ref395442523 \h </w:instrText>
      </w:r>
      <w:r>
        <w:fldChar w:fldCharType="separate"/>
      </w:r>
      <w:r w:rsidR="007701D5">
        <w:t xml:space="preserve">Table </w:t>
      </w:r>
      <w:r w:rsidR="007701D5">
        <w:rPr>
          <w:noProof/>
        </w:rPr>
        <w:t>3</w:t>
      </w:r>
      <w:r w:rsidR="007701D5">
        <w:t>.</w:t>
      </w:r>
      <w:r w:rsidR="007701D5">
        <w:rPr>
          <w:noProof/>
        </w:rPr>
        <w:t>4</w:t>
      </w:r>
      <w:r>
        <w:fldChar w:fldCharType="end"/>
      </w:r>
      <w:r w:rsidR="00452840">
        <w:t xml:space="preserve">.  </w:t>
      </w:r>
    </w:p>
    <w:p w14:paraId="7F78EB4E" w14:textId="77777777" w:rsidR="000641D8" w:rsidRDefault="000641D8" w:rsidP="0078527C">
      <w:pPr>
        <w:spacing w:line="360" w:lineRule="auto"/>
        <w:jc w:val="both"/>
      </w:pPr>
    </w:p>
    <w:p w14:paraId="510E2C7C" w14:textId="57D1050A" w:rsidR="00584D45" w:rsidRDefault="00584D45" w:rsidP="00584D45">
      <w:pPr>
        <w:pStyle w:val="1Tablecaption"/>
        <w:keepNext/>
        <w:keepLines/>
      </w:pPr>
      <w:bookmarkStart w:id="1719" w:name="_Ref395451445"/>
      <w:bookmarkStart w:id="1720" w:name="_Toc418946208"/>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8</w:t>
      </w:r>
      <w:r>
        <w:fldChar w:fldCharType="end"/>
      </w:r>
      <w:bookmarkEnd w:id="1719"/>
      <w:r>
        <w:t xml:space="preserve">   </w:t>
      </w:r>
      <w:r w:rsidR="009121DA">
        <w:t xml:space="preserve">Experiment 4: </w:t>
      </w:r>
      <w:r>
        <w:t>Feature clustering and ranking results for different data sets</w:t>
      </w:r>
      <w:bookmarkEnd w:id="1720"/>
    </w:p>
    <w:tbl>
      <w:tblPr>
        <w:tblStyle w:val="MyThesisTable"/>
        <w:tblW w:w="5768" w:type="dxa"/>
        <w:tblLayout w:type="fixed"/>
        <w:tblLook w:val="04A0" w:firstRow="1" w:lastRow="0" w:firstColumn="1" w:lastColumn="0" w:noHBand="0" w:noVBand="1"/>
      </w:tblPr>
      <w:tblGrid>
        <w:gridCol w:w="792"/>
        <w:gridCol w:w="709"/>
        <w:gridCol w:w="852"/>
        <w:gridCol w:w="852"/>
        <w:gridCol w:w="852"/>
        <w:gridCol w:w="852"/>
        <w:gridCol w:w="859"/>
      </w:tblGrid>
      <w:tr w:rsidR="00584D45" w:rsidRPr="00240C8B" w14:paraId="371830AC" w14:textId="77777777" w:rsidTr="00285A32">
        <w:trPr>
          <w:cnfStyle w:val="100000000000" w:firstRow="1" w:lastRow="0" w:firstColumn="0" w:lastColumn="0" w:oddVBand="0" w:evenVBand="0" w:oddHBand="0" w:evenHBand="0" w:firstRowFirstColumn="0" w:firstRowLastColumn="0" w:lastRowFirstColumn="0" w:lastRowLastColumn="0"/>
          <w:trHeight w:val="302"/>
        </w:trPr>
        <w:tc>
          <w:tcPr>
            <w:tcW w:w="792" w:type="dxa"/>
          </w:tcPr>
          <w:p w14:paraId="27CD6FFC" w14:textId="77777777" w:rsidR="00584D45" w:rsidRPr="00A37BF6" w:rsidRDefault="00584D45" w:rsidP="009121DA">
            <w:pPr>
              <w:pStyle w:val="1TableText"/>
              <w:tabs>
                <w:tab w:val="num" w:pos="993"/>
              </w:tabs>
              <w:spacing w:before="0" w:after="0"/>
              <w:rPr>
                <w:rFonts w:cs="Arial"/>
              </w:rPr>
            </w:pPr>
            <w:r>
              <w:rPr>
                <w:rFonts w:cs="Arial"/>
              </w:rPr>
              <w:t>Sample Num</w:t>
            </w:r>
            <w:r w:rsidRPr="00A37BF6">
              <w:rPr>
                <w:rFonts w:cs="Arial"/>
              </w:rPr>
              <w:t>.</w:t>
            </w:r>
          </w:p>
        </w:tc>
        <w:tc>
          <w:tcPr>
            <w:tcW w:w="4976" w:type="dxa"/>
            <w:gridSpan w:val="6"/>
          </w:tcPr>
          <w:p w14:paraId="0F4DCF59" w14:textId="05834C12" w:rsidR="00584D45" w:rsidRPr="00A37BF6" w:rsidRDefault="00584D45" w:rsidP="00584D45">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584D45" w:rsidRPr="00240C8B" w14:paraId="51C53F5C" w14:textId="77777777" w:rsidTr="00285A32">
        <w:trPr>
          <w:trHeight w:val="302"/>
        </w:trPr>
        <w:tc>
          <w:tcPr>
            <w:tcW w:w="792" w:type="dxa"/>
          </w:tcPr>
          <w:p w14:paraId="360FF7D3" w14:textId="77777777" w:rsidR="00584D45" w:rsidRPr="00240C8B" w:rsidRDefault="00584D45" w:rsidP="009121DA">
            <w:pPr>
              <w:pStyle w:val="1TableText"/>
              <w:tabs>
                <w:tab w:val="num" w:pos="993"/>
              </w:tabs>
              <w:spacing w:before="0" w:after="0"/>
              <w:rPr>
                <w:rFonts w:cs="Arial"/>
              </w:rPr>
            </w:pPr>
            <w:r>
              <w:rPr>
                <w:rFonts w:cs="Arial"/>
              </w:rPr>
              <w:t>1</w:t>
            </w:r>
          </w:p>
        </w:tc>
        <w:tc>
          <w:tcPr>
            <w:tcW w:w="709" w:type="dxa"/>
            <w:vAlign w:val="top"/>
          </w:tcPr>
          <w:p w14:paraId="1DA31C1E" w14:textId="327E61FE" w:rsidR="00584D45" w:rsidRPr="00D90FE7" w:rsidRDefault="00584D45" w:rsidP="009121DA">
            <w:pPr>
              <w:rPr>
                <w:rFonts w:cs="Arial"/>
                <w:sz w:val="16"/>
                <w:szCs w:val="16"/>
              </w:rPr>
            </w:pPr>
            <w:r>
              <w:rPr>
                <w:rFonts w:cs="Arial"/>
                <w:sz w:val="16"/>
                <w:szCs w:val="16"/>
              </w:rPr>
              <w:t>1</w:t>
            </w:r>
          </w:p>
        </w:tc>
        <w:tc>
          <w:tcPr>
            <w:tcW w:w="852" w:type="dxa"/>
            <w:vAlign w:val="top"/>
          </w:tcPr>
          <w:p w14:paraId="157A62CC" w14:textId="35821668" w:rsidR="00584D45" w:rsidRPr="00D90FE7" w:rsidRDefault="00584D45" w:rsidP="009121DA">
            <w:pPr>
              <w:rPr>
                <w:rFonts w:cs="Arial"/>
                <w:sz w:val="16"/>
                <w:szCs w:val="16"/>
              </w:rPr>
            </w:pPr>
            <w:r>
              <w:rPr>
                <w:rFonts w:cs="Arial"/>
                <w:sz w:val="16"/>
                <w:szCs w:val="16"/>
              </w:rPr>
              <w:t>2</w:t>
            </w:r>
          </w:p>
        </w:tc>
        <w:tc>
          <w:tcPr>
            <w:tcW w:w="852" w:type="dxa"/>
            <w:vAlign w:val="top"/>
          </w:tcPr>
          <w:p w14:paraId="132CF2EB" w14:textId="5AA2520C" w:rsidR="00584D45" w:rsidRPr="00D90FE7" w:rsidRDefault="00584D45" w:rsidP="009121DA">
            <w:pPr>
              <w:rPr>
                <w:rFonts w:cs="Arial"/>
                <w:sz w:val="16"/>
                <w:szCs w:val="16"/>
              </w:rPr>
            </w:pPr>
            <w:r>
              <w:rPr>
                <w:rFonts w:cs="Arial"/>
                <w:sz w:val="16"/>
                <w:szCs w:val="16"/>
              </w:rPr>
              <w:t>3</w:t>
            </w:r>
          </w:p>
        </w:tc>
        <w:tc>
          <w:tcPr>
            <w:tcW w:w="852" w:type="dxa"/>
            <w:vAlign w:val="top"/>
          </w:tcPr>
          <w:p w14:paraId="3E6FEDCC" w14:textId="7C1A07E2" w:rsidR="00584D45" w:rsidRPr="00D90FE7" w:rsidRDefault="00584D45" w:rsidP="009121DA">
            <w:pPr>
              <w:rPr>
                <w:rFonts w:cs="Arial"/>
                <w:sz w:val="16"/>
                <w:szCs w:val="16"/>
              </w:rPr>
            </w:pPr>
            <w:r>
              <w:rPr>
                <w:rFonts w:cs="Arial"/>
                <w:sz w:val="16"/>
                <w:szCs w:val="16"/>
              </w:rPr>
              <w:t>4</w:t>
            </w:r>
          </w:p>
        </w:tc>
        <w:tc>
          <w:tcPr>
            <w:tcW w:w="852" w:type="dxa"/>
            <w:vAlign w:val="top"/>
          </w:tcPr>
          <w:p w14:paraId="67028F70" w14:textId="0DAD572D" w:rsidR="00584D45" w:rsidRPr="00D90FE7" w:rsidRDefault="00584D45" w:rsidP="009121DA">
            <w:pPr>
              <w:rPr>
                <w:rFonts w:cs="Arial"/>
                <w:sz w:val="16"/>
                <w:szCs w:val="16"/>
              </w:rPr>
            </w:pPr>
            <w:r>
              <w:rPr>
                <w:rFonts w:cs="Arial"/>
                <w:sz w:val="16"/>
                <w:szCs w:val="16"/>
              </w:rPr>
              <w:t>5</w:t>
            </w:r>
          </w:p>
        </w:tc>
        <w:tc>
          <w:tcPr>
            <w:tcW w:w="856" w:type="dxa"/>
            <w:vAlign w:val="top"/>
          </w:tcPr>
          <w:p w14:paraId="68459DD7" w14:textId="4DF60661" w:rsidR="00584D45" w:rsidRPr="00D90FE7" w:rsidRDefault="00584D45" w:rsidP="009121DA">
            <w:pPr>
              <w:rPr>
                <w:rFonts w:cs="Arial"/>
                <w:sz w:val="16"/>
                <w:szCs w:val="16"/>
              </w:rPr>
            </w:pPr>
            <w:r>
              <w:rPr>
                <w:rFonts w:cs="Arial"/>
                <w:sz w:val="16"/>
                <w:szCs w:val="16"/>
              </w:rPr>
              <w:t>7</w:t>
            </w:r>
          </w:p>
        </w:tc>
      </w:tr>
      <w:tr w:rsidR="00584D45" w:rsidRPr="00240C8B" w14:paraId="163B285E" w14:textId="77777777" w:rsidTr="00285A32">
        <w:trPr>
          <w:trHeight w:val="302"/>
        </w:trPr>
        <w:tc>
          <w:tcPr>
            <w:tcW w:w="792" w:type="dxa"/>
          </w:tcPr>
          <w:p w14:paraId="171C88BD" w14:textId="77777777" w:rsidR="00584D45" w:rsidRPr="00240C8B" w:rsidRDefault="00584D45" w:rsidP="009121DA">
            <w:pPr>
              <w:pStyle w:val="1TableText"/>
              <w:tabs>
                <w:tab w:val="num" w:pos="993"/>
              </w:tabs>
              <w:spacing w:before="0" w:after="0"/>
              <w:rPr>
                <w:rFonts w:cs="Arial"/>
              </w:rPr>
            </w:pPr>
            <w:r>
              <w:rPr>
                <w:rFonts w:cs="Arial"/>
              </w:rPr>
              <w:t>2</w:t>
            </w:r>
          </w:p>
        </w:tc>
        <w:tc>
          <w:tcPr>
            <w:tcW w:w="709" w:type="dxa"/>
            <w:vAlign w:val="top"/>
          </w:tcPr>
          <w:p w14:paraId="3CB665BF" w14:textId="3C31EB58" w:rsidR="00584D45" w:rsidRPr="00D90FE7" w:rsidRDefault="00584D53" w:rsidP="009121DA">
            <w:pPr>
              <w:rPr>
                <w:rFonts w:cs="Arial"/>
                <w:sz w:val="16"/>
                <w:szCs w:val="16"/>
              </w:rPr>
            </w:pPr>
            <w:r>
              <w:rPr>
                <w:rFonts w:cs="Arial"/>
                <w:sz w:val="16"/>
                <w:szCs w:val="16"/>
              </w:rPr>
              <w:t>1</w:t>
            </w:r>
          </w:p>
        </w:tc>
        <w:tc>
          <w:tcPr>
            <w:tcW w:w="852" w:type="dxa"/>
            <w:vAlign w:val="top"/>
          </w:tcPr>
          <w:p w14:paraId="3C6A14DF" w14:textId="621E75D8" w:rsidR="00584D45" w:rsidRPr="00D90FE7" w:rsidRDefault="00584D53" w:rsidP="009121DA">
            <w:pPr>
              <w:rPr>
                <w:rFonts w:cs="Arial"/>
                <w:sz w:val="16"/>
                <w:szCs w:val="16"/>
              </w:rPr>
            </w:pPr>
            <w:r>
              <w:rPr>
                <w:rFonts w:cs="Arial"/>
                <w:sz w:val="16"/>
                <w:szCs w:val="16"/>
              </w:rPr>
              <w:t>2</w:t>
            </w:r>
          </w:p>
        </w:tc>
        <w:tc>
          <w:tcPr>
            <w:tcW w:w="852" w:type="dxa"/>
            <w:vAlign w:val="top"/>
          </w:tcPr>
          <w:p w14:paraId="4CAF8999" w14:textId="459BC85E" w:rsidR="00584D45" w:rsidRPr="00D90FE7" w:rsidRDefault="00584D53" w:rsidP="009121DA">
            <w:pPr>
              <w:rPr>
                <w:rFonts w:cs="Arial"/>
                <w:sz w:val="16"/>
                <w:szCs w:val="16"/>
              </w:rPr>
            </w:pPr>
            <w:r>
              <w:rPr>
                <w:rFonts w:cs="Arial"/>
                <w:sz w:val="16"/>
                <w:szCs w:val="16"/>
              </w:rPr>
              <w:t>3</w:t>
            </w:r>
          </w:p>
        </w:tc>
        <w:tc>
          <w:tcPr>
            <w:tcW w:w="852" w:type="dxa"/>
            <w:vAlign w:val="top"/>
          </w:tcPr>
          <w:p w14:paraId="053EA394" w14:textId="0462A361" w:rsidR="00584D45" w:rsidRPr="00D90FE7" w:rsidRDefault="00584D53" w:rsidP="009121DA">
            <w:pPr>
              <w:rPr>
                <w:rFonts w:cs="Arial"/>
                <w:sz w:val="16"/>
                <w:szCs w:val="16"/>
              </w:rPr>
            </w:pPr>
            <w:r>
              <w:rPr>
                <w:rFonts w:cs="Arial"/>
                <w:sz w:val="16"/>
                <w:szCs w:val="16"/>
              </w:rPr>
              <w:t>5</w:t>
            </w:r>
          </w:p>
        </w:tc>
        <w:tc>
          <w:tcPr>
            <w:tcW w:w="852" w:type="dxa"/>
            <w:vAlign w:val="top"/>
          </w:tcPr>
          <w:p w14:paraId="4F1614F2" w14:textId="572282EC" w:rsidR="00584D45" w:rsidRPr="00D90FE7" w:rsidRDefault="00584D53" w:rsidP="009121DA">
            <w:pPr>
              <w:rPr>
                <w:rFonts w:cs="Arial"/>
                <w:sz w:val="16"/>
                <w:szCs w:val="16"/>
              </w:rPr>
            </w:pPr>
            <w:r>
              <w:rPr>
                <w:rFonts w:cs="Arial"/>
                <w:sz w:val="16"/>
                <w:szCs w:val="16"/>
              </w:rPr>
              <w:t>4</w:t>
            </w:r>
          </w:p>
        </w:tc>
        <w:tc>
          <w:tcPr>
            <w:tcW w:w="856" w:type="dxa"/>
            <w:vAlign w:val="top"/>
          </w:tcPr>
          <w:p w14:paraId="1D2E59E3" w14:textId="62058AE6" w:rsidR="00584D45" w:rsidRPr="00D90FE7" w:rsidRDefault="00584D53" w:rsidP="009121DA">
            <w:pPr>
              <w:rPr>
                <w:rFonts w:cs="Arial"/>
                <w:sz w:val="16"/>
                <w:szCs w:val="16"/>
              </w:rPr>
            </w:pPr>
            <w:r>
              <w:rPr>
                <w:rFonts w:cs="Arial"/>
                <w:sz w:val="16"/>
                <w:szCs w:val="16"/>
              </w:rPr>
              <w:t>6</w:t>
            </w:r>
          </w:p>
        </w:tc>
      </w:tr>
      <w:tr w:rsidR="00584D45" w:rsidRPr="00240C8B" w14:paraId="08190CE8" w14:textId="77777777" w:rsidTr="00285A32">
        <w:trPr>
          <w:trHeight w:val="302"/>
        </w:trPr>
        <w:tc>
          <w:tcPr>
            <w:tcW w:w="792" w:type="dxa"/>
          </w:tcPr>
          <w:p w14:paraId="76885BE3" w14:textId="77777777" w:rsidR="00584D45" w:rsidRPr="00240C8B" w:rsidRDefault="00584D45" w:rsidP="009121DA">
            <w:pPr>
              <w:pStyle w:val="1TableText"/>
              <w:tabs>
                <w:tab w:val="num" w:pos="993"/>
              </w:tabs>
              <w:spacing w:before="0" w:after="0"/>
              <w:rPr>
                <w:rFonts w:cs="Arial"/>
              </w:rPr>
            </w:pPr>
            <w:r>
              <w:rPr>
                <w:rFonts w:cs="Arial"/>
              </w:rPr>
              <w:t>3</w:t>
            </w:r>
          </w:p>
        </w:tc>
        <w:tc>
          <w:tcPr>
            <w:tcW w:w="709" w:type="dxa"/>
            <w:vAlign w:val="top"/>
          </w:tcPr>
          <w:p w14:paraId="683A0714" w14:textId="09AE7A5E" w:rsidR="00584D45" w:rsidRPr="00D90FE7" w:rsidRDefault="00584D53" w:rsidP="009121DA">
            <w:pPr>
              <w:rPr>
                <w:rFonts w:cs="Arial"/>
                <w:sz w:val="16"/>
                <w:szCs w:val="16"/>
              </w:rPr>
            </w:pPr>
            <w:r>
              <w:rPr>
                <w:rFonts w:cs="Arial"/>
                <w:sz w:val="16"/>
                <w:szCs w:val="16"/>
              </w:rPr>
              <w:t>1</w:t>
            </w:r>
          </w:p>
        </w:tc>
        <w:tc>
          <w:tcPr>
            <w:tcW w:w="852" w:type="dxa"/>
            <w:vAlign w:val="top"/>
          </w:tcPr>
          <w:p w14:paraId="152E6E99" w14:textId="05990F57" w:rsidR="00584D45" w:rsidRPr="00D90FE7" w:rsidRDefault="00584D53" w:rsidP="009121DA">
            <w:pPr>
              <w:rPr>
                <w:rFonts w:cs="Arial"/>
                <w:sz w:val="16"/>
                <w:szCs w:val="16"/>
              </w:rPr>
            </w:pPr>
            <w:r>
              <w:rPr>
                <w:rFonts w:cs="Arial"/>
                <w:sz w:val="16"/>
                <w:szCs w:val="16"/>
              </w:rPr>
              <w:t>2</w:t>
            </w:r>
          </w:p>
        </w:tc>
        <w:tc>
          <w:tcPr>
            <w:tcW w:w="852" w:type="dxa"/>
            <w:vAlign w:val="top"/>
          </w:tcPr>
          <w:p w14:paraId="31559F60" w14:textId="5BEE3001" w:rsidR="00584D45" w:rsidRPr="00D90FE7" w:rsidRDefault="00584D53" w:rsidP="009121DA">
            <w:pPr>
              <w:rPr>
                <w:rFonts w:cs="Arial"/>
                <w:sz w:val="16"/>
                <w:szCs w:val="16"/>
              </w:rPr>
            </w:pPr>
            <w:r>
              <w:rPr>
                <w:rFonts w:cs="Arial"/>
                <w:sz w:val="16"/>
                <w:szCs w:val="16"/>
              </w:rPr>
              <w:t>3</w:t>
            </w:r>
          </w:p>
        </w:tc>
        <w:tc>
          <w:tcPr>
            <w:tcW w:w="852" w:type="dxa"/>
            <w:vAlign w:val="top"/>
          </w:tcPr>
          <w:p w14:paraId="3CCFFDC4" w14:textId="5BB4876E" w:rsidR="00584D45" w:rsidRPr="00D90FE7" w:rsidRDefault="00584D53" w:rsidP="009121DA">
            <w:pPr>
              <w:rPr>
                <w:rFonts w:cs="Arial"/>
                <w:sz w:val="16"/>
                <w:szCs w:val="16"/>
              </w:rPr>
            </w:pPr>
            <w:r>
              <w:rPr>
                <w:rFonts w:cs="Arial"/>
                <w:sz w:val="16"/>
                <w:szCs w:val="16"/>
              </w:rPr>
              <w:t>4</w:t>
            </w:r>
          </w:p>
        </w:tc>
        <w:tc>
          <w:tcPr>
            <w:tcW w:w="852" w:type="dxa"/>
            <w:vAlign w:val="top"/>
          </w:tcPr>
          <w:p w14:paraId="12472485" w14:textId="37BC6479" w:rsidR="00584D45" w:rsidRPr="00D90FE7" w:rsidRDefault="00584D53" w:rsidP="009121DA">
            <w:pPr>
              <w:rPr>
                <w:rFonts w:cs="Arial"/>
                <w:sz w:val="16"/>
                <w:szCs w:val="16"/>
              </w:rPr>
            </w:pPr>
            <w:r>
              <w:rPr>
                <w:rFonts w:cs="Arial"/>
                <w:sz w:val="16"/>
                <w:szCs w:val="16"/>
              </w:rPr>
              <w:t>5</w:t>
            </w:r>
          </w:p>
        </w:tc>
        <w:tc>
          <w:tcPr>
            <w:tcW w:w="856" w:type="dxa"/>
            <w:vAlign w:val="top"/>
          </w:tcPr>
          <w:p w14:paraId="4E50AD66" w14:textId="516743CF" w:rsidR="00584D45" w:rsidRPr="00D90FE7" w:rsidRDefault="00584D53" w:rsidP="009121DA">
            <w:pPr>
              <w:rPr>
                <w:rFonts w:cs="Arial"/>
                <w:sz w:val="16"/>
                <w:szCs w:val="16"/>
              </w:rPr>
            </w:pPr>
            <w:r>
              <w:rPr>
                <w:rFonts w:cs="Arial"/>
                <w:sz w:val="16"/>
                <w:szCs w:val="16"/>
              </w:rPr>
              <w:t>6</w:t>
            </w:r>
          </w:p>
        </w:tc>
      </w:tr>
      <w:tr w:rsidR="00584D45" w:rsidRPr="00240C8B" w14:paraId="02472B8E" w14:textId="77777777" w:rsidTr="00285A32">
        <w:trPr>
          <w:trHeight w:val="302"/>
        </w:trPr>
        <w:tc>
          <w:tcPr>
            <w:tcW w:w="792" w:type="dxa"/>
          </w:tcPr>
          <w:p w14:paraId="4410D482" w14:textId="77777777" w:rsidR="00584D45" w:rsidRPr="00240C8B" w:rsidRDefault="00584D45" w:rsidP="009121DA">
            <w:pPr>
              <w:pStyle w:val="1TableText"/>
              <w:tabs>
                <w:tab w:val="num" w:pos="993"/>
              </w:tabs>
              <w:spacing w:before="0" w:after="0"/>
              <w:rPr>
                <w:rFonts w:cs="Arial"/>
              </w:rPr>
            </w:pPr>
            <w:r>
              <w:rPr>
                <w:rFonts w:cs="Arial"/>
              </w:rPr>
              <w:t>4</w:t>
            </w:r>
          </w:p>
        </w:tc>
        <w:tc>
          <w:tcPr>
            <w:tcW w:w="709" w:type="dxa"/>
            <w:vAlign w:val="top"/>
          </w:tcPr>
          <w:p w14:paraId="54B549DB" w14:textId="01A12B7A" w:rsidR="00584D45" w:rsidRPr="00D90FE7" w:rsidRDefault="00584D53" w:rsidP="009121DA">
            <w:pPr>
              <w:rPr>
                <w:rFonts w:cs="Arial"/>
                <w:sz w:val="16"/>
                <w:szCs w:val="16"/>
              </w:rPr>
            </w:pPr>
            <w:r>
              <w:rPr>
                <w:rFonts w:cs="Arial"/>
                <w:sz w:val="16"/>
                <w:szCs w:val="16"/>
              </w:rPr>
              <w:t>1</w:t>
            </w:r>
          </w:p>
        </w:tc>
        <w:tc>
          <w:tcPr>
            <w:tcW w:w="852" w:type="dxa"/>
            <w:vAlign w:val="top"/>
          </w:tcPr>
          <w:p w14:paraId="49DF2D1A" w14:textId="1F0DA18B" w:rsidR="00584D45" w:rsidRPr="00D90FE7" w:rsidRDefault="00584D53" w:rsidP="009121DA">
            <w:pPr>
              <w:rPr>
                <w:rFonts w:cs="Arial"/>
                <w:sz w:val="16"/>
                <w:szCs w:val="16"/>
              </w:rPr>
            </w:pPr>
            <w:r>
              <w:rPr>
                <w:rFonts w:cs="Arial"/>
                <w:sz w:val="16"/>
                <w:szCs w:val="16"/>
              </w:rPr>
              <w:t>2</w:t>
            </w:r>
          </w:p>
        </w:tc>
        <w:tc>
          <w:tcPr>
            <w:tcW w:w="852" w:type="dxa"/>
            <w:vAlign w:val="top"/>
          </w:tcPr>
          <w:p w14:paraId="11D2106C" w14:textId="68FB0A24" w:rsidR="00584D45" w:rsidRPr="00D90FE7" w:rsidRDefault="00584D53" w:rsidP="009121DA">
            <w:pPr>
              <w:rPr>
                <w:rFonts w:cs="Arial"/>
                <w:sz w:val="16"/>
                <w:szCs w:val="16"/>
              </w:rPr>
            </w:pPr>
            <w:r>
              <w:rPr>
                <w:rFonts w:cs="Arial"/>
                <w:sz w:val="16"/>
                <w:szCs w:val="16"/>
              </w:rPr>
              <w:t>3</w:t>
            </w:r>
          </w:p>
        </w:tc>
        <w:tc>
          <w:tcPr>
            <w:tcW w:w="852" w:type="dxa"/>
            <w:vAlign w:val="top"/>
          </w:tcPr>
          <w:p w14:paraId="42CCA7C5" w14:textId="01C0F8B6" w:rsidR="00584D45" w:rsidRPr="00D90FE7" w:rsidRDefault="00584D53" w:rsidP="009121DA">
            <w:pPr>
              <w:rPr>
                <w:rFonts w:cs="Arial"/>
                <w:sz w:val="16"/>
                <w:szCs w:val="16"/>
              </w:rPr>
            </w:pPr>
            <w:r>
              <w:rPr>
                <w:rFonts w:cs="Arial"/>
                <w:sz w:val="16"/>
                <w:szCs w:val="16"/>
              </w:rPr>
              <w:t>4</w:t>
            </w:r>
          </w:p>
        </w:tc>
        <w:tc>
          <w:tcPr>
            <w:tcW w:w="852" w:type="dxa"/>
            <w:vAlign w:val="top"/>
          </w:tcPr>
          <w:p w14:paraId="404D14AC" w14:textId="63121005" w:rsidR="00584D45" w:rsidRPr="00D90FE7" w:rsidRDefault="00584D53" w:rsidP="009121DA">
            <w:pPr>
              <w:rPr>
                <w:rFonts w:cs="Arial"/>
                <w:sz w:val="16"/>
                <w:szCs w:val="16"/>
              </w:rPr>
            </w:pPr>
            <w:r>
              <w:rPr>
                <w:rFonts w:cs="Arial"/>
                <w:sz w:val="16"/>
                <w:szCs w:val="16"/>
              </w:rPr>
              <w:t>5</w:t>
            </w:r>
          </w:p>
        </w:tc>
        <w:tc>
          <w:tcPr>
            <w:tcW w:w="856" w:type="dxa"/>
            <w:vAlign w:val="top"/>
          </w:tcPr>
          <w:p w14:paraId="681ED7BC" w14:textId="46FD689C" w:rsidR="00584D45" w:rsidRPr="00D90FE7" w:rsidRDefault="00584D53" w:rsidP="009121DA">
            <w:pPr>
              <w:rPr>
                <w:rFonts w:cs="Arial"/>
                <w:sz w:val="16"/>
                <w:szCs w:val="16"/>
              </w:rPr>
            </w:pPr>
            <w:r>
              <w:rPr>
                <w:rFonts w:cs="Arial"/>
                <w:sz w:val="16"/>
                <w:szCs w:val="16"/>
              </w:rPr>
              <w:t>6</w:t>
            </w:r>
          </w:p>
        </w:tc>
      </w:tr>
      <w:tr w:rsidR="00584D45" w:rsidRPr="00240C8B" w14:paraId="7F013FE2" w14:textId="77777777" w:rsidTr="00285A32">
        <w:trPr>
          <w:trHeight w:val="302"/>
        </w:trPr>
        <w:tc>
          <w:tcPr>
            <w:tcW w:w="792" w:type="dxa"/>
          </w:tcPr>
          <w:p w14:paraId="7F5E9B68" w14:textId="77777777" w:rsidR="00584D45" w:rsidRPr="00240C8B" w:rsidRDefault="00584D45" w:rsidP="009121DA">
            <w:pPr>
              <w:pStyle w:val="1TableText"/>
              <w:tabs>
                <w:tab w:val="num" w:pos="993"/>
              </w:tabs>
              <w:spacing w:before="0" w:after="0"/>
              <w:rPr>
                <w:rFonts w:cs="Arial"/>
              </w:rPr>
            </w:pPr>
            <w:r>
              <w:rPr>
                <w:rFonts w:cs="Arial"/>
              </w:rPr>
              <w:t>5</w:t>
            </w:r>
          </w:p>
        </w:tc>
        <w:tc>
          <w:tcPr>
            <w:tcW w:w="709" w:type="dxa"/>
            <w:vAlign w:val="top"/>
          </w:tcPr>
          <w:p w14:paraId="6B7CE728" w14:textId="760F4F5B" w:rsidR="00584D45" w:rsidRPr="00D90FE7" w:rsidRDefault="00285A32" w:rsidP="009121DA">
            <w:pPr>
              <w:rPr>
                <w:rFonts w:cs="Arial"/>
                <w:sz w:val="16"/>
                <w:szCs w:val="16"/>
              </w:rPr>
            </w:pPr>
            <w:r>
              <w:rPr>
                <w:rFonts w:cs="Arial"/>
                <w:sz w:val="16"/>
                <w:szCs w:val="16"/>
              </w:rPr>
              <w:t>1</w:t>
            </w:r>
          </w:p>
        </w:tc>
        <w:tc>
          <w:tcPr>
            <w:tcW w:w="852" w:type="dxa"/>
            <w:vAlign w:val="top"/>
          </w:tcPr>
          <w:p w14:paraId="31BCDC8C" w14:textId="44643C7C" w:rsidR="00584D45" w:rsidRPr="00D90FE7" w:rsidRDefault="00285A32" w:rsidP="009121DA">
            <w:pPr>
              <w:rPr>
                <w:rFonts w:cs="Arial"/>
                <w:sz w:val="16"/>
                <w:szCs w:val="16"/>
              </w:rPr>
            </w:pPr>
            <w:r>
              <w:rPr>
                <w:rFonts w:cs="Arial"/>
                <w:sz w:val="16"/>
                <w:szCs w:val="16"/>
              </w:rPr>
              <w:t>2</w:t>
            </w:r>
          </w:p>
        </w:tc>
        <w:tc>
          <w:tcPr>
            <w:tcW w:w="852" w:type="dxa"/>
            <w:vAlign w:val="top"/>
          </w:tcPr>
          <w:p w14:paraId="3565B9CE" w14:textId="54714693" w:rsidR="00584D45" w:rsidRPr="00D90FE7" w:rsidRDefault="00285A32" w:rsidP="009121DA">
            <w:pPr>
              <w:rPr>
                <w:rFonts w:cs="Arial"/>
                <w:sz w:val="16"/>
                <w:szCs w:val="16"/>
              </w:rPr>
            </w:pPr>
            <w:r>
              <w:rPr>
                <w:rFonts w:cs="Arial"/>
                <w:sz w:val="16"/>
                <w:szCs w:val="16"/>
              </w:rPr>
              <w:t>3</w:t>
            </w:r>
          </w:p>
        </w:tc>
        <w:tc>
          <w:tcPr>
            <w:tcW w:w="852" w:type="dxa"/>
            <w:vAlign w:val="top"/>
          </w:tcPr>
          <w:p w14:paraId="1A95F09A" w14:textId="18AD53F7" w:rsidR="00584D45" w:rsidRPr="00D90FE7" w:rsidRDefault="00285A32" w:rsidP="009121DA">
            <w:pPr>
              <w:rPr>
                <w:rFonts w:cs="Arial"/>
                <w:sz w:val="16"/>
                <w:szCs w:val="16"/>
              </w:rPr>
            </w:pPr>
            <w:r>
              <w:rPr>
                <w:rFonts w:cs="Arial"/>
                <w:sz w:val="16"/>
                <w:szCs w:val="16"/>
              </w:rPr>
              <w:t>4</w:t>
            </w:r>
          </w:p>
        </w:tc>
        <w:tc>
          <w:tcPr>
            <w:tcW w:w="852" w:type="dxa"/>
            <w:vAlign w:val="top"/>
          </w:tcPr>
          <w:p w14:paraId="053BF27B" w14:textId="4C7AE70C" w:rsidR="00584D45" w:rsidRPr="00D90FE7" w:rsidRDefault="00285A32" w:rsidP="009121DA">
            <w:pPr>
              <w:rPr>
                <w:rFonts w:cs="Arial"/>
                <w:sz w:val="16"/>
                <w:szCs w:val="16"/>
              </w:rPr>
            </w:pPr>
            <w:r>
              <w:rPr>
                <w:rFonts w:cs="Arial"/>
                <w:sz w:val="16"/>
                <w:szCs w:val="16"/>
              </w:rPr>
              <w:t>5</w:t>
            </w:r>
          </w:p>
        </w:tc>
        <w:tc>
          <w:tcPr>
            <w:tcW w:w="856" w:type="dxa"/>
            <w:vAlign w:val="top"/>
          </w:tcPr>
          <w:p w14:paraId="67D20471" w14:textId="1ADD4F58" w:rsidR="00584D45" w:rsidRPr="00D90FE7" w:rsidRDefault="00285A32" w:rsidP="009121DA">
            <w:pPr>
              <w:rPr>
                <w:rFonts w:cs="Arial"/>
                <w:sz w:val="16"/>
                <w:szCs w:val="16"/>
              </w:rPr>
            </w:pPr>
            <w:r>
              <w:rPr>
                <w:rFonts w:cs="Arial"/>
                <w:sz w:val="16"/>
                <w:szCs w:val="16"/>
              </w:rPr>
              <w:t>6</w:t>
            </w:r>
          </w:p>
        </w:tc>
      </w:tr>
    </w:tbl>
    <w:p w14:paraId="6DFCC353" w14:textId="77777777" w:rsidR="00584D45" w:rsidRDefault="00584D45" w:rsidP="00584D45"/>
    <w:p w14:paraId="7D3B30FC" w14:textId="77777777" w:rsidR="00C40C9C" w:rsidRDefault="00C40C9C" w:rsidP="0078527C">
      <w:pPr>
        <w:spacing w:line="360" w:lineRule="auto"/>
        <w:jc w:val="both"/>
      </w:pPr>
    </w:p>
    <w:p w14:paraId="6327CF8C" w14:textId="2DD591D3" w:rsidR="00584D45" w:rsidRDefault="00C40C9C" w:rsidP="0078527C">
      <w:pPr>
        <w:spacing w:line="360" w:lineRule="auto"/>
        <w:jc w:val="both"/>
      </w:pPr>
      <w:r>
        <w:lastRenderedPageBreak/>
        <w:fldChar w:fldCharType="begin"/>
      </w:r>
      <w:r>
        <w:instrText xml:space="preserve"> REF _Ref395452653 \h </w:instrText>
      </w:r>
      <w:r>
        <w:fldChar w:fldCharType="separate"/>
      </w:r>
      <w:r w:rsidR="007701D5">
        <w:t xml:space="preserve">Table </w:t>
      </w:r>
      <w:r w:rsidR="007701D5">
        <w:rPr>
          <w:noProof/>
        </w:rPr>
        <w:t>3</w:t>
      </w:r>
      <w:r w:rsidR="007701D5">
        <w:t>.</w:t>
      </w:r>
      <w:r w:rsidR="007701D5">
        <w:rPr>
          <w:noProof/>
        </w:rPr>
        <w:t>9</w:t>
      </w:r>
      <w:r>
        <w:fldChar w:fldCharType="end"/>
      </w:r>
      <w:r>
        <w:t xml:space="preserve"> shows the </w:t>
      </w:r>
      <w:r w:rsidR="000641D8">
        <w:t>resulting</w:t>
      </w:r>
      <w:r>
        <w:t xml:space="preserve"> clusters for different selection criteria.  Some variation in </w:t>
      </w:r>
      <w:r w:rsidR="000641D8">
        <w:t xml:space="preserve">cluster </w:t>
      </w:r>
      <w:r w:rsidR="0020626D">
        <w:t xml:space="preserve">ranking </w:t>
      </w:r>
      <w:r>
        <w:t xml:space="preserve">is seen for different criteria and this </w:t>
      </w:r>
      <w:r w:rsidR="000641D8">
        <w:t>not un</w:t>
      </w:r>
      <w:r>
        <w:t xml:space="preserve">expected as the criteria </w:t>
      </w:r>
      <w:r w:rsidR="000641D8">
        <w:t xml:space="preserve">obviously </w:t>
      </w:r>
      <w:r w:rsidR="0020626D">
        <w:t>view cluster importance differently</w:t>
      </w:r>
      <w:r>
        <w:t xml:space="preserve">.  </w:t>
      </w:r>
      <w:r w:rsidR="0020626D">
        <w:t xml:space="preserve">Results are nevertheless substantially more consistent than the equivalent experiment in Section </w:t>
      </w:r>
      <w:r w:rsidR="0020626D">
        <w:fldChar w:fldCharType="begin"/>
      </w:r>
      <w:r w:rsidR="0020626D">
        <w:instrText xml:space="preserve"> REF _Ref395451342 \r \h </w:instrText>
      </w:r>
      <w:r w:rsidR="0020626D">
        <w:fldChar w:fldCharType="separate"/>
      </w:r>
      <w:r w:rsidR="007701D5">
        <w:t>3.6.1</w:t>
      </w:r>
      <w:r w:rsidR="0020626D">
        <w:fldChar w:fldCharType="end"/>
      </w:r>
      <w:r w:rsidR="0020626D">
        <w:t xml:space="preserve"> where no single feature was selected for all criteria.  Here clusters 1, 2, 3, 5 and 6 are consistently part of the top six for the differing criteria. </w:t>
      </w:r>
    </w:p>
    <w:p w14:paraId="2D94E5B6" w14:textId="77777777" w:rsidR="00C40C9C" w:rsidRDefault="00C40C9C" w:rsidP="0078527C">
      <w:pPr>
        <w:spacing w:line="360" w:lineRule="auto"/>
        <w:jc w:val="both"/>
      </w:pPr>
    </w:p>
    <w:p w14:paraId="2E3916A7" w14:textId="3C7AFD0A" w:rsidR="00E45916" w:rsidRDefault="00E45916" w:rsidP="00E45916">
      <w:pPr>
        <w:pStyle w:val="1Tablecaption"/>
        <w:keepNext/>
        <w:keepLines/>
      </w:pPr>
      <w:bookmarkStart w:id="1721" w:name="_Ref395452653"/>
      <w:bookmarkStart w:id="1722" w:name="_Toc418946209"/>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9</w:t>
      </w:r>
      <w:r>
        <w:fldChar w:fldCharType="end"/>
      </w:r>
      <w:bookmarkEnd w:id="1721"/>
      <w:r>
        <w:t xml:space="preserve">   Experiment 5: Feature clustering and ranking results for different selection criteria</w:t>
      </w:r>
      <w:bookmarkEnd w:id="1722"/>
    </w:p>
    <w:tbl>
      <w:tblPr>
        <w:tblStyle w:val="MyThesisTable"/>
        <w:tblW w:w="6445" w:type="dxa"/>
        <w:tblLayout w:type="fixed"/>
        <w:tblLook w:val="04A0" w:firstRow="1" w:lastRow="0" w:firstColumn="1" w:lastColumn="0" w:noHBand="0" w:noVBand="1"/>
      </w:tblPr>
      <w:tblGrid>
        <w:gridCol w:w="884"/>
        <w:gridCol w:w="358"/>
        <w:gridCol w:w="866"/>
        <w:gridCol w:w="866"/>
        <w:gridCol w:w="867"/>
        <w:gridCol w:w="866"/>
        <w:gridCol w:w="866"/>
        <w:gridCol w:w="872"/>
      </w:tblGrid>
      <w:tr w:rsidR="00E45916" w:rsidRPr="00240C8B" w14:paraId="52F379D7" w14:textId="77777777" w:rsidTr="00C40C9C">
        <w:trPr>
          <w:cnfStyle w:val="100000000000" w:firstRow="1" w:lastRow="0" w:firstColumn="0" w:lastColumn="0" w:oddVBand="0" w:evenVBand="0" w:oddHBand="0" w:evenHBand="0" w:firstRowFirstColumn="0" w:firstRowLastColumn="0" w:lastRowFirstColumn="0" w:lastRowLastColumn="0"/>
          <w:trHeight w:val="296"/>
        </w:trPr>
        <w:tc>
          <w:tcPr>
            <w:tcW w:w="884" w:type="dxa"/>
          </w:tcPr>
          <w:p w14:paraId="5F26CC13" w14:textId="77777777" w:rsidR="00E45916" w:rsidRPr="00A37BF6" w:rsidRDefault="00E45916" w:rsidP="007C7806">
            <w:pPr>
              <w:pStyle w:val="1TableText"/>
              <w:tabs>
                <w:tab w:val="num" w:pos="993"/>
              </w:tabs>
              <w:spacing w:before="0" w:after="0"/>
              <w:rPr>
                <w:rFonts w:cs="Arial"/>
              </w:rPr>
            </w:pPr>
            <w:r>
              <w:rPr>
                <w:rFonts w:cs="Arial"/>
              </w:rPr>
              <w:t>Criterion</w:t>
            </w:r>
          </w:p>
        </w:tc>
        <w:tc>
          <w:tcPr>
            <w:tcW w:w="5561" w:type="dxa"/>
            <w:gridSpan w:val="7"/>
          </w:tcPr>
          <w:p w14:paraId="6E6FD2B6" w14:textId="2D9500CD" w:rsidR="00E45916" w:rsidRPr="00A37BF6" w:rsidRDefault="00E45916" w:rsidP="00E45916">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E45916" w:rsidRPr="00240C8B" w14:paraId="61F88375" w14:textId="77777777" w:rsidTr="00C40C9C">
        <w:trPr>
          <w:trHeight w:val="296"/>
        </w:trPr>
        <w:tc>
          <w:tcPr>
            <w:tcW w:w="1242" w:type="dxa"/>
            <w:gridSpan w:val="2"/>
          </w:tcPr>
          <w:p w14:paraId="61961255" w14:textId="77777777" w:rsidR="00E45916" w:rsidRPr="00240C8B" w:rsidRDefault="00E45916" w:rsidP="007C7806">
            <w:pPr>
              <w:pStyle w:val="1TableText"/>
              <w:tabs>
                <w:tab w:val="num" w:pos="993"/>
              </w:tabs>
              <w:spacing w:before="0" w:after="0"/>
              <w:rPr>
                <w:rFonts w:cs="Arial"/>
              </w:rPr>
            </w:pPr>
            <w:r>
              <w:rPr>
                <w:rFonts w:cs="Arial"/>
              </w:rPr>
              <w:t>Inter-intra</w:t>
            </w:r>
          </w:p>
        </w:tc>
        <w:tc>
          <w:tcPr>
            <w:tcW w:w="866" w:type="dxa"/>
            <w:vAlign w:val="top"/>
          </w:tcPr>
          <w:p w14:paraId="554A2FED" w14:textId="4CEB1423" w:rsidR="00E45916" w:rsidRPr="001E3015" w:rsidRDefault="00FA1484" w:rsidP="007C7806">
            <w:pPr>
              <w:rPr>
                <w:rFonts w:cs="Arial"/>
                <w:sz w:val="16"/>
                <w:szCs w:val="16"/>
              </w:rPr>
            </w:pPr>
            <w:r>
              <w:rPr>
                <w:rFonts w:cs="Arial"/>
                <w:sz w:val="16"/>
                <w:szCs w:val="16"/>
              </w:rPr>
              <w:t>1</w:t>
            </w:r>
          </w:p>
        </w:tc>
        <w:tc>
          <w:tcPr>
            <w:tcW w:w="866" w:type="dxa"/>
            <w:vAlign w:val="top"/>
          </w:tcPr>
          <w:p w14:paraId="1A1D8A44" w14:textId="71705775" w:rsidR="00E45916" w:rsidRPr="001E3015" w:rsidRDefault="00FA1484" w:rsidP="007C7806">
            <w:pPr>
              <w:rPr>
                <w:rFonts w:cs="Arial"/>
                <w:sz w:val="16"/>
                <w:szCs w:val="16"/>
              </w:rPr>
            </w:pPr>
            <w:r>
              <w:rPr>
                <w:rFonts w:cs="Arial"/>
                <w:sz w:val="16"/>
                <w:szCs w:val="16"/>
              </w:rPr>
              <w:t>5</w:t>
            </w:r>
          </w:p>
        </w:tc>
        <w:tc>
          <w:tcPr>
            <w:tcW w:w="867" w:type="dxa"/>
            <w:vAlign w:val="top"/>
          </w:tcPr>
          <w:p w14:paraId="7A4E0D25" w14:textId="7DD80E0C" w:rsidR="00E45916" w:rsidRPr="001E3015" w:rsidRDefault="00FA1484" w:rsidP="007C7806">
            <w:pPr>
              <w:rPr>
                <w:rFonts w:cs="Arial"/>
                <w:sz w:val="16"/>
                <w:szCs w:val="16"/>
              </w:rPr>
            </w:pPr>
            <w:r>
              <w:rPr>
                <w:rFonts w:cs="Arial"/>
                <w:sz w:val="16"/>
                <w:szCs w:val="16"/>
              </w:rPr>
              <w:t>6</w:t>
            </w:r>
          </w:p>
        </w:tc>
        <w:tc>
          <w:tcPr>
            <w:tcW w:w="866" w:type="dxa"/>
            <w:vAlign w:val="top"/>
          </w:tcPr>
          <w:p w14:paraId="1F5B385C" w14:textId="649FEDF3" w:rsidR="00E45916" w:rsidRPr="001E3015" w:rsidRDefault="00FA1484" w:rsidP="007C7806">
            <w:pPr>
              <w:rPr>
                <w:rFonts w:cs="Arial"/>
                <w:sz w:val="16"/>
                <w:szCs w:val="16"/>
              </w:rPr>
            </w:pPr>
            <w:r>
              <w:rPr>
                <w:rFonts w:cs="Arial"/>
                <w:sz w:val="16"/>
                <w:szCs w:val="16"/>
              </w:rPr>
              <w:t>3</w:t>
            </w:r>
          </w:p>
        </w:tc>
        <w:tc>
          <w:tcPr>
            <w:tcW w:w="866" w:type="dxa"/>
            <w:vAlign w:val="top"/>
          </w:tcPr>
          <w:p w14:paraId="098DD4E7" w14:textId="66786C66" w:rsidR="00E45916" w:rsidRPr="001E3015" w:rsidRDefault="00FA1484" w:rsidP="007C7806">
            <w:pPr>
              <w:rPr>
                <w:rFonts w:cs="Arial"/>
                <w:sz w:val="16"/>
                <w:szCs w:val="16"/>
              </w:rPr>
            </w:pPr>
            <w:r>
              <w:rPr>
                <w:rFonts w:cs="Arial"/>
                <w:sz w:val="16"/>
                <w:szCs w:val="16"/>
              </w:rPr>
              <w:t>2</w:t>
            </w:r>
          </w:p>
        </w:tc>
        <w:tc>
          <w:tcPr>
            <w:tcW w:w="867" w:type="dxa"/>
            <w:vAlign w:val="top"/>
          </w:tcPr>
          <w:p w14:paraId="212D4D3B" w14:textId="34E37F30" w:rsidR="00E45916" w:rsidRPr="001E3015" w:rsidRDefault="00FA1484" w:rsidP="007C7806">
            <w:pPr>
              <w:rPr>
                <w:rFonts w:cs="Arial"/>
                <w:sz w:val="16"/>
                <w:szCs w:val="16"/>
              </w:rPr>
            </w:pPr>
            <w:r>
              <w:rPr>
                <w:rFonts w:cs="Arial"/>
                <w:sz w:val="16"/>
                <w:szCs w:val="16"/>
              </w:rPr>
              <w:t>9</w:t>
            </w:r>
          </w:p>
        </w:tc>
      </w:tr>
      <w:tr w:rsidR="00E45916" w:rsidRPr="00240C8B" w14:paraId="3EC23F73" w14:textId="77777777" w:rsidTr="00C40C9C">
        <w:trPr>
          <w:trHeight w:val="296"/>
        </w:trPr>
        <w:tc>
          <w:tcPr>
            <w:tcW w:w="1242" w:type="dxa"/>
            <w:gridSpan w:val="2"/>
          </w:tcPr>
          <w:p w14:paraId="15D81418" w14:textId="77777777" w:rsidR="00E45916" w:rsidRPr="00240C8B" w:rsidRDefault="00E45916" w:rsidP="007C7806">
            <w:pPr>
              <w:pStyle w:val="1TableText"/>
              <w:tabs>
                <w:tab w:val="num" w:pos="993"/>
              </w:tabs>
              <w:spacing w:before="0" w:after="0"/>
              <w:rPr>
                <w:rFonts w:cs="Arial"/>
              </w:rPr>
            </w:pPr>
            <w:proofErr w:type="spellStart"/>
            <w:r>
              <w:rPr>
                <w:rFonts w:cs="Arial"/>
              </w:rPr>
              <w:t>Mahalanobis</w:t>
            </w:r>
            <w:proofErr w:type="spellEnd"/>
          </w:p>
        </w:tc>
        <w:tc>
          <w:tcPr>
            <w:tcW w:w="866" w:type="dxa"/>
            <w:vAlign w:val="top"/>
          </w:tcPr>
          <w:p w14:paraId="1D87A879" w14:textId="6989D1F5" w:rsidR="00E45916" w:rsidRPr="001E3015" w:rsidRDefault="00C40C9C" w:rsidP="007C7806">
            <w:pPr>
              <w:rPr>
                <w:rFonts w:cs="Arial"/>
                <w:sz w:val="16"/>
                <w:szCs w:val="16"/>
              </w:rPr>
            </w:pPr>
            <w:r>
              <w:rPr>
                <w:rFonts w:cs="Arial"/>
                <w:sz w:val="16"/>
                <w:szCs w:val="16"/>
              </w:rPr>
              <w:t>1</w:t>
            </w:r>
          </w:p>
        </w:tc>
        <w:tc>
          <w:tcPr>
            <w:tcW w:w="866" w:type="dxa"/>
            <w:vAlign w:val="top"/>
          </w:tcPr>
          <w:p w14:paraId="7856F5EE" w14:textId="674888A1" w:rsidR="00E45916" w:rsidRPr="001E3015" w:rsidRDefault="00C40C9C" w:rsidP="007C7806">
            <w:pPr>
              <w:rPr>
                <w:rFonts w:cs="Arial"/>
                <w:sz w:val="16"/>
                <w:szCs w:val="16"/>
              </w:rPr>
            </w:pPr>
            <w:r>
              <w:rPr>
                <w:rFonts w:cs="Arial"/>
                <w:sz w:val="16"/>
                <w:szCs w:val="16"/>
              </w:rPr>
              <w:t>5</w:t>
            </w:r>
          </w:p>
        </w:tc>
        <w:tc>
          <w:tcPr>
            <w:tcW w:w="867" w:type="dxa"/>
            <w:vAlign w:val="top"/>
          </w:tcPr>
          <w:p w14:paraId="3B25B2B5" w14:textId="64AE8684" w:rsidR="00E45916" w:rsidRPr="001E3015" w:rsidRDefault="00C40C9C" w:rsidP="007C7806">
            <w:pPr>
              <w:rPr>
                <w:rFonts w:cs="Arial"/>
                <w:sz w:val="16"/>
                <w:szCs w:val="16"/>
              </w:rPr>
            </w:pPr>
            <w:r>
              <w:rPr>
                <w:rFonts w:cs="Arial"/>
                <w:sz w:val="16"/>
                <w:szCs w:val="16"/>
              </w:rPr>
              <w:t>6</w:t>
            </w:r>
          </w:p>
        </w:tc>
        <w:tc>
          <w:tcPr>
            <w:tcW w:w="866" w:type="dxa"/>
            <w:vAlign w:val="top"/>
          </w:tcPr>
          <w:p w14:paraId="30459E59" w14:textId="166B63BA" w:rsidR="00E45916" w:rsidRPr="001E3015" w:rsidRDefault="00C40C9C" w:rsidP="007C7806">
            <w:pPr>
              <w:rPr>
                <w:rFonts w:cs="Arial"/>
                <w:sz w:val="16"/>
                <w:szCs w:val="16"/>
              </w:rPr>
            </w:pPr>
            <w:r>
              <w:rPr>
                <w:rFonts w:cs="Arial"/>
                <w:sz w:val="16"/>
                <w:szCs w:val="16"/>
              </w:rPr>
              <w:t>2</w:t>
            </w:r>
          </w:p>
        </w:tc>
        <w:tc>
          <w:tcPr>
            <w:tcW w:w="866" w:type="dxa"/>
            <w:vAlign w:val="top"/>
          </w:tcPr>
          <w:p w14:paraId="79D898F1" w14:textId="30DD8E05" w:rsidR="00E45916" w:rsidRPr="001E3015" w:rsidRDefault="00C40C9C" w:rsidP="007C7806">
            <w:pPr>
              <w:rPr>
                <w:rFonts w:cs="Arial"/>
                <w:sz w:val="16"/>
                <w:szCs w:val="16"/>
              </w:rPr>
            </w:pPr>
            <w:r>
              <w:rPr>
                <w:rFonts w:cs="Arial"/>
                <w:sz w:val="16"/>
                <w:szCs w:val="16"/>
              </w:rPr>
              <w:t>3</w:t>
            </w:r>
          </w:p>
        </w:tc>
        <w:tc>
          <w:tcPr>
            <w:tcW w:w="867" w:type="dxa"/>
            <w:vAlign w:val="top"/>
          </w:tcPr>
          <w:p w14:paraId="057042E0" w14:textId="3E9E192D" w:rsidR="00E45916" w:rsidRPr="001E3015" w:rsidRDefault="00C40C9C" w:rsidP="007C7806">
            <w:pPr>
              <w:rPr>
                <w:rFonts w:cs="Arial"/>
                <w:sz w:val="16"/>
                <w:szCs w:val="16"/>
              </w:rPr>
            </w:pPr>
            <w:r>
              <w:rPr>
                <w:rFonts w:cs="Arial"/>
                <w:sz w:val="16"/>
                <w:szCs w:val="16"/>
              </w:rPr>
              <w:t>7</w:t>
            </w:r>
          </w:p>
        </w:tc>
      </w:tr>
      <w:tr w:rsidR="00E45916" w:rsidRPr="00240C8B" w14:paraId="3F8303DF" w14:textId="77777777" w:rsidTr="00C40C9C">
        <w:trPr>
          <w:trHeight w:val="296"/>
        </w:trPr>
        <w:tc>
          <w:tcPr>
            <w:tcW w:w="1242" w:type="dxa"/>
            <w:gridSpan w:val="2"/>
          </w:tcPr>
          <w:p w14:paraId="3D0901D5" w14:textId="77777777" w:rsidR="00E45916" w:rsidRPr="00240C8B" w:rsidRDefault="00E45916" w:rsidP="007C7806">
            <w:pPr>
              <w:pStyle w:val="1TableText"/>
              <w:tabs>
                <w:tab w:val="num" w:pos="993"/>
              </w:tabs>
              <w:spacing w:before="0" w:after="0"/>
              <w:rPr>
                <w:rFonts w:cs="Arial"/>
              </w:rPr>
            </w:pPr>
            <w:r>
              <w:rPr>
                <w:rFonts w:cs="Arial"/>
              </w:rPr>
              <w:t>Naïve Bayes</w:t>
            </w:r>
          </w:p>
        </w:tc>
        <w:tc>
          <w:tcPr>
            <w:tcW w:w="866" w:type="dxa"/>
            <w:vAlign w:val="top"/>
          </w:tcPr>
          <w:p w14:paraId="1D98272A" w14:textId="5238B880" w:rsidR="00E45916" w:rsidRPr="001E3015" w:rsidRDefault="00C40C9C" w:rsidP="007C7806">
            <w:pPr>
              <w:rPr>
                <w:rFonts w:cs="Arial"/>
                <w:sz w:val="16"/>
                <w:szCs w:val="16"/>
              </w:rPr>
            </w:pPr>
            <w:r>
              <w:rPr>
                <w:rFonts w:cs="Arial"/>
                <w:sz w:val="16"/>
                <w:szCs w:val="16"/>
              </w:rPr>
              <w:t>1</w:t>
            </w:r>
          </w:p>
        </w:tc>
        <w:tc>
          <w:tcPr>
            <w:tcW w:w="866" w:type="dxa"/>
            <w:vAlign w:val="top"/>
          </w:tcPr>
          <w:p w14:paraId="7123477A" w14:textId="650AE894" w:rsidR="00E45916" w:rsidRPr="001E3015" w:rsidRDefault="00C40C9C" w:rsidP="007C7806">
            <w:pPr>
              <w:rPr>
                <w:rFonts w:cs="Arial"/>
                <w:sz w:val="16"/>
                <w:szCs w:val="16"/>
              </w:rPr>
            </w:pPr>
            <w:r>
              <w:rPr>
                <w:rFonts w:cs="Arial"/>
                <w:sz w:val="16"/>
                <w:szCs w:val="16"/>
              </w:rPr>
              <w:t>2</w:t>
            </w:r>
          </w:p>
        </w:tc>
        <w:tc>
          <w:tcPr>
            <w:tcW w:w="867" w:type="dxa"/>
            <w:vAlign w:val="top"/>
          </w:tcPr>
          <w:p w14:paraId="717A0FA0" w14:textId="6E896D0D" w:rsidR="00E45916" w:rsidRPr="001E3015" w:rsidRDefault="00C40C9C" w:rsidP="007C7806">
            <w:pPr>
              <w:rPr>
                <w:rFonts w:cs="Arial"/>
                <w:sz w:val="16"/>
                <w:szCs w:val="16"/>
              </w:rPr>
            </w:pPr>
            <w:r>
              <w:rPr>
                <w:rFonts w:cs="Arial"/>
                <w:sz w:val="16"/>
                <w:szCs w:val="16"/>
              </w:rPr>
              <w:t>3</w:t>
            </w:r>
          </w:p>
        </w:tc>
        <w:tc>
          <w:tcPr>
            <w:tcW w:w="866" w:type="dxa"/>
            <w:vAlign w:val="top"/>
          </w:tcPr>
          <w:p w14:paraId="72B65426" w14:textId="29296C28" w:rsidR="00E45916" w:rsidRPr="001E3015" w:rsidRDefault="00C40C9C" w:rsidP="007C7806">
            <w:pPr>
              <w:rPr>
                <w:rFonts w:cs="Arial"/>
                <w:sz w:val="16"/>
                <w:szCs w:val="16"/>
              </w:rPr>
            </w:pPr>
            <w:r>
              <w:rPr>
                <w:rFonts w:cs="Arial"/>
                <w:sz w:val="16"/>
                <w:szCs w:val="16"/>
              </w:rPr>
              <w:t>4</w:t>
            </w:r>
          </w:p>
        </w:tc>
        <w:tc>
          <w:tcPr>
            <w:tcW w:w="866" w:type="dxa"/>
            <w:vAlign w:val="top"/>
          </w:tcPr>
          <w:p w14:paraId="57C72CB7" w14:textId="35270BAE" w:rsidR="00E45916" w:rsidRPr="001E3015" w:rsidRDefault="00C40C9C" w:rsidP="007C7806">
            <w:pPr>
              <w:rPr>
                <w:rFonts w:cs="Arial"/>
                <w:sz w:val="16"/>
                <w:szCs w:val="16"/>
              </w:rPr>
            </w:pPr>
            <w:r>
              <w:rPr>
                <w:rFonts w:cs="Arial"/>
                <w:sz w:val="16"/>
                <w:szCs w:val="16"/>
              </w:rPr>
              <w:t>5</w:t>
            </w:r>
          </w:p>
        </w:tc>
        <w:tc>
          <w:tcPr>
            <w:tcW w:w="867" w:type="dxa"/>
            <w:vAlign w:val="top"/>
          </w:tcPr>
          <w:p w14:paraId="0F0B4C83" w14:textId="35F7E130" w:rsidR="00E45916" w:rsidRPr="001E3015" w:rsidRDefault="00C40C9C" w:rsidP="007C7806">
            <w:pPr>
              <w:rPr>
                <w:rFonts w:cs="Arial"/>
                <w:sz w:val="16"/>
                <w:szCs w:val="16"/>
              </w:rPr>
            </w:pPr>
            <w:r>
              <w:rPr>
                <w:rFonts w:cs="Arial"/>
                <w:sz w:val="16"/>
                <w:szCs w:val="16"/>
              </w:rPr>
              <w:t>6</w:t>
            </w:r>
          </w:p>
        </w:tc>
      </w:tr>
      <w:tr w:rsidR="00E45916" w:rsidRPr="00240C8B" w14:paraId="0A125123" w14:textId="77777777" w:rsidTr="00C40C9C">
        <w:trPr>
          <w:trHeight w:val="296"/>
        </w:trPr>
        <w:tc>
          <w:tcPr>
            <w:tcW w:w="1242" w:type="dxa"/>
            <w:gridSpan w:val="2"/>
          </w:tcPr>
          <w:p w14:paraId="20386A64" w14:textId="77777777" w:rsidR="00E45916" w:rsidRPr="00240C8B" w:rsidRDefault="00E45916" w:rsidP="007C7806">
            <w:pPr>
              <w:pStyle w:val="1TableText"/>
              <w:tabs>
                <w:tab w:val="num" w:pos="993"/>
              </w:tabs>
              <w:spacing w:before="0" w:after="0"/>
              <w:rPr>
                <w:rFonts w:cs="Arial"/>
              </w:rPr>
            </w:pPr>
            <w:r>
              <w:rPr>
                <w:rFonts w:cs="Arial"/>
              </w:rPr>
              <w:t>Decision tree</w:t>
            </w:r>
          </w:p>
        </w:tc>
        <w:tc>
          <w:tcPr>
            <w:tcW w:w="866" w:type="dxa"/>
            <w:vAlign w:val="top"/>
          </w:tcPr>
          <w:p w14:paraId="2F5632C7" w14:textId="5C835257" w:rsidR="00E45916" w:rsidRPr="001E3015" w:rsidRDefault="00C40C9C" w:rsidP="007C7806">
            <w:pPr>
              <w:rPr>
                <w:rFonts w:cs="Arial"/>
                <w:sz w:val="16"/>
                <w:szCs w:val="16"/>
              </w:rPr>
            </w:pPr>
            <w:r>
              <w:rPr>
                <w:rFonts w:cs="Arial"/>
                <w:sz w:val="16"/>
                <w:szCs w:val="16"/>
              </w:rPr>
              <w:t>1</w:t>
            </w:r>
          </w:p>
        </w:tc>
        <w:tc>
          <w:tcPr>
            <w:tcW w:w="866" w:type="dxa"/>
            <w:vAlign w:val="top"/>
          </w:tcPr>
          <w:p w14:paraId="18E6DBD4" w14:textId="34FAB038" w:rsidR="00E45916" w:rsidRPr="001E3015" w:rsidRDefault="00C40C9C" w:rsidP="007C7806">
            <w:pPr>
              <w:rPr>
                <w:rFonts w:cs="Arial"/>
                <w:sz w:val="16"/>
                <w:szCs w:val="16"/>
              </w:rPr>
            </w:pPr>
            <w:r>
              <w:rPr>
                <w:rFonts w:cs="Arial"/>
                <w:sz w:val="16"/>
                <w:szCs w:val="16"/>
              </w:rPr>
              <w:t>2</w:t>
            </w:r>
          </w:p>
        </w:tc>
        <w:tc>
          <w:tcPr>
            <w:tcW w:w="867" w:type="dxa"/>
            <w:vAlign w:val="top"/>
          </w:tcPr>
          <w:p w14:paraId="6B8C1E31" w14:textId="10471B4E" w:rsidR="00E45916" w:rsidRPr="001E3015" w:rsidRDefault="00C40C9C" w:rsidP="007C7806">
            <w:pPr>
              <w:rPr>
                <w:rFonts w:cs="Arial"/>
                <w:sz w:val="16"/>
                <w:szCs w:val="16"/>
              </w:rPr>
            </w:pPr>
            <w:r>
              <w:rPr>
                <w:rFonts w:cs="Arial"/>
                <w:sz w:val="16"/>
                <w:szCs w:val="16"/>
              </w:rPr>
              <w:t>3</w:t>
            </w:r>
          </w:p>
        </w:tc>
        <w:tc>
          <w:tcPr>
            <w:tcW w:w="866" w:type="dxa"/>
            <w:vAlign w:val="top"/>
          </w:tcPr>
          <w:p w14:paraId="796F3742" w14:textId="12EF3357" w:rsidR="00E45916" w:rsidRPr="001E3015" w:rsidRDefault="00C40C9C" w:rsidP="007C7806">
            <w:pPr>
              <w:rPr>
                <w:rFonts w:cs="Arial"/>
                <w:sz w:val="16"/>
                <w:szCs w:val="16"/>
              </w:rPr>
            </w:pPr>
            <w:r>
              <w:rPr>
                <w:rFonts w:cs="Arial"/>
                <w:sz w:val="16"/>
                <w:szCs w:val="16"/>
              </w:rPr>
              <w:t>4</w:t>
            </w:r>
          </w:p>
        </w:tc>
        <w:tc>
          <w:tcPr>
            <w:tcW w:w="866" w:type="dxa"/>
            <w:vAlign w:val="top"/>
          </w:tcPr>
          <w:p w14:paraId="3AA7C9C0" w14:textId="7D914653" w:rsidR="00E45916" w:rsidRPr="001E3015" w:rsidRDefault="00C40C9C" w:rsidP="007C7806">
            <w:pPr>
              <w:rPr>
                <w:rFonts w:cs="Arial"/>
                <w:sz w:val="16"/>
                <w:szCs w:val="16"/>
              </w:rPr>
            </w:pPr>
            <w:r>
              <w:rPr>
                <w:rFonts w:cs="Arial"/>
                <w:sz w:val="16"/>
                <w:szCs w:val="16"/>
              </w:rPr>
              <w:t>5</w:t>
            </w:r>
          </w:p>
        </w:tc>
        <w:tc>
          <w:tcPr>
            <w:tcW w:w="867" w:type="dxa"/>
            <w:vAlign w:val="top"/>
          </w:tcPr>
          <w:p w14:paraId="51F39E72" w14:textId="4943E76C" w:rsidR="00E45916" w:rsidRPr="001E3015" w:rsidRDefault="00C40C9C" w:rsidP="007C7806">
            <w:pPr>
              <w:rPr>
                <w:rFonts w:cs="Arial"/>
                <w:sz w:val="16"/>
                <w:szCs w:val="16"/>
              </w:rPr>
            </w:pPr>
            <w:r>
              <w:rPr>
                <w:rFonts w:cs="Arial"/>
                <w:sz w:val="16"/>
                <w:szCs w:val="16"/>
              </w:rPr>
              <w:t>7</w:t>
            </w:r>
          </w:p>
        </w:tc>
      </w:tr>
      <w:tr w:rsidR="00E45916" w:rsidRPr="00240C8B" w14:paraId="1CDE88CF" w14:textId="77777777" w:rsidTr="00C40C9C">
        <w:trPr>
          <w:trHeight w:val="296"/>
        </w:trPr>
        <w:tc>
          <w:tcPr>
            <w:tcW w:w="1242" w:type="dxa"/>
            <w:gridSpan w:val="2"/>
          </w:tcPr>
          <w:p w14:paraId="7BBF5765" w14:textId="77777777" w:rsidR="00E45916" w:rsidRPr="00240C8B" w:rsidRDefault="00E45916" w:rsidP="007C7806">
            <w:pPr>
              <w:pStyle w:val="1TableText"/>
              <w:tabs>
                <w:tab w:val="num" w:pos="993"/>
              </w:tabs>
              <w:spacing w:before="0" w:after="0"/>
              <w:rPr>
                <w:rFonts w:cs="Arial"/>
              </w:rPr>
            </w:pPr>
            <w:r>
              <w:rPr>
                <w:rFonts w:cs="Arial"/>
              </w:rPr>
              <w:t>Normal Bayes</w:t>
            </w:r>
          </w:p>
        </w:tc>
        <w:tc>
          <w:tcPr>
            <w:tcW w:w="866" w:type="dxa"/>
            <w:vAlign w:val="top"/>
          </w:tcPr>
          <w:p w14:paraId="7688B9EB" w14:textId="0186B327" w:rsidR="00E45916" w:rsidRPr="001E3015" w:rsidRDefault="00C40C9C" w:rsidP="007C7806">
            <w:pPr>
              <w:rPr>
                <w:rFonts w:cs="Arial"/>
                <w:sz w:val="16"/>
                <w:szCs w:val="16"/>
              </w:rPr>
            </w:pPr>
            <w:r>
              <w:rPr>
                <w:rFonts w:cs="Arial"/>
                <w:sz w:val="16"/>
                <w:szCs w:val="16"/>
              </w:rPr>
              <w:t>1</w:t>
            </w:r>
          </w:p>
        </w:tc>
        <w:tc>
          <w:tcPr>
            <w:tcW w:w="866" w:type="dxa"/>
            <w:vAlign w:val="top"/>
          </w:tcPr>
          <w:p w14:paraId="765172DD" w14:textId="279381F0" w:rsidR="00E45916" w:rsidRPr="001E3015" w:rsidRDefault="00C40C9C" w:rsidP="007C7806">
            <w:pPr>
              <w:rPr>
                <w:rFonts w:cs="Arial"/>
                <w:sz w:val="16"/>
                <w:szCs w:val="16"/>
              </w:rPr>
            </w:pPr>
            <w:r>
              <w:rPr>
                <w:rFonts w:cs="Arial"/>
                <w:sz w:val="16"/>
                <w:szCs w:val="16"/>
              </w:rPr>
              <w:t>2</w:t>
            </w:r>
          </w:p>
        </w:tc>
        <w:tc>
          <w:tcPr>
            <w:tcW w:w="867" w:type="dxa"/>
            <w:vAlign w:val="top"/>
          </w:tcPr>
          <w:p w14:paraId="2DB08A4A" w14:textId="60EC9274" w:rsidR="00E45916" w:rsidRPr="001E3015" w:rsidRDefault="00C40C9C" w:rsidP="007C7806">
            <w:pPr>
              <w:rPr>
                <w:rFonts w:cs="Arial"/>
                <w:sz w:val="16"/>
                <w:szCs w:val="16"/>
              </w:rPr>
            </w:pPr>
            <w:r>
              <w:rPr>
                <w:rFonts w:cs="Arial"/>
                <w:sz w:val="16"/>
                <w:szCs w:val="16"/>
              </w:rPr>
              <w:t>6</w:t>
            </w:r>
          </w:p>
        </w:tc>
        <w:tc>
          <w:tcPr>
            <w:tcW w:w="866" w:type="dxa"/>
            <w:vAlign w:val="top"/>
          </w:tcPr>
          <w:p w14:paraId="68B5F20D" w14:textId="6EBB4F4E" w:rsidR="00E45916" w:rsidRPr="001E3015" w:rsidRDefault="00C40C9C" w:rsidP="007C7806">
            <w:pPr>
              <w:rPr>
                <w:rFonts w:cs="Arial"/>
                <w:sz w:val="16"/>
                <w:szCs w:val="16"/>
              </w:rPr>
            </w:pPr>
            <w:r>
              <w:rPr>
                <w:rFonts w:cs="Arial"/>
                <w:sz w:val="16"/>
                <w:szCs w:val="16"/>
              </w:rPr>
              <w:t>3</w:t>
            </w:r>
          </w:p>
        </w:tc>
        <w:tc>
          <w:tcPr>
            <w:tcW w:w="866" w:type="dxa"/>
            <w:vAlign w:val="top"/>
          </w:tcPr>
          <w:p w14:paraId="2713CD44" w14:textId="22DE5FB8" w:rsidR="00E45916" w:rsidRPr="001E3015" w:rsidRDefault="00C40C9C" w:rsidP="007C7806">
            <w:pPr>
              <w:rPr>
                <w:rFonts w:cs="Arial"/>
                <w:sz w:val="16"/>
                <w:szCs w:val="16"/>
              </w:rPr>
            </w:pPr>
            <w:r>
              <w:rPr>
                <w:rFonts w:cs="Arial"/>
                <w:sz w:val="16"/>
                <w:szCs w:val="16"/>
              </w:rPr>
              <w:t>5</w:t>
            </w:r>
          </w:p>
        </w:tc>
        <w:tc>
          <w:tcPr>
            <w:tcW w:w="867" w:type="dxa"/>
            <w:vAlign w:val="top"/>
          </w:tcPr>
          <w:p w14:paraId="3DB67CCD" w14:textId="480ADD66" w:rsidR="00E45916" w:rsidRPr="001E3015" w:rsidRDefault="00C40C9C" w:rsidP="007C7806">
            <w:pPr>
              <w:rPr>
                <w:rFonts w:cs="Arial"/>
                <w:sz w:val="16"/>
                <w:szCs w:val="16"/>
              </w:rPr>
            </w:pPr>
            <w:r>
              <w:rPr>
                <w:rFonts w:cs="Arial"/>
                <w:sz w:val="16"/>
                <w:szCs w:val="16"/>
              </w:rPr>
              <w:t>4</w:t>
            </w:r>
          </w:p>
        </w:tc>
      </w:tr>
    </w:tbl>
    <w:p w14:paraId="6273B230" w14:textId="77777777" w:rsidR="0078527C" w:rsidRDefault="0078527C" w:rsidP="0078527C">
      <w:pPr>
        <w:spacing w:line="360" w:lineRule="auto"/>
        <w:jc w:val="both"/>
      </w:pPr>
    </w:p>
    <w:p w14:paraId="75480426" w14:textId="0CEA82DD" w:rsidR="000641D8" w:rsidRDefault="000641D8" w:rsidP="0078527C">
      <w:pPr>
        <w:spacing w:line="360" w:lineRule="auto"/>
        <w:jc w:val="both"/>
      </w:pPr>
      <w:r>
        <w:t xml:space="preserve">We selected the features NDVI, pc1, EntropyPc1, </w:t>
      </w:r>
      <w:proofErr w:type="spellStart"/>
      <w:proofErr w:type="gramStart"/>
      <w:r>
        <w:t>gN</w:t>
      </w:r>
      <w:proofErr w:type="spellEnd"/>
      <w:proofErr w:type="gramEnd"/>
      <w:r>
        <w:t xml:space="preserve">, </w:t>
      </w:r>
      <w:proofErr w:type="spellStart"/>
      <w:r>
        <w:t>bN</w:t>
      </w:r>
      <w:proofErr w:type="spellEnd"/>
      <w:r>
        <w:t xml:space="preserve"> and rc2 from the top six clusters of </w:t>
      </w:r>
      <w:r>
        <w:fldChar w:fldCharType="begin"/>
      </w:r>
      <w:r>
        <w:instrText xml:space="preserve"> REF _Ref394256454 \h </w:instrText>
      </w:r>
      <w:r>
        <w:fldChar w:fldCharType="separate"/>
      </w:r>
      <w:r w:rsidR="007701D5">
        <w:t xml:space="preserve">Table </w:t>
      </w:r>
      <w:r w:rsidR="007701D5">
        <w:rPr>
          <w:noProof/>
        </w:rPr>
        <w:t>3</w:t>
      </w:r>
      <w:r w:rsidR="007701D5">
        <w:t>.</w:t>
      </w:r>
      <w:r w:rsidR="007701D5">
        <w:rPr>
          <w:noProof/>
        </w:rPr>
        <w:t>7</w:t>
      </w:r>
      <w:r>
        <w:fldChar w:fldCharType="end"/>
      </w:r>
      <w:r>
        <w:t xml:space="preserve">.  Selection of sliding window features was avoided where possible as they are computationally more demanding than the per-pixel features.  There is only one sliding window feature, EntropyPc1 in our final selection.  This makes for a very significant improvement in computation time over the full feature set.  Decision tree, random forest, Support Vector Machine (SVM) and K-Nearest-Neighbour (KNN) classifiers </w:t>
      </w:r>
      <w:r w:rsidR="007C7806">
        <w:t xml:space="preserve">were </w:t>
      </w:r>
      <w:r>
        <w:t xml:space="preserve">trained and tested on the selected features using a ten-fold cross validation.  Results are given in </w:t>
      </w:r>
      <w:r>
        <w:fldChar w:fldCharType="begin"/>
      </w:r>
      <w:r>
        <w:instrText xml:space="preserve"> REF _Ref395454451 \h </w:instrText>
      </w:r>
      <w:r>
        <w:fldChar w:fldCharType="separate"/>
      </w:r>
      <w:r w:rsidR="007701D5">
        <w:t xml:space="preserve">Table </w:t>
      </w:r>
      <w:r w:rsidR="007701D5">
        <w:rPr>
          <w:noProof/>
        </w:rPr>
        <w:t>3</w:t>
      </w:r>
      <w:r w:rsidR="007701D5">
        <w:t>.</w:t>
      </w:r>
      <w:r w:rsidR="007701D5">
        <w:rPr>
          <w:noProof/>
        </w:rPr>
        <w:t>10</w:t>
      </w:r>
      <w:r>
        <w:fldChar w:fldCharType="end"/>
      </w:r>
      <w:r>
        <w:t>.  Similar</w:t>
      </w:r>
      <w:r w:rsidR="007B650F">
        <w:t>ly</w:t>
      </w:r>
      <w:r>
        <w:t xml:space="preserve"> </w:t>
      </w:r>
      <w:r w:rsidR="007C7806">
        <w:t xml:space="preserve">good </w:t>
      </w:r>
      <w:r>
        <w:t>performance</w:t>
      </w:r>
      <w:r w:rsidR="007B650F">
        <w:t>s</w:t>
      </w:r>
      <w:r>
        <w:t xml:space="preserve"> </w:t>
      </w:r>
      <w:r w:rsidR="007B650F">
        <w:t>are</w:t>
      </w:r>
      <w:r>
        <w:t xml:space="preserve"> obtained across all classifiers, confirming the value of the selected features. </w:t>
      </w:r>
    </w:p>
    <w:p w14:paraId="282A94E3" w14:textId="77777777" w:rsidR="000641D8" w:rsidRDefault="000641D8" w:rsidP="0078527C">
      <w:pPr>
        <w:spacing w:line="360" w:lineRule="auto"/>
        <w:jc w:val="both"/>
      </w:pPr>
    </w:p>
    <w:p w14:paraId="4F947714" w14:textId="77777777" w:rsidR="000641D8" w:rsidRDefault="000641D8" w:rsidP="000641D8">
      <w:pPr>
        <w:pStyle w:val="1Tablecaption"/>
        <w:keepNext/>
        <w:keepLines/>
      </w:pPr>
      <w:bookmarkStart w:id="1723" w:name="_Ref395454451"/>
      <w:bookmarkStart w:id="1724" w:name="_Toc418946210"/>
      <w:r>
        <w:t xml:space="preserve">Table </w:t>
      </w:r>
      <w:r>
        <w:fldChar w:fldCharType="begin"/>
      </w:r>
      <w:r>
        <w:instrText xml:space="preserve"> STYLEREF 1 \s </w:instrText>
      </w:r>
      <w:r>
        <w:fldChar w:fldCharType="separate"/>
      </w:r>
      <w:r w:rsidR="007701D5">
        <w:rPr>
          <w:noProof/>
        </w:rPr>
        <w:t>3</w:t>
      </w:r>
      <w:r>
        <w:fldChar w:fldCharType="end"/>
      </w:r>
      <w:r>
        <w:t>.</w:t>
      </w:r>
      <w:r>
        <w:fldChar w:fldCharType="begin"/>
      </w:r>
      <w:r>
        <w:instrText xml:space="preserve"> SEQ Table \* ARABIC \s 1 </w:instrText>
      </w:r>
      <w:r>
        <w:fldChar w:fldCharType="separate"/>
      </w:r>
      <w:r w:rsidR="007701D5">
        <w:rPr>
          <w:noProof/>
        </w:rPr>
        <w:t>10</w:t>
      </w:r>
      <w:r>
        <w:fldChar w:fldCharType="end"/>
      </w:r>
      <w:bookmarkEnd w:id="1723"/>
      <w:r>
        <w:t xml:space="preserve">   Classifier performance comparison</w:t>
      </w:r>
      <w:bookmarkEnd w:id="1724"/>
    </w:p>
    <w:tbl>
      <w:tblPr>
        <w:tblStyle w:val="MyThesisTable"/>
        <w:tblW w:w="7232" w:type="dxa"/>
        <w:tblLayout w:type="fixed"/>
        <w:tblLook w:val="01E0" w:firstRow="1" w:lastRow="1" w:firstColumn="1" w:lastColumn="1" w:noHBand="0" w:noVBand="0"/>
      </w:tblPr>
      <w:tblGrid>
        <w:gridCol w:w="1356"/>
        <w:gridCol w:w="1582"/>
        <w:gridCol w:w="1808"/>
        <w:gridCol w:w="1695"/>
        <w:gridCol w:w="791"/>
      </w:tblGrid>
      <w:tr w:rsidR="00233B94" w:rsidRPr="00AB1F17" w14:paraId="63C200B6" w14:textId="77777777" w:rsidTr="00AC579C">
        <w:trPr>
          <w:cnfStyle w:val="100000000000" w:firstRow="1" w:lastRow="0" w:firstColumn="0" w:lastColumn="0" w:oddVBand="0" w:evenVBand="0" w:oddHBand="0" w:evenHBand="0" w:firstRowFirstColumn="0" w:firstRowLastColumn="0" w:lastRowFirstColumn="0" w:lastRowLastColumn="0"/>
          <w:trHeight w:val="309"/>
        </w:trPr>
        <w:tc>
          <w:tcPr>
            <w:tcW w:w="1356" w:type="dxa"/>
          </w:tcPr>
          <w:p w14:paraId="0DA9226B" w14:textId="77777777" w:rsidR="00233B94" w:rsidRPr="00AB1F17" w:rsidRDefault="00233B94" w:rsidP="00233B94">
            <w:pPr>
              <w:spacing w:before="40" w:after="40" w:line="276" w:lineRule="auto"/>
              <w:jc w:val="center"/>
              <w:rPr>
                <w:rFonts w:cs="Arial"/>
                <w:sz w:val="16"/>
                <w:szCs w:val="16"/>
              </w:rPr>
            </w:pPr>
            <w:r>
              <w:rPr>
                <w:rFonts w:cs="Arial"/>
                <w:sz w:val="16"/>
                <w:szCs w:val="16"/>
              </w:rPr>
              <w:t>Classifier</w:t>
            </w:r>
          </w:p>
        </w:tc>
        <w:tc>
          <w:tcPr>
            <w:tcW w:w="1582" w:type="dxa"/>
          </w:tcPr>
          <w:p w14:paraId="2C9A28C8" w14:textId="77777777" w:rsidR="00233B94" w:rsidRPr="00AB1F17" w:rsidRDefault="00233B94" w:rsidP="00233B94">
            <w:pPr>
              <w:spacing w:before="40" w:after="40" w:line="276" w:lineRule="auto"/>
              <w:jc w:val="center"/>
              <w:rPr>
                <w:rFonts w:cs="Arial"/>
                <w:sz w:val="16"/>
                <w:szCs w:val="16"/>
              </w:rPr>
            </w:pPr>
            <w:r>
              <w:rPr>
                <w:rFonts w:cs="Arial"/>
                <w:sz w:val="16"/>
                <w:szCs w:val="16"/>
              </w:rPr>
              <w:t>3 Class Error (%)</w:t>
            </w:r>
          </w:p>
        </w:tc>
        <w:tc>
          <w:tcPr>
            <w:tcW w:w="1808" w:type="dxa"/>
          </w:tcPr>
          <w:p w14:paraId="7E608EDA" w14:textId="5BFF87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 / </w:t>
            </w:r>
            <w:proofErr w:type="spellStart"/>
            <w:r>
              <w:rPr>
                <w:rFonts w:cs="Arial"/>
                <w:sz w:val="16"/>
                <w:szCs w:val="16"/>
              </w:rPr>
              <w:t>Tr</w:t>
            </w:r>
            <w:proofErr w:type="spellEnd"/>
            <w:r>
              <w:rPr>
                <w:rFonts w:cs="Arial"/>
                <w:sz w:val="16"/>
                <w:szCs w:val="16"/>
              </w:rPr>
              <w:t>)</w:t>
            </w:r>
            <w:r>
              <w:rPr>
                <w:rFonts w:cs="Arial"/>
                <w:sz w:val="16"/>
                <w:szCs w:val="16"/>
                <w:vertAlign w:val="superscript"/>
              </w:rPr>
              <w:t>a</w:t>
            </w:r>
          </w:p>
        </w:tc>
        <w:tc>
          <w:tcPr>
            <w:tcW w:w="1695" w:type="dxa"/>
          </w:tcPr>
          <w:p w14:paraId="59554538" w14:textId="74FE4F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 / </w:t>
            </w:r>
            <w:proofErr w:type="spellStart"/>
            <w:r>
              <w:rPr>
                <w:rFonts w:cs="Arial"/>
                <w:sz w:val="16"/>
                <w:szCs w:val="16"/>
              </w:rPr>
              <w:t>Tr</w:t>
            </w:r>
            <w:proofErr w:type="spellEnd"/>
            <w:r>
              <w:rPr>
                <w:rFonts w:cs="Arial"/>
                <w:sz w:val="16"/>
                <w:szCs w:val="16"/>
              </w:rPr>
              <w:t>)</w:t>
            </w:r>
            <w:r>
              <w:rPr>
                <w:rFonts w:cs="Arial"/>
                <w:sz w:val="16"/>
                <w:szCs w:val="16"/>
                <w:vertAlign w:val="superscript"/>
              </w:rPr>
              <w:t>a</w:t>
            </w:r>
          </w:p>
        </w:tc>
        <w:tc>
          <w:tcPr>
            <w:tcW w:w="791" w:type="dxa"/>
          </w:tcPr>
          <w:p w14:paraId="374D5148" w14:textId="77777777" w:rsidR="00233B94" w:rsidRDefault="00233B94" w:rsidP="00233B94">
            <w:pPr>
              <w:spacing w:before="40" w:after="40" w:line="276" w:lineRule="auto"/>
              <w:jc w:val="center"/>
              <w:rPr>
                <w:rFonts w:cs="Arial"/>
                <w:sz w:val="16"/>
                <w:szCs w:val="16"/>
              </w:rPr>
            </w:pPr>
            <w:r>
              <w:rPr>
                <w:rFonts w:cs="Arial"/>
                <w:sz w:val="16"/>
                <w:szCs w:val="16"/>
              </w:rPr>
              <w:t>Kappa</w:t>
            </w:r>
          </w:p>
        </w:tc>
      </w:tr>
      <w:tr w:rsidR="00233B94" w:rsidRPr="00AB1F17" w14:paraId="0355C0F2" w14:textId="77777777" w:rsidTr="00AC579C">
        <w:trPr>
          <w:trHeight w:val="309"/>
        </w:trPr>
        <w:tc>
          <w:tcPr>
            <w:tcW w:w="1356" w:type="dxa"/>
          </w:tcPr>
          <w:p w14:paraId="24A24533" w14:textId="77777777" w:rsidR="00233B94" w:rsidRPr="00803CF7" w:rsidRDefault="00233B94" w:rsidP="007C7806">
            <w:pPr>
              <w:rPr>
                <w:sz w:val="16"/>
                <w:szCs w:val="16"/>
              </w:rPr>
            </w:pPr>
            <w:r w:rsidRPr="00803CF7">
              <w:rPr>
                <w:sz w:val="16"/>
                <w:szCs w:val="16"/>
              </w:rPr>
              <w:t>Decision Tree</w:t>
            </w:r>
          </w:p>
        </w:tc>
        <w:tc>
          <w:tcPr>
            <w:tcW w:w="1582" w:type="dxa"/>
          </w:tcPr>
          <w:p w14:paraId="00456B68" w14:textId="77777777" w:rsidR="00233B94" w:rsidRPr="00803CF7" w:rsidRDefault="00233B94" w:rsidP="007C7806">
            <w:pPr>
              <w:jc w:val="right"/>
              <w:rPr>
                <w:sz w:val="16"/>
                <w:szCs w:val="16"/>
              </w:rPr>
            </w:pPr>
            <w:r w:rsidRPr="00803CF7">
              <w:rPr>
                <w:sz w:val="16"/>
                <w:szCs w:val="16"/>
              </w:rPr>
              <w:t>9.46</w:t>
            </w:r>
          </w:p>
        </w:tc>
        <w:tc>
          <w:tcPr>
            <w:tcW w:w="1808" w:type="dxa"/>
          </w:tcPr>
          <w:p w14:paraId="7065F829" w14:textId="7B959C92" w:rsidR="00233B94" w:rsidRPr="00803CF7" w:rsidRDefault="00C408FA" w:rsidP="00C408FA">
            <w:pPr>
              <w:rPr>
                <w:sz w:val="16"/>
                <w:szCs w:val="16"/>
              </w:rPr>
            </w:pPr>
            <w:r w:rsidRPr="00C408FA">
              <w:rPr>
                <w:sz w:val="16"/>
                <w:szCs w:val="16"/>
              </w:rPr>
              <w:t>97</w:t>
            </w:r>
            <w:r>
              <w:rPr>
                <w:sz w:val="16"/>
                <w:szCs w:val="16"/>
              </w:rPr>
              <w:t>.</w:t>
            </w:r>
            <w:r w:rsidRPr="00C408FA">
              <w:rPr>
                <w:sz w:val="16"/>
                <w:szCs w:val="16"/>
              </w:rPr>
              <w:t>64</w:t>
            </w:r>
            <w:r>
              <w:rPr>
                <w:sz w:val="16"/>
                <w:szCs w:val="16"/>
              </w:rPr>
              <w:t xml:space="preserve"> / </w:t>
            </w:r>
            <w:r w:rsidRPr="00C408FA">
              <w:rPr>
                <w:sz w:val="16"/>
                <w:szCs w:val="16"/>
              </w:rPr>
              <w:t>98</w:t>
            </w:r>
            <w:r>
              <w:rPr>
                <w:sz w:val="16"/>
                <w:szCs w:val="16"/>
              </w:rPr>
              <w:t>.</w:t>
            </w:r>
            <w:r w:rsidRPr="00C408FA">
              <w:rPr>
                <w:sz w:val="16"/>
                <w:szCs w:val="16"/>
              </w:rPr>
              <w:t>10</w:t>
            </w:r>
            <w:r>
              <w:rPr>
                <w:sz w:val="16"/>
                <w:szCs w:val="16"/>
              </w:rPr>
              <w:t xml:space="preserve"> / </w:t>
            </w:r>
            <w:r w:rsidRPr="00C408FA">
              <w:rPr>
                <w:sz w:val="16"/>
                <w:szCs w:val="16"/>
              </w:rPr>
              <w:t>46</w:t>
            </w:r>
            <w:r>
              <w:rPr>
                <w:sz w:val="16"/>
                <w:szCs w:val="16"/>
              </w:rPr>
              <w:t>.</w:t>
            </w:r>
            <w:r w:rsidRPr="00C408FA">
              <w:rPr>
                <w:sz w:val="16"/>
                <w:szCs w:val="16"/>
              </w:rPr>
              <w:t>8</w:t>
            </w:r>
            <w:r>
              <w:rPr>
                <w:sz w:val="16"/>
                <w:szCs w:val="16"/>
              </w:rPr>
              <w:t>6</w:t>
            </w:r>
          </w:p>
        </w:tc>
        <w:tc>
          <w:tcPr>
            <w:tcW w:w="1695" w:type="dxa"/>
          </w:tcPr>
          <w:p w14:paraId="12EE257C" w14:textId="6F7A42A9" w:rsidR="00233B94" w:rsidRPr="00803CF7" w:rsidRDefault="00C408FA" w:rsidP="007C7806">
            <w:pPr>
              <w:jc w:val="right"/>
              <w:rPr>
                <w:sz w:val="16"/>
                <w:szCs w:val="16"/>
              </w:rPr>
            </w:pPr>
            <w:r w:rsidRPr="00C408FA">
              <w:rPr>
                <w:sz w:val="16"/>
                <w:szCs w:val="16"/>
              </w:rPr>
              <w:t>91</w:t>
            </w:r>
            <w:r>
              <w:rPr>
                <w:sz w:val="16"/>
                <w:szCs w:val="16"/>
              </w:rPr>
              <w:t>.</w:t>
            </w:r>
            <w:r w:rsidRPr="00C408FA">
              <w:rPr>
                <w:sz w:val="16"/>
                <w:szCs w:val="16"/>
              </w:rPr>
              <w:t>22</w:t>
            </w:r>
            <w:r>
              <w:rPr>
                <w:sz w:val="16"/>
                <w:szCs w:val="16"/>
              </w:rPr>
              <w:t xml:space="preserve"> / 94.49 / </w:t>
            </w:r>
            <w:r w:rsidRPr="00C408FA">
              <w:rPr>
                <w:sz w:val="16"/>
                <w:szCs w:val="16"/>
              </w:rPr>
              <w:t>85</w:t>
            </w:r>
            <w:r>
              <w:rPr>
                <w:sz w:val="16"/>
                <w:szCs w:val="16"/>
              </w:rPr>
              <w:t>.</w:t>
            </w:r>
            <w:r w:rsidRPr="00C408FA">
              <w:rPr>
                <w:sz w:val="16"/>
                <w:szCs w:val="16"/>
              </w:rPr>
              <w:t>91</w:t>
            </w:r>
          </w:p>
        </w:tc>
        <w:tc>
          <w:tcPr>
            <w:tcW w:w="791" w:type="dxa"/>
          </w:tcPr>
          <w:p w14:paraId="5520CF8D" w14:textId="27B6A4CC" w:rsidR="00233B94" w:rsidRPr="00803CF7" w:rsidRDefault="00C408FA" w:rsidP="007C7806">
            <w:pPr>
              <w:jc w:val="right"/>
              <w:rPr>
                <w:sz w:val="16"/>
                <w:szCs w:val="16"/>
              </w:rPr>
            </w:pPr>
            <w:r>
              <w:rPr>
                <w:sz w:val="16"/>
                <w:szCs w:val="16"/>
              </w:rPr>
              <w:t>0.87</w:t>
            </w:r>
          </w:p>
        </w:tc>
      </w:tr>
      <w:tr w:rsidR="00C408FA" w:rsidRPr="00AB1F17" w14:paraId="50FE1CCE" w14:textId="77777777" w:rsidTr="00AC579C">
        <w:trPr>
          <w:trHeight w:val="309"/>
        </w:trPr>
        <w:tc>
          <w:tcPr>
            <w:tcW w:w="1356" w:type="dxa"/>
          </w:tcPr>
          <w:p w14:paraId="0BD7A6D6" w14:textId="77777777" w:rsidR="00C408FA" w:rsidRPr="00803CF7" w:rsidRDefault="00C408FA" w:rsidP="00C408FA">
            <w:pPr>
              <w:rPr>
                <w:sz w:val="16"/>
                <w:szCs w:val="16"/>
              </w:rPr>
            </w:pPr>
            <w:r w:rsidRPr="00803CF7">
              <w:rPr>
                <w:sz w:val="16"/>
                <w:szCs w:val="16"/>
              </w:rPr>
              <w:t>Random Forest</w:t>
            </w:r>
          </w:p>
        </w:tc>
        <w:tc>
          <w:tcPr>
            <w:tcW w:w="1582" w:type="dxa"/>
          </w:tcPr>
          <w:p w14:paraId="6B280594" w14:textId="77777777" w:rsidR="00C408FA" w:rsidRPr="00803CF7" w:rsidRDefault="00C408FA" w:rsidP="00C408FA">
            <w:pPr>
              <w:jc w:val="right"/>
              <w:rPr>
                <w:sz w:val="16"/>
                <w:szCs w:val="16"/>
              </w:rPr>
            </w:pPr>
            <w:r w:rsidRPr="00D33BAF">
              <w:rPr>
                <w:sz w:val="16"/>
                <w:szCs w:val="16"/>
              </w:rPr>
              <w:t>9.1</w:t>
            </w:r>
            <w:r>
              <w:rPr>
                <w:sz w:val="16"/>
                <w:szCs w:val="16"/>
              </w:rPr>
              <w:t>6</w:t>
            </w:r>
          </w:p>
        </w:tc>
        <w:tc>
          <w:tcPr>
            <w:tcW w:w="1808" w:type="dxa"/>
          </w:tcPr>
          <w:p w14:paraId="1734B3BF" w14:textId="05E04FA8" w:rsidR="00C408FA" w:rsidRPr="00803CF7" w:rsidRDefault="00C408FA" w:rsidP="00C408FA">
            <w:pPr>
              <w:rPr>
                <w:sz w:val="16"/>
                <w:szCs w:val="16"/>
              </w:rPr>
            </w:pPr>
            <w:r w:rsidRPr="00C408FA">
              <w:rPr>
                <w:sz w:val="16"/>
                <w:szCs w:val="16"/>
              </w:rPr>
              <w:t>98.7</w:t>
            </w:r>
            <w:r>
              <w:rPr>
                <w:sz w:val="16"/>
                <w:szCs w:val="16"/>
              </w:rPr>
              <w:t xml:space="preserve">2 / </w:t>
            </w:r>
            <w:r w:rsidRPr="00C408FA">
              <w:rPr>
                <w:sz w:val="16"/>
                <w:szCs w:val="16"/>
              </w:rPr>
              <w:t>97.5</w:t>
            </w:r>
            <w:r>
              <w:rPr>
                <w:sz w:val="16"/>
                <w:szCs w:val="16"/>
              </w:rPr>
              <w:t xml:space="preserve">1 / </w:t>
            </w:r>
            <w:r w:rsidRPr="00C408FA">
              <w:rPr>
                <w:sz w:val="16"/>
                <w:szCs w:val="16"/>
              </w:rPr>
              <w:t>47.97</w:t>
            </w:r>
          </w:p>
        </w:tc>
        <w:tc>
          <w:tcPr>
            <w:tcW w:w="1695" w:type="dxa"/>
          </w:tcPr>
          <w:p w14:paraId="5BE056DD" w14:textId="095C9CE0" w:rsidR="00C408FA" w:rsidRPr="00803CF7" w:rsidRDefault="00C408FA" w:rsidP="00C408FA">
            <w:pPr>
              <w:jc w:val="right"/>
              <w:rPr>
                <w:sz w:val="16"/>
                <w:szCs w:val="16"/>
              </w:rPr>
            </w:pPr>
            <w:r w:rsidRPr="00C408FA">
              <w:rPr>
                <w:sz w:val="16"/>
                <w:szCs w:val="16"/>
              </w:rPr>
              <w:t>89.6</w:t>
            </w:r>
            <w:r>
              <w:rPr>
                <w:sz w:val="16"/>
                <w:szCs w:val="16"/>
              </w:rPr>
              <w:t xml:space="preserve">6 / </w:t>
            </w:r>
            <w:r w:rsidRPr="00C408FA">
              <w:rPr>
                <w:sz w:val="16"/>
                <w:szCs w:val="16"/>
              </w:rPr>
              <w:t>96.9</w:t>
            </w:r>
            <w:r>
              <w:rPr>
                <w:sz w:val="16"/>
                <w:szCs w:val="16"/>
              </w:rPr>
              <w:t xml:space="preserve">6 / </w:t>
            </w:r>
            <w:r w:rsidRPr="00C408FA">
              <w:rPr>
                <w:sz w:val="16"/>
                <w:szCs w:val="16"/>
              </w:rPr>
              <w:t>85.91</w:t>
            </w:r>
          </w:p>
        </w:tc>
        <w:tc>
          <w:tcPr>
            <w:tcW w:w="791" w:type="dxa"/>
          </w:tcPr>
          <w:p w14:paraId="48714A21" w14:textId="5FE84547" w:rsidR="00C408FA" w:rsidRPr="00803CF7" w:rsidRDefault="00C408FA" w:rsidP="00C408FA">
            <w:pPr>
              <w:jc w:val="right"/>
              <w:rPr>
                <w:sz w:val="16"/>
                <w:szCs w:val="16"/>
              </w:rPr>
            </w:pPr>
            <w:r>
              <w:rPr>
                <w:sz w:val="16"/>
                <w:szCs w:val="16"/>
              </w:rPr>
              <w:t>0.88</w:t>
            </w:r>
          </w:p>
        </w:tc>
      </w:tr>
      <w:tr w:rsidR="00C408FA" w:rsidRPr="00AB1F17" w14:paraId="6F00B299" w14:textId="77777777" w:rsidTr="00AC579C">
        <w:trPr>
          <w:trHeight w:val="309"/>
        </w:trPr>
        <w:tc>
          <w:tcPr>
            <w:tcW w:w="1356" w:type="dxa"/>
          </w:tcPr>
          <w:p w14:paraId="3FA3F05D" w14:textId="77777777" w:rsidR="00C408FA" w:rsidRPr="00803CF7" w:rsidRDefault="00C408FA" w:rsidP="00C408FA">
            <w:pPr>
              <w:rPr>
                <w:sz w:val="16"/>
                <w:szCs w:val="16"/>
              </w:rPr>
            </w:pPr>
            <w:r w:rsidRPr="00803CF7">
              <w:rPr>
                <w:sz w:val="16"/>
                <w:szCs w:val="16"/>
              </w:rPr>
              <w:t>KNN</w:t>
            </w:r>
          </w:p>
        </w:tc>
        <w:tc>
          <w:tcPr>
            <w:tcW w:w="1582" w:type="dxa"/>
          </w:tcPr>
          <w:p w14:paraId="0F48FE59" w14:textId="77777777" w:rsidR="00C408FA" w:rsidRPr="00803CF7" w:rsidRDefault="00C408FA" w:rsidP="00C408FA">
            <w:pPr>
              <w:jc w:val="right"/>
              <w:rPr>
                <w:sz w:val="16"/>
                <w:szCs w:val="16"/>
              </w:rPr>
            </w:pPr>
            <w:r w:rsidRPr="00CA71EE">
              <w:rPr>
                <w:sz w:val="16"/>
                <w:szCs w:val="16"/>
              </w:rPr>
              <w:t>10.45</w:t>
            </w:r>
          </w:p>
        </w:tc>
        <w:tc>
          <w:tcPr>
            <w:tcW w:w="1808" w:type="dxa"/>
          </w:tcPr>
          <w:p w14:paraId="381FBA9D" w14:textId="20A2D67D" w:rsidR="00C408FA" w:rsidRPr="00803CF7" w:rsidRDefault="00C408FA" w:rsidP="00C408FA">
            <w:pPr>
              <w:rPr>
                <w:sz w:val="16"/>
                <w:szCs w:val="16"/>
              </w:rPr>
            </w:pPr>
            <w:r w:rsidRPr="00C408FA">
              <w:rPr>
                <w:sz w:val="16"/>
                <w:szCs w:val="16"/>
              </w:rPr>
              <w:t>97.27</w:t>
            </w:r>
            <w:r>
              <w:rPr>
                <w:sz w:val="16"/>
                <w:szCs w:val="16"/>
              </w:rPr>
              <w:t xml:space="preserve"> / </w:t>
            </w:r>
            <w:r w:rsidRPr="00C408FA">
              <w:rPr>
                <w:sz w:val="16"/>
                <w:szCs w:val="16"/>
              </w:rPr>
              <w:t>97.49</w:t>
            </w:r>
            <w:r>
              <w:rPr>
                <w:sz w:val="16"/>
                <w:szCs w:val="16"/>
              </w:rPr>
              <w:t xml:space="preserve"> / </w:t>
            </w:r>
            <w:r w:rsidRPr="00C408FA">
              <w:rPr>
                <w:sz w:val="16"/>
                <w:szCs w:val="16"/>
              </w:rPr>
              <w:t>80.27</w:t>
            </w:r>
          </w:p>
        </w:tc>
        <w:tc>
          <w:tcPr>
            <w:tcW w:w="1695" w:type="dxa"/>
          </w:tcPr>
          <w:p w14:paraId="3446D880" w14:textId="50995E3F" w:rsidR="00C408FA" w:rsidRPr="00803CF7" w:rsidRDefault="00C408FA" w:rsidP="00C408FA">
            <w:pPr>
              <w:jc w:val="right"/>
              <w:rPr>
                <w:sz w:val="16"/>
                <w:szCs w:val="16"/>
              </w:rPr>
            </w:pPr>
            <w:r w:rsidRPr="00C408FA">
              <w:rPr>
                <w:sz w:val="16"/>
                <w:szCs w:val="16"/>
              </w:rPr>
              <w:t>97.0</w:t>
            </w:r>
            <w:r>
              <w:rPr>
                <w:sz w:val="16"/>
                <w:szCs w:val="16"/>
              </w:rPr>
              <w:t xml:space="preserve">8 / </w:t>
            </w:r>
            <w:r w:rsidRPr="00C408FA">
              <w:rPr>
                <w:sz w:val="16"/>
                <w:szCs w:val="16"/>
              </w:rPr>
              <w:t>98.82</w:t>
            </w:r>
            <w:r>
              <w:rPr>
                <w:sz w:val="16"/>
                <w:szCs w:val="16"/>
              </w:rPr>
              <w:t xml:space="preserve"> / </w:t>
            </w:r>
            <w:r w:rsidRPr="00C408FA">
              <w:rPr>
                <w:sz w:val="16"/>
                <w:szCs w:val="16"/>
              </w:rPr>
              <w:t>72.74</w:t>
            </w:r>
          </w:p>
        </w:tc>
        <w:tc>
          <w:tcPr>
            <w:tcW w:w="791" w:type="dxa"/>
          </w:tcPr>
          <w:p w14:paraId="1CEC7A92" w14:textId="736DAF68" w:rsidR="00C408FA" w:rsidRPr="00803CF7" w:rsidRDefault="00C408FA" w:rsidP="00C408FA">
            <w:pPr>
              <w:jc w:val="right"/>
              <w:rPr>
                <w:sz w:val="16"/>
                <w:szCs w:val="16"/>
              </w:rPr>
            </w:pPr>
            <w:r>
              <w:rPr>
                <w:sz w:val="16"/>
                <w:szCs w:val="16"/>
              </w:rPr>
              <w:t>0.94</w:t>
            </w:r>
          </w:p>
        </w:tc>
      </w:tr>
      <w:tr w:rsidR="00C408FA" w:rsidRPr="00AB1F17" w14:paraId="4CC17E34" w14:textId="77777777" w:rsidTr="00AC579C">
        <w:trPr>
          <w:trHeight w:val="309"/>
        </w:trPr>
        <w:tc>
          <w:tcPr>
            <w:tcW w:w="1356" w:type="dxa"/>
          </w:tcPr>
          <w:p w14:paraId="08D095B1" w14:textId="77777777" w:rsidR="00C408FA" w:rsidRPr="00803CF7" w:rsidRDefault="00C408FA" w:rsidP="00C408FA">
            <w:pPr>
              <w:rPr>
                <w:sz w:val="16"/>
                <w:szCs w:val="16"/>
              </w:rPr>
            </w:pPr>
            <w:r w:rsidRPr="00803CF7">
              <w:rPr>
                <w:sz w:val="16"/>
                <w:szCs w:val="16"/>
              </w:rPr>
              <w:t>SVM</w:t>
            </w:r>
          </w:p>
        </w:tc>
        <w:tc>
          <w:tcPr>
            <w:tcW w:w="1582" w:type="dxa"/>
          </w:tcPr>
          <w:p w14:paraId="450B4F63" w14:textId="77777777" w:rsidR="00C408FA" w:rsidRPr="00803CF7" w:rsidRDefault="00C408FA" w:rsidP="00C408FA">
            <w:pPr>
              <w:jc w:val="right"/>
              <w:rPr>
                <w:sz w:val="16"/>
                <w:szCs w:val="16"/>
              </w:rPr>
            </w:pPr>
            <w:r w:rsidRPr="0065195F">
              <w:rPr>
                <w:sz w:val="16"/>
                <w:szCs w:val="16"/>
              </w:rPr>
              <w:t>10.58</w:t>
            </w:r>
          </w:p>
        </w:tc>
        <w:tc>
          <w:tcPr>
            <w:tcW w:w="1808" w:type="dxa"/>
          </w:tcPr>
          <w:p w14:paraId="116DDEBE" w14:textId="6F36FE1E" w:rsidR="00C408FA" w:rsidRPr="00803CF7" w:rsidRDefault="00C408FA" w:rsidP="00C408FA">
            <w:pPr>
              <w:rPr>
                <w:sz w:val="16"/>
                <w:szCs w:val="16"/>
              </w:rPr>
            </w:pPr>
            <w:r w:rsidRPr="00233B94">
              <w:rPr>
                <w:sz w:val="16"/>
                <w:szCs w:val="16"/>
              </w:rPr>
              <w:t>97.1</w:t>
            </w:r>
            <w:r>
              <w:rPr>
                <w:sz w:val="16"/>
                <w:szCs w:val="16"/>
              </w:rPr>
              <w:t xml:space="preserve">7 / </w:t>
            </w:r>
            <w:r w:rsidRPr="00233B94">
              <w:rPr>
                <w:sz w:val="16"/>
                <w:szCs w:val="16"/>
              </w:rPr>
              <w:t>95.33</w:t>
            </w:r>
            <w:r>
              <w:rPr>
                <w:sz w:val="16"/>
                <w:szCs w:val="16"/>
              </w:rPr>
              <w:t xml:space="preserve"> / </w:t>
            </w:r>
            <w:r w:rsidRPr="00233B94">
              <w:rPr>
                <w:sz w:val="16"/>
                <w:szCs w:val="16"/>
              </w:rPr>
              <w:t>79.73</w:t>
            </w:r>
          </w:p>
        </w:tc>
        <w:tc>
          <w:tcPr>
            <w:tcW w:w="1695" w:type="dxa"/>
          </w:tcPr>
          <w:p w14:paraId="3F06DAAB" w14:textId="38D6978D" w:rsidR="00C408FA" w:rsidRPr="00803CF7" w:rsidRDefault="00C408FA" w:rsidP="00C408FA">
            <w:pPr>
              <w:jc w:val="right"/>
              <w:rPr>
                <w:sz w:val="16"/>
                <w:szCs w:val="16"/>
              </w:rPr>
            </w:pPr>
            <w:r w:rsidRPr="00233B94">
              <w:rPr>
                <w:sz w:val="16"/>
                <w:szCs w:val="16"/>
              </w:rPr>
              <w:t>94.4</w:t>
            </w:r>
            <w:r>
              <w:rPr>
                <w:sz w:val="16"/>
                <w:szCs w:val="16"/>
              </w:rPr>
              <w:t>4 / 9</w:t>
            </w:r>
            <w:r w:rsidRPr="00233B94">
              <w:rPr>
                <w:sz w:val="16"/>
                <w:szCs w:val="16"/>
              </w:rPr>
              <w:t>8.6</w:t>
            </w:r>
            <w:r>
              <w:rPr>
                <w:sz w:val="16"/>
                <w:szCs w:val="16"/>
              </w:rPr>
              <w:t xml:space="preserve">9 / </w:t>
            </w:r>
            <w:r w:rsidRPr="00233B94">
              <w:rPr>
                <w:sz w:val="16"/>
                <w:szCs w:val="16"/>
              </w:rPr>
              <w:t>75.12</w:t>
            </w:r>
          </w:p>
        </w:tc>
        <w:tc>
          <w:tcPr>
            <w:tcW w:w="791" w:type="dxa"/>
          </w:tcPr>
          <w:p w14:paraId="04FF9C14" w14:textId="3C241A95" w:rsidR="00C408FA" w:rsidRPr="00803CF7" w:rsidRDefault="00C408FA" w:rsidP="00C408FA">
            <w:pPr>
              <w:jc w:val="right"/>
              <w:rPr>
                <w:sz w:val="16"/>
                <w:szCs w:val="16"/>
              </w:rPr>
            </w:pPr>
            <w:r>
              <w:rPr>
                <w:sz w:val="16"/>
                <w:szCs w:val="16"/>
              </w:rPr>
              <w:t>0.92</w:t>
            </w:r>
          </w:p>
        </w:tc>
      </w:tr>
    </w:tbl>
    <w:p w14:paraId="650238A4" w14:textId="1863C3FF" w:rsidR="000641D8" w:rsidRPr="005716E7" w:rsidRDefault="000641D8" w:rsidP="000641D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Pr>
          <w:rFonts w:ascii="Arial" w:hAnsi="Arial" w:cs="Arial"/>
          <w:sz w:val="16"/>
          <w:szCs w:val="16"/>
        </w:rPr>
        <w:t>Spekboom</w:t>
      </w:r>
      <w:proofErr w:type="spellEnd"/>
      <w:r>
        <w:rPr>
          <w:rFonts w:ascii="Arial" w:hAnsi="Arial" w:cs="Arial"/>
          <w:sz w:val="16"/>
          <w:szCs w:val="16"/>
        </w:rPr>
        <w:t xml:space="preserve">, </w:t>
      </w:r>
      <w:proofErr w:type="spellStart"/>
      <w:r w:rsidR="00C408FA">
        <w:rPr>
          <w:rFonts w:ascii="Arial" w:hAnsi="Arial" w:cs="Arial"/>
          <w:sz w:val="16"/>
          <w:szCs w:val="16"/>
        </w:rPr>
        <w:t>Tr</w:t>
      </w:r>
      <w:proofErr w:type="spellEnd"/>
      <w:r w:rsidR="00C408FA">
        <w:rPr>
          <w:rFonts w:ascii="Arial" w:hAnsi="Arial" w:cs="Arial"/>
          <w:sz w:val="16"/>
          <w:szCs w:val="16"/>
        </w:rPr>
        <w:t xml:space="preserve"> = Tree </w:t>
      </w:r>
    </w:p>
    <w:p w14:paraId="66D414FF" w14:textId="77777777" w:rsidR="000641D8" w:rsidRDefault="000641D8" w:rsidP="0078527C">
      <w:pPr>
        <w:spacing w:line="360" w:lineRule="auto"/>
        <w:jc w:val="both"/>
      </w:pPr>
    </w:p>
    <w:p w14:paraId="0B87C7A3" w14:textId="77777777" w:rsidR="0078527C" w:rsidRDefault="0078527C" w:rsidP="0078527C">
      <w:pPr>
        <w:pStyle w:val="Heading2"/>
      </w:pPr>
      <w:bookmarkStart w:id="1725" w:name="_Toc418946184"/>
      <w:r>
        <w:t>CONCLUSIONS</w:t>
      </w:r>
      <w:bookmarkEnd w:id="1725"/>
    </w:p>
    <w:p w14:paraId="730276C7" w14:textId="4BA5662C" w:rsidR="0078527C" w:rsidRDefault="0078527C" w:rsidP="0078527C">
      <w:pPr>
        <w:pStyle w:val="1TeksCharChar"/>
      </w:pPr>
      <w:r>
        <w:t xml:space="preserve">Correlation amongst features was identified as a source of instability and inaccuracy in feature selection.  A method for ranking correlated clusters of features was presented.  Using hierarchical clustering, a natural number of clusters can be selected by observing the stability of correlation relationships in the data using a </w:t>
      </w:r>
      <w:proofErr w:type="spellStart"/>
      <w:r>
        <w:t>dendrogram</w:t>
      </w:r>
      <w:proofErr w:type="spellEnd"/>
      <w:r>
        <w:t xml:space="preserve">.  Clusters are then ranked using an </w:t>
      </w:r>
      <w:r>
        <w:lastRenderedPageBreak/>
        <w:t>importance</w:t>
      </w:r>
      <w:r w:rsidR="00CF76CC">
        <w:t xml:space="preserve"> </w:t>
      </w:r>
      <w:r>
        <w:t>measure</w:t>
      </w:r>
      <w:r w:rsidR="004D31CA">
        <w:t>,</w:t>
      </w:r>
      <w:r>
        <w:t xml:space="preserve"> calculated as the median of the accuracy of a naïve Bayes classifier trained on each individual feature in the cluster.  By selecting individual features from the best clusters, a set of informative features is found while simultaneously removing correlation from the data.  The ability to hand-pick features is beneficial as it allows other factors to be included in determining the optimal feature set such as speed of computation and physical interpretability.</w:t>
      </w:r>
    </w:p>
    <w:p w14:paraId="4093A3D5" w14:textId="77777777" w:rsidR="0078527C" w:rsidRDefault="0078527C" w:rsidP="0078527C">
      <w:pPr>
        <w:pStyle w:val="1TeksCharChar"/>
      </w:pPr>
    </w:p>
    <w:p w14:paraId="7B00FFD0" w14:textId="7810778A" w:rsidR="0078527C" w:rsidRDefault="004D31CA" w:rsidP="0078527C">
      <w:pPr>
        <w:pStyle w:val="1TeksCharChar"/>
      </w:pPr>
      <w:r>
        <w:t>Experiments were conducted on a three class vegetation mapping data set consisting of 46 features derived from VHR multi-spectral image pixel data.  There was a large amount of correlation amongst the features.  It was shown that features selected using a standard forward selection approach were sensitive to different data samplings and selection criteria. Various standard search methods were also found to select vastly different groups of features.  Using feature clustering and ranking, s</w:t>
      </w:r>
      <w:r w:rsidR="0078527C">
        <w:t xml:space="preserve">elected features </w:t>
      </w:r>
      <w:r>
        <w:t>were substantially more</w:t>
      </w:r>
      <w:r w:rsidR="0078527C">
        <w:t xml:space="preserve"> </w:t>
      </w:r>
      <w:r>
        <w:t>consistent</w:t>
      </w:r>
      <w:r w:rsidR="0078527C">
        <w:t xml:space="preserve"> under different data samplings</w:t>
      </w:r>
      <w:r>
        <w:t xml:space="preserve"> and different selection criteria.  The selected features also</w:t>
      </w:r>
      <w:r w:rsidR="0078527C">
        <w:t xml:space="preserve"> produced good accuracies on a variety of classifiers.  </w:t>
      </w:r>
    </w:p>
    <w:p w14:paraId="7062BBCE" w14:textId="77777777" w:rsidR="0078527C" w:rsidRDefault="0078527C" w:rsidP="0078527C">
      <w:pPr>
        <w:pStyle w:val="1TeksCharChar"/>
      </w:pPr>
    </w:p>
    <w:p w14:paraId="16CBC7BF" w14:textId="16622D5F" w:rsidR="0078527C" w:rsidRDefault="0078527C" w:rsidP="0078527C">
      <w:pPr>
        <w:pStyle w:val="1TeksCharChar"/>
      </w:pPr>
      <w:r>
        <w:t xml:space="preserve">A </w:t>
      </w:r>
      <w:r w:rsidR="0020626D">
        <w:t xml:space="preserve">possible </w:t>
      </w:r>
      <w:r>
        <w:t xml:space="preserve">weakness in the presented method is the formulation of the importance measure.  The clusters are evaluated in isolation which makes selection susceptible to sub-optimality as the best individual clusters are not necessarily the best collectively </w:t>
      </w:r>
      <w:r>
        <w:fldChar w:fldCharType="begin" w:fldLock="1"/>
      </w:r>
      <w:r w:rsidR="005708E9">
        <w:instrText>ADDIN CSL_CITATION { "citationItems" : [ { "id" : "ITEM-1", "itemData" : { "DOI" : "10.1109/TSMC.1974.5408535", "ISSN" : "0018-9472", "author" : [ { "dropping-particle" : "", "family" : "Cover", "given" : "Thomas M.", "non-dropping-particle" : "", "parse-names" : false, "suffix" : "" } ], "container-title" : "IEEE Transactions on Systems, Man, and Cybernetics", "id" : "ITEM-1", "issue" : "1", "issued" : { "date-parts" : [ [ "1974" ] ] }, "page" : "116-117", "title" : "The best two independent measurements are not the two best", "type" : "article-journal", "volume" : "SMC-4" }, "uris" : [ "http://www.mendeley.com/documents/?uuid=5849c2f2-7c85-4fde-8921-2853cec55caa" ] } ], "mendeley" : { "formattedCitation" : "(Cover 1974)", "plainTextFormattedCitation" : "(Cover 1974)", "previouslyFormattedCitation" : "(Cover 1974)" }, "properties" : { "noteIndex" : 0 }, "schema" : "https://github.com/citation-style-language/schema/raw/master/csl-citation.json" }</w:instrText>
      </w:r>
      <w:r>
        <w:fldChar w:fldCharType="separate"/>
      </w:r>
      <w:r w:rsidRPr="008F39BB">
        <w:rPr>
          <w:noProof/>
        </w:rPr>
        <w:t>(Cover 1974)</w:t>
      </w:r>
      <w:r>
        <w:fldChar w:fldCharType="end"/>
      </w:r>
      <w:r>
        <w:t xml:space="preserve">.  Ideally the importance of clusters should be evaluated in the context of other clusters so that the effect of informative relationships is incorporated into the ranking.  One option would be to follow a backward elimination type approach similar to </w:t>
      </w:r>
      <w:r>
        <w:fldChar w:fldCharType="begin" w:fldLock="1"/>
      </w:r>
      <w:r w:rsidR="005708E9">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8F39BB">
        <w:rPr>
          <w:noProof/>
        </w:rPr>
        <w:t xml:space="preserve">Yousef et al. </w:t>
      </w:r>
      <w:r>
        <w:rPr>
          <w:noProof/>
        </w:rPr>
        <w:t>(</w:t>
      </w:r>
      <w:r w:rsidRPr="008F39BB">
        <w:rPr>
          <w:noProof/>
        </w:rPr>
        <w:t>2007)</w:t>
      </w:r>
      <w:r>
        <w:fldChar w:fldCharType="end"/>
      </w:r>
      <w:r>
        <w:t xml:space="preserve">.  Alternatively, </w:t>
      </w:r>
      <w:r w:rsidR="00A21805">
        <w:t xml:space="preserve">using the random forest concept of feature importance, </w:t>
      </w:r>
      <w:r>
        <w:t>we suggest the following</w:t>
      </w:r>
      <w:r w:rsidR="00A21805">
        <w:t xml:space="preserve"> </w:t>
      </w:r>
      <w:r>
        <w:t xml:space="preserve">as a simple and efficient approach that does not require training on the complete set of features:  </w:t>
      </w:r>
    </w:p>
    <w:p w14:paraId="22BAB23F" w14:textId="77777777" w:rsidR="0078527C" w:rsidRDefault="0078527C" w:rsidP="0078527C">
      <w:pPr>
        <w:pStyle w:val="ListParagraph"/>
        <w:numPr>
          <w:ilvl w:val="0"/>
          <w:numId w:val="19"/>
        </w:numPr>
        <w:spacing w:line="360" w:lineRule="auto"/>
        <w:jc w:val="both"/>
      </w:pPr>
      <w:r>
        <w:t xml:space="preserve">Find the first principal component of each cluster’s features.  Use this as a representative feature for that cluster. </w:t>
      </w:r>
    </w:p>
    <w:p w14:paraId="6F54D5C7" w14:textId="6C424BB6" w:rsidR="0078527C" w:rsidRDefault="00A21805" w:rsidP="0078527C">
      <w:pPr>
        <w:pStyle w:val="ListParagraph"/>
        <w:numPr>
          <w:ilvl w:val="0"/>
          <w:numId w:val="19"/>
        </w:numPr>
        <w:spacing w:line="360" w:lineRule="auto"/>
        <w:jc w:val="both"/>
      </w:pPr>
      <w:r>
        <w:t>Train</w:t>
      </w:r>
      <w:r w:rsidR="0078527C">
        <w:t xml:space="preserve"> a naïve Bayes classifier on the full set of representative features</w:t>
      </w:r>
      <w:r>
        <w:t xml:space="preserve"> and find its accuracy</w:t>
      </w:r>
      <w:r w:rsidR="0078527C">
        <w:t xml:space="preserve">.  </w:t>
      </w:r>
    </w:p>
    <w:p w14:paraId="249A2AA8" w14:textId="6C57BA78" w:rsidR="0078527C" w:rsidRDefault="0078527C" w:rsidP="0078527C">
      <w:pPr>
        <w:pStyle w:val="ListParagraph"/>
        <w:numPr>
          <w:ilvl w:val="0"/>
          <w:numId w:val="19"/>
        </w:numPr>
        <w:spacing w:line="360" w:lineRule="auto"/>
        <w:jc w:val="both"/>
      </w:pPr>
      <w:r>
        <w:t xml:space="preserve">For each cluster, </w:t>
      </w:r>
      <w:r w:rsidR="00A21805">
        <w:t xml:space="preserve">permute </w:t>
      </w:r>
      <w:r>
        <w:t xml:space="preserve">that cluster’s representative feature </w:t>
      </w:r>
      <w:r w:rsidR="00A21805">
        <w:t>amongst the samples in</w:t>
      </w:r>
      <w:r>
        <w:t xml:space="preserve"> the </w:t>
      </w:r>
      <w:r w:rsidR="00A46BEA">
        <w:t>test</w:t>
      </w:r>
      <w:r>
        <w:t xml:space="preserve"> set and find the accuracy</w:t>
      </w:r>
      <w:r w:rsidR="000414DF">
        <w:t xml:space="preserve"> of</w:t>
      </w:r>
      <w:r>
        <w:t xml:space="preserve"> the naïve Bayes classifier on the </w:t>
      </w:r>
      <w:r w:rsidR="00A21805">
        <w:t>disturbed</w:t>
      </w:r>
      <w:r>
        <w:t xml:space="preserve"> set.</w:t>
      </w:r>
    </w:p>
    <w:p w14:paraId="49633025" w14:textId="77777777" w:rsidR="0078527C" w:rsidRDefault="0078527C" w:rsidP="0078527C">
      <w:pPr>
        <w:pStyle w:val="ListParagraph"/>
        <w:numPr>
          <w:ilvl w:val="0"/>
          <w:numId w:val="19"/>
        </w:numPr>
        <w:spacing w:line="360" w:lineRule="auto"/>
        <w:jc w:val="both"/>
      </w:pPr>
      <w:r>
        <w:t>The decrease in accuracy between steps 2 and 3 becomes the importance measure for that cluster.</w:t>
      </w:r>
    </w:p>
    <w:p w14:paraId="7D3ACF5C" w14:textId="77777777" w:rsidR="0078527C" w:rsidRDefault="0078527C" w:rsidP="0078527C">
      <w:pPr>
        <w:spacing w:line="360" w:lineRule="auto"/>
        <w:jc w:val="both"/>
      </w:pPr>
    </w:p>
    <w:p w14:paraId="5431E70B" w14:textId="330C123D" w:rsidR="0078527C" w:rsidRDefault="0078527C" w:rsidP="0078527C">
      <w:pPr>
        <w:spacing w:line="360" w:lineRule="auto"/>
        <w:jc w:val="both"/>
      </w:pPr>
      <w:r>
        <w:t xml:space="preserve">Another aspect of our method that </w:t>
      </w:r>
      <w:r w:rsidR="004D31CA">
        <w:t>could benefit from further investigation</w:t>
      </w:r>
      <w:r>
        <w:t xml:space="preserve"> is the correlation coefficient dissimilarity metric.  While non-linear relationships between features were captured </w:t>
      </w:r>
      <w:r>
        <w:lastRenderedPageBreak/>
        <w:t xml:space="preserve">by this linear measure in our experiments (for example the relationship between RVI and NDVI), this will not always be the case.  It would be preferable to use a metric that can describe non-linear correlation, such as the symmetrical uncertainty used in </w:t>
      </w:r>
      <w:r>
        <w:fldChar w:fldCharType="begin" w:fldLock="1"/>
      </w:r>
      <w:r w:rsidR="005708E9">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687057">
        <w:rPr>
          <w:noProof/>
        </w:rPr>
        <w:t xml:space="preserve">Yu &amp; Liu </w:t>
      </w:r>
      <w:r>
        <w:rPr>
          <w:noProof/>
        </w:rPr>
        <w:t>(</w:t>
      </w:r>
      <w:r w:rsidRPr="00687057">
        <w:rPr>
          <w:noProof/>
        </w:rPr>
        <w:t>2004)</w:t>
      </w:r>
      <w:r>
        <w:fldChar w:fldCharType="end"/>
      </w:r>
      <w:r>
        <w:t>.</w:t>
      </w:r>
    </w:p>
    <w:p w14:paraId="19797D1F" w14:textId="77777777" w:rsidR="0078527C" w:rsidRDefault="0078527C" w:rsidP="0078527C">
      <w:pPr>
        <w:pStyle w:val="1TeksCharChar"/>
      </w:pPr>
    </w:p>
    <w:p w14:paraId="64C1C5DB" w14:textId="77777777" w:rsidR="0078527C" w:rsidRDefault="0078527C" w:rsidP="00C11751"/>
    <w:p w14:paraId="78D05A37" w14:textId="77777777" w:rsidR="0078527C" w:rsidRDefault="0078527C">
      <w:pPr>
        <w:rPr>
          <w:b/>
          <w:caps/>
          <w:sz w:val="28"/>
          <w:szCs w:val="28"/>
        </w:rPr>
      </w:pPr>
      <w:r>
        <w:br w:type="page"/>
      </w:r>
    </w:p>
    <w:p w14:paraId="6C21F341" w14:textId="77777777" w:rsidR="00C11751" w:rsidRDefault="008D4469" w:rsidP="00C11751">
      <w:pPr>
        <w:pStyle w:val="Heading1"/>
      </w:pPr>
      <w:bookmarkStart w:id="1726" w:name="_Toc418946185"/>
      <w:r>
        <w:lastRenderedPageBreak/>
        <w:t>VERY HIGH RESOLUTION MAPPING</w:t>
      </w:r>
      <w:r w:rsidR="007E4E2E">
        <w:t xml:space="preserve"> </w:t>
      </w:r>
      <w:r>
        <w:t xml:space="preserve">OF </w:t>
      </w:r>
      <w:r w:rsidRPr="008D4469">
        <w:rPr>
          <w:i/>
        </w:rPr>
        <w:t>PORTULACARIA AFRA</w:t>
      </w:r>
      <w:r>
        <w:t xml:space="preserve"> CANOPY COVER</w:t>
      </w:r>
      <w:bookmarkEnd w:id="1690"/>
      <w:bookmarkEnd w:id="1726"/>
    </w:p>
    <w:p w14:paraId="6D7DE771" w14:textId="77777777" w:rsidR="00C11751" w:rsidRDefault="00F30099" w:rsidP="00F30099">
      <w:pPr>
        <w:pStyle w:val="Heading2"/>
      </w:pPr>
      <w:bookmarkStart w:id="1727" w:name="_Toc394607649"/>
      <w:bookmarkStart w:id="1728" w:name="_Toc418946186"/>
      <w:r>
        <w:t>ABSTRACT</w:t>
      </w:r>
      <w:bookmarkEnd w:id="1727"/>
      <w:bookmarkEnd w:id="1728"/>
    </w:p>
    <w:p w14:paraId="1224CA5F" w14:textId="4F13BCA3" w:rsidR="00F30099" w:rsidRDefault="005504CA" w:rsidP="00C11751">
      <w:pPr>
        <w:pStyle w:val="1TeksCharChar"/>
      </w:pPr>
      <w:r w:rsidRPr="005504CA">
        <w:t xml:space="preserve">Very high resolution canopy cover maps of </w:t>
      </w:r>
      <w:r w:rsidRPr="005504CA">
        <w:rPr>
          <w:i/>
        </w:rPr>
        <w:t xml:space="preserve">P. </w:t>
      </w:r>
      <w:proofErr w:type="spellStart"/>
      <w:r w:rsidRPr="005504CA">
        <w:rPr>
          <w:i/>
        </w:rPr>
        <w:t>afra</w:t>
      </w:r>
      <w:proofErr w:type="spellEnd"/>
      <w:r w:rsidRPr="005504CA">
        <w:t xml:space="preserve"> are required to assist with restoration </w:t>
      </w:r>
      <w:r w:rsidR="00F25553">
        <w:t xml:space="preserve">of degraded habitat </w:t>
      </w:r>
      <w:r w:rsidRPr="005504CA">
        <w:t xml:space="preserve">in the Little Karoo.  Variations in habitat and level of degradation, in addition to radiometric variations in the imagery, make this a challenging problem.  </w:t>
      </w:r>
      <w:r w:rsidR="00F25553" w:rsidRPr="005504CA">
        <w:t xml:space="preserve">High resolution remote sensing of vegetation over large spatial extents has not received much attention, especially in arid areas.  </w:t>
      </w:r>
      <w:r w:rsidRPr="005504CA">
        <w:t xml:space="preserve">Here we present a per-pixel classification approach for canopy cover mapping of </w:t>
      </w:r>
      <w:r w:rsidRPr="005504CA">
        <w:rPr>
          <w:i/>
        </w:rPr>
        <w:t xml:space="preserve">P. </w:t>
      </w:r>
      <w:proofErr w:type="spellStart"/>
      <w:r w:rsidRPr="005504CA">
        <w:rPr>
          <w:i/>
        </w:rPr>
        <w:t>afra</w:t>
      </w:r>
      <w:proofErr w:type="spellEnd"/>
      <w:r w:rsidRPr="005504CA">
        <w:t xml:space="preserve">.  </w:t>
      </w:r>
      <w:r>
        <w:t>M</w:t>
      </w:r>
      <w:r w:rsidRPr="005504CA">
        <w:t xml:space="preserve">ulti-spectral </w:t>
      </w:r>
      <w:r>
        <w:t xml:space="preserve">0.5m resolution aerial </w:t>
      </w:r>
      <w:r w:rsidRPr="005504CA">
        <w:t xml:space="preserve">imagery </w:t>
      </w:r>
      <w:r>
        <w:t xml:space="preserve">was obtained </w:t>
      </w:r>
      <w:r w:rsidRPr="005504CA">
        <w:t>from Chief Directorate: National Geospatial Information</w:t>
      </w:r>
      <w:r>
        <w:t xml:space="preserve"> and </w:t>
      </w:r>
      <w:proofErr w:type="spellStart"/>
      <w:r>
        <w:t>radiometrically</w:t>
      </w:r>
      <w:proofErr w:type="spellEnd"/>
      <w:r>
        <w:t xml:space="preserve"> corrected using a</w:t>
      </w:r>
      <w:r w:rsidRPr="005504CA">
        <w:t xml:space="preserve"> cross calibration technique.  Ground truth was produced by selecting and hand labelling polygons in the imagery.  </w:t>
      </w:r>
      <w:r w:rsidR="00842920">
        <w:t xml:space="preserve">A feature clustering and ranking procedure that is robust to </w:t>
      </w:r>
      <w:r w:rsidR="00F25553">
        <w:t>correlation amongst features</w:t>
      </w:r>
      <w:r w:rsidR="00965B88">
        <w:t xml:space="preserve"> </w:t>
      </w:r>
      <w:r w:rsidR="00842920">
        <w:t>was</w:t>
      </w:r>
      <w:r w:rsidR="00965B88">
        <w:t xml:space="preserve"> applied to select an informative feature subset</w:t>
      </w:r>
      <w:r w:rsidR="00F25553">
        <w:t xml:space="preserve"> from a typical set of spectral, textural and vegetation index features</w:t>
      </w:r>
      <w:r w:rsidR="00842920">
        <w:t xml:space="preserve">.  </w:t>
      </w:r>
      <w:r w:rsidR="00965B88">
        <w:t xml:space="preserve">Support Vector Machine (SVM), random forest, decision tree, K-Nearest Neighbour (KNN) and Bayes normal </w:t>
      </w:r>
      <w:r w:rsidR="00BF71B5">
        <w:t xml:space="preserve">classifiers were evaluated </w:t>
      </w:r>
      <w:r w:rsidR="00965B88">
        <w:t>against both</w:t>
      </w:r>
      <w:r w:rsidR="00BF71B5">
        <w:t xml:space="preserve"> the hand labelled image ground truth and canopy cover ground truth acquired at 20 field sites.  </w:t>
      </w:r>
      <w:r w:rsidR="00965B88">
        <w:t>All classifiers except the Bayes normal classifier performed similarly well.  The decision tree produced the best results on the field ground truth and was chosen as the final classifier</w:t>
      </w:r>
      <w:r w:rsidRPr="005504CA">
        <w:t xml:space="preserve">.  </w:t>
      </w:r>
      <w:r w:rsidR="00965B88">
        <w:t>It produced a</w:t>
      </w:r>
      <w:r w:rsidRPr="005504CA">
        <w:t xml:space="preserve"> mean absolute canopy cover error of 5.85% with a standard deviation of 4.65% </w:t>
      </w:r>
      <w:r w:rsidR="00965B88">
        <w:t>on the field ground truth</w:t>
      </w:r>
      <w:r w:rsidRPr="005504CA">
        <w:t xml:space="preserve">.  </w:t>
      </w:r>
      <w:r w:rsidR="00965B88">
        <w:t xml:space="preserve">These results compare favourably with similar studies.  </w:t>
      </w:r>
      <w:r w:rsidRPr="005504CA">
        <w:t>Visual inspection of the canopy cover map showed good overall accuracy with some sensitivity to habitat</w:t>
      </w:r>
      <w:r>
        <w:t xml:space="preserve"> variation</w:t>
      </w:r>
      <w:r w:rsidRPr="005504CA">
        <w:t>.</w:t>
      </w:r>
    </w:p>
    <w:p w14:paraId="0DC0A9BC" w14:textId="77777777" w:rsidR="005504CA" w:rsidRDefault="005504CA" w:rsidP="00C11751">
      <w:pPr>
        <w:pStyle w:val="1TeksCharChar"/>
      </w:pPr>
    </w:p>
    <w:p w14:paraId="28745CC7" w14:textId="77777777" w:rsidR="00280772" w:rsidRDefault="00FB45C3" w:rsidP="00FB45C3">
      <w:pPr>
        <w:pStyle w:val="Heading2"/>
      </w:pPr>
      <w:bookmarkStart w:id="1729" w:name="_Toc394607650"/>
      <w:bookmarkStart w:id="1730" w:name="_Toc418946187"/>
      <w:r>
        <w:t>INTRODUCTION</w:t>
      </w:r>
      <w:bookmarkEnd w:id="1729"/>
      <w:bookmarkEnd w:id="1730"/>
    </w:p>
    <w:p w14:paraId="131815F6" w14:textId="5E4ABD8A" w:rsidR="0018486C" w:rsidRDefault="0018486C" w:rsidP="00C11751">
      <w:pPr>
        <w:pStyle w:val="1TeksCharChar"/>
      </w:pPr>
      <w:proofErr w:type="spellStart"/>
      <w:r>
        <w:rPr>
          <w:i/>
        </w:rPr>
        <w:t>Portulacaria</w:t>
      </w:r>
      <w:proofErr w:type="spellEnd"/>
      <w:r>
        <w:rPr>
          <w:i/>
        </w:rPr>
        <w:t xml:space="preserve"> </w:t>
      </w:r>
      <w:proofErr w:type="spellStart"/>
      <w:r>
        <w:rPr>
          <w:i/>
        </w:rPr>
        <w:t>afra</w:t>
      </w:r>
      <w:proofErr w:type="spellEnd"/>
      <w:r>
        <w:t xml:space="preserve"> (</w:t>
      </w:r>
      <w:proofErr w:type="spellStart"/>
      <w:r>
        <w:t>Spekboom</w:t>
      </w:r>
      <w:proofErr w:type="spellEnd"/>
      <w:r>
        <w:t xml:space="preserve">) is an evergreen succulent tree growing to 2.5m, with a dense canopy of small fleshy leaves.  It occurs in the Subtropical Thicket biome </w:t>
      </w:r>
      <w:r w:rsidR="00625CCF">
        <w:t xml:space="preserve">in the semi-arid Eastern Cape and Little Karoo regions in South Africa </w:t>
      </w:r>
      <w:r w:rsidR="00625CCF">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625CCF">
        <w:fldChar w:fldCharType="separate"/>
      </w:r>
      <w:r w:rsidR="00625CCF" w:rsidRPr="00F1536C">
        <w:rPr>
          <w:noProof/>
          <w:lang w:val="en-ZA" w:eastAsia="en-ZA"/>
        </w:rPr>
        <w:t>(Vlok, Cowling &amp; Wolf 2005)</w:t>
      </w:r>
      <w:r w:rsidR="00625CCF">
        <w:rPr>
          <w:lang w:val="en-ZA" w:eastAsia="en-ZA"/>
        </w:rPr>
        <w:fldChar w:fldCharType="end"/>
      </w:r>
      <w:r w:rsidR="00625CCF">
        <w:t xml:space="preserve">.  </w:t>
      </w:r>
      <w:r>
        <w:t xml:space="preserve">“The Subtropical Thicket habitat types are most easily recognized by the occurrence of woody trees, </w:t>
      </w:r>
      <w:proofErr w:type="spellStart"/>
      <w:r>
        <w:t>spinescent</w:t>
      </w:r>
      <w:proofErr w:type="spellEnd"/>
      <w: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41)",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 xml:space="preserve">P. </w:t>
      </w:r>
      <w:proofErr w:type="spellStart"/>
      <w:r>
        <w:rPr>
          <w:i/>
        </w:rPr>
        <w:t>afra</w:t>
      </w:r>
      <w:proofErr w:type="spellEnd"/>
      <w:r>
        <w:t xml:space="preserve"> is tolerant of browsing by indigenous herbivores, it is highly susceptible to over browsing by goats </w:t>
      </w:r>
      <w:r>
        <w:lastRenderedPageBreak/>
        <w:fldChar w:fldCharType="begin" w:fldLock="1"/>
      </w:r>
      <w:r w:rsidR="005708E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&amp; Powell 2009; Sigwela et al. 2009; Mills et al. 2007; Mills et al. 2005)", "plainTextFormattedCitation" : "(Marais, Cowling &amp; Powell 2009; Sigwela et al. 2009; Mills et al. 2007; Mills et al. 2005)",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grazing </w:t>
      </w:r>
      <w:r w:rsidR="00A70345">
        <w:t xml:space="preserve">has </w:t>
      </w:r>
      <w:r>
        <w:t>transform</w:t>
      </w:r>
      <w:r w:rsidR="00A70345">
        <w:t>ed</w:t>
      </w:r>
      <w:r>
        <w:t xml:space="preserve"> thicket </w:t>
      </w:r>
      <w:r w:rsidR="00A70345">
        <w:t xml:space="preserve">over much of its range </w:t>
      </w:r>
      <w:r>
        <w:t xml:space="preserve">into sparsely scattered thicket clumps, isolated trees and a covering of herbs </w:t>
      </w:r>
      <w:r>
        <w:fldChar w:fldCharType="begin" w:fldLock="1"/>
      </w:r>
      <w:r w:rsidR="005708E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p>
    <w:p w14:paraId="1E0F45C7" w14:textId="77777777" w:rsidR="00F607ED" w:rsidRDefault="00F607ED" w:rsidP="00C11751">
      <w:pPr>
        <w:pStyle w:val="1TeksCharChar"/>
      </w:pPr>
    </w:p>
    <w:p w14:paraId="4AF49ABD" w14:textId="18374916" w:rsidR="00F23130" w:rsidRDefault="0018486C" w:rsidP="0018486C">
      <w:pPr>
        <w:pStyle w:val="1TeksCharChar"/>
      </w:pPr>
      <w:r>
        <w:t xml:space="preserve">There is considerable interest in actively restoring degraded thicket habitat.  </w:t>
      </w:r>
      <w:r>
        <w:rPr>
          <w:i/>
        </w:rPr>
        <w:t xml:space="preserve">P. </w:t>
      </w:r>
      <w:proofErr w:type="spellStart"/>
      <w:r>
        <w:rPr>
          <w:i/>
        </w:rPr>
        <w:t>afra</w:t>
      </w:r>
      <w:proofErr w:type="spellEnd"/>
      <w:r>
        <w:t xml:space="preserve"> is unusually effective at storing carbon </w:t>
      </w:r>
      <w:r w:rsidR="006E50D6">
        <w:t>for an</w:t>
      </w:r>
      <w:r>
        <w:t xml:space="preserve"> arid region.  </w:t>
      </w:r>
      <w:r w:rsidR="006E50D6">
        <w:t>I</w:t>
      </w:r>
      <w:r>
        <w:t xml:space="preserve">ts carbon storage capacity competes with that of mesic forests </w:t>
      </w:r>
      <w:r>
        <w:fldChar w:fldCharType="begin" w:fldLock="1"/>
      </w:r>
      <w:r w:rsidR="005708E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Subtropical Thicket provides an important source of food for many herbivores, including domesticated livestock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&amp; Wolf 2005)", "plainTextFormattedCitation" : "(Thompson et al. 2009; Vlok, Cowling &amp; Wolf 2005)",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 xml:space="preserve">P. </w:t>
      </w:r>
      <w:proofErr w:type="spellStart"/>
      <w:r>
        <w:rPr>
          <w:i/>
        </w:rPr>
        <w:t>afra</w:t>
      </w:r>
      <w:proofErr w:type="spellEnd"/>
      <w:r>
        <w:t xml:space="preserve"> in degraded areas will </w:t>
      </w:r>
      <w:r w:rsidR="00F23130">
        <w:t>reduce</w:t>
      </w:r>
      <w:r>
        <w:t xml:space="preserve"> erosion, reduce flood severity and improve water quality </w:t>
      </w:r>
      <w:r>
        <w:fldChar w:fldCharType="begin" w:fldLock="1"/>
      </w:r>
      <w:r w:rsidR="005708E9">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&amp; Cowling 2006)", "plainTextFormattedCitation" : "(Van Luijk et al. 2013; Mills &amp; Cowling 2006)", "previouslyFormattedCitation" : "(Van Luijk et al. 2013; Mills &amp; Cowling 2006)" }, "properties" : { "noteIndex" : 0 }, "schema" : "https://github.com/citation-style-language/schema/raw/master/csl-citation.json" }</w:instrText>
      </w:r>
      <w:r>
        <w:fldChar w:fldCharType="separate"/>
      </w:r>
      <w:r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6E50D6">
        <w:t xml:space="preserve"> </w:t>
      </w:r>
    </w:p>
    <w:p w14:paraId="24E12E63" w14:textId="77777777" w:rsidR="00F607ED" w:rsidRDefault="00F607ED" w:rsidP="0018486C">
      <w:pPr>
        <w:pStyle w:val="1TeksCharChar"/>
      </w:pPr>
    </w:p>
    <w:p w14:paraId="6DBD4AC1" w14:textId="145096F8" w:rsidR="0018486C" w:rsidRDefault="0018486C" w:rsidP="0018486C">
      <w:pPr>
        <w:pStyle w:val="1TeksCharChar"/>
      </w:pPr>
      <w:r>
        <w:t xml:space="preserve">The dense canopy of </w:t>
      </w:r>
      <w:r>
        <w:rPr>
          <w:i/>
        </w:rPr>
        <w:t xml:space="preserve">P. </w:t>
      </w:r>
      <w:proofErr w:type="spellStart"/>
      <w:r>
        <w:rPr>
          <w:i/>
        </w:rPr>
        <w:t>afra</w:t>
      </w:r>
      <w:proofErr w:type="spellEnd"/>
      <w:r>
        <w:t xml:space="preserve"> facilitates an accumulation of soil organic matter which in turn significantly improves the water-holding capacity and fertility of the soil </w:t>
      </w:r>
      <w:r>
        <w:fldChar w:fldCharType="begin" w:fldLock="1"/>
      </w:r>
      <w:r w:rsidR="005708E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&amp; Yeaton 2013; Mills &amp; Cowling 2010; Lechmere-Oertel et al. 2008; Mills &amp; Fey 2004)", "plainTextFormattedCitation" : "(Adie &amp; Yeaton 2013; Mills &amp; Cowling 2010; Lechmere-Oertel et al. 2008; Mills &amp; Fey 2004)", "previouslyFormattedCitation" : "(Adie &amp; Yeaton 2013; Mills &amp; Cowling 2010; Lechmere-Oertel et al. 2008; Mills &amp; Fey 2004)" }, "properties" : { "noteIndex" : 0 }, "schema" : "https://github.com/citation-style-language/schema/raw/master/csl-citation.json" }</w:instrText>
      </w:r>
      <w:r>
        <w:fldChar w:fldCharType="separate"/>
      </w:r>
      <w:r w:rsidRPr="007D17EA">
        <w:rPr>
          <w:noProof/>
          <w:lang w:val="en-ZA" w:eastAsia="en-ZA"/>
        </w:rPr>
        <w:t>(Adie &amp; Yeaton 2013; Mills &amp; Cowling 2010; Lechmere-Oertel et al. 2008; Mills &amp; Fey 2004)</w:t>
      </w:r>
      <w:r>
        <w:rPr>
          <w:lang w:val="en-ZA" w:eastAsia="en-ZA"/>
        </w:rPr>
        <w:fldChar w:fldCharType="end"/>
      </w:r>
      <w:r>
        <w:t xml:space="preserve">.  </w:t>
      </w:r>
      <w:r w:rsidR="00876334">
        <w:t>T</w:t>
      </w:r>
      <w:r w:rsidR="00F23130">
        <w:t>he provision of shade</w:t>
      </w:r>
      <w:r w:rsidR="00876334">
        <w:t>, improved soil quality</w:t>
      </w:r>
      <w:r w:rsidR="00F23130">
        <w:t xml:space="preserve"> and</w:t>
      </w:r>
      <w:r w:rsidR="00876334">
        <w:t xml:space="preserve"> moisture retention</w:t>
      </w:r>
      <w:r w:rsidR="00F23130">
        <w:t xml:space="preserve">, creates a favourable environment for other plants to </w:t>
      </w:r>
      <w:r w:rsidR="006E50D6">
        <w:t>germinate</w:t>
      </w:r>
      <w:r w:rsidR="00F23130">
        <w:t xml:space="preserve"> </w:t>
      </w:r>
      <w:r w:rsidR="00F23130">
        <w:fldChar w:fldCharType="begin" w:fldLock="1"/>
      </w:r>
      <w:r w:rsidR="005708E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&amp; Yeaton 2013; Mills &amp; Cowling 2010)", "plainTextFormattedCitation" : "(Adie &amp; Yeaton 2013; Mills &amp; Cowling 2010)", "previouslyFormattedCitation" : "(Adie &amp; Yeaton 2013; Mills &amp; Cowling 2010)" }, "properties" : { "noteIndex" : 0 }, "schema" : "https://github.com/citation-style-language/schema/raw/master/csl-citation.json" }</w:instrText>
      </w:r>
      <w:r w:rsidR="00F23130">
        <w:fldChar w:fldCharType="separate"/>
      </w:r>
      <w:r w:rsidR="00F23130" w:rsidRPr="007D17EA">
        <w:rPr>
          <w:noProof/>
          <w:lang w:val="en-ZA" w:eastAsia="en-ZA"/>
        </w:rPr>
        <w:t>(Adie &amp; Yeaton 2013; Mills &amp; Cowling 2010)</w:t>
      </w:r>
      <w:r w:rsidR="00F23130">
        <w:rPr>
          <w:lang w:val="en-ZA" w:eastAsia="en-ZA"/>
        </w:rPr>
        <w:fldChar w:fldCharType="end"/>
      </w:r>
      <w:r w:rsidR="00F23130">
        <w:t xml:space="preserve">.  It has been observed that over a period of 40 to 50 years, woody canopy and other species re-establish in </w:t>
      </w:r>
      <w:r w:rsidR="00F23130">
        <w:rPr>
          <w:i/>
        </w:rPr>
        <w:t xml:space="preserve">P. </w:t>
      </w:r>
      <w:proofErr w:type="spellStart"/>
      <w:r w:rsidR="00F23130">
        <w:rPr>
          <w:i/>
        </w:rPr>
        <w:t>afra</w:t>
      </w:r>
      <w:proofErr w:type="spellEnd"/>
      <w:r w:rsidR="00F23130">
        <w:t xml:space="preserve"> restoration areas to a degree that restored thicket is compositionally comparable to intact thicket </w:t>
      </w:r>
      <w:r w:rsidR="00F23130">
        <w:fldChar w:fldCharType="begin" w:fldLock="1"/>
      </w:r>
      <w:r w:rsidR="005708E9">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instrText>
      </w:r>
      <w:r w:rsidR="00F23130">
        <w:fldChar w:fldCharType="separate"/>
      </w:r>
      <w:r w:rsidR="00F23130" w:rsidRPr="00294208">
        <w:rPr>
          <w:noProof/>
          <w:lang w:val="en-ZA" w:eastAsia="en-ZA"/>
        </w:rPr>
        <w:t>(Van der Vyver et al. 2013)</w:t>
      </w:r>
      <w:r w:rsidR="00F23130">
        <w:rPr>
          <w:lang w:val="en-ZA" w:eastAsia="en-ZA"/>
        </w:rPr>
        <w:fldChar w:fldCharType="end"/>
      </w:r>
      <w:r w:rsidR="00F23130">
        <w:t xml:space="preserve">.  </w:t>
      </w:r>
      <w:r>
        <w:t xml:space="preserve">  </w:t>
      </w:r>
    </w:p>
    <w:p w14:paraId="11E9B033" w14:textId="77777777" w:rsidR="0018486C" w:rsidRDefault="0018486C" w:rsidP="00C11751">
      <w:pPr>
        <w:pStyle w:val="1TeksCharChar"/>
      </w:pPr>
    </w:p>
    <w:p w14:paraId="4D193F29" w14:textId="11FD3070" w:rsidR="00F23130" w:rsidRDefault="00876334" w:rsidP="00F23130">
      <w:pPr>
        <w:pStyle w:val="1TeksCharChar"/>
      </w:pPr>
      <w:r>
        <w:rPr>
          <w:i/>
        </w:rPr>
        <w:t xml:space="preserve">P. </w:t>
      </w:r>
      <w:proofErr w:type="spellStart"/>
      <w:r>
        <w:rPr>
          <w:i/>
        </w:rPr>
        <w:t>afra</w:t>
      </w:r>
      <w:proofErr w:type="spellEnd"/>
      <w:r>
        <w:t xml:space="preserve"> canopy cover </w:t>
      </w:r>
      <w:r w:rsidR="00F750E0">
        <w:t xml:space="preserve">maps </w:t>
      </w:r>
      <w:r>
        <w:t xml:space="preserve">are required to assist in the restoration process.  </w:t>
      </w:r>
      <w:r w:rsidR="00F750E0">
        <w:t xml:space="preserve">Canopy cover measurements are currently being done by visual inspection in the field.  There is a need for greater accuracy and repeatability than is possible with this technique. </w:t>
      </w:r>
      <w:r w:rsidR="00663EDE">
        <w:t xml:space="preserve"> </w:t>
      </w:r>
      <w:r w:rsidR="00D22BE4">
        <w:t>One of the factors informing the identification of candidate restoration areas is the level of degradation</w:t>
      </w:r>
      <w:r w:rsidR="00001C37">
        <w:t>. This can be estimated from the existing canopy cover and measures of intact canopy cover in a similar habitat to the restoration area</w:t>
      </w:r>
      <w:r w:rsidR="00D22BE4">
        <w:t xml:space="preserve">.  </w:t>
      </w:r>
      <w:r w:rsidR="00001C37">
        <w:t xml:space="preserve">Measures of intact canopy cover also provide a guide as to an appropriate planting density.  </w:t>
      </w:r>
      <w:r w:rsidR="000F49B3">
        <w:t>Restoration progress can be monitored by updating the canopy cover map over time</w:t>
      </w:r>
      <w:r w:rsidR="005F4DD0">
        <w:t>.</w:t>
      </w:r>
      <w:r w:rsidR="000F49B3">
        <w:t xml:space="preserve">  </w:t>
      </w:r>
      <w:r w:rsidR="00A21F8D">
        <w:t>Canopy cover represents a first step towards being able to remotely sense biomass</w:t>
      </w:r>
      <w:r w:rsidR="00D14253">
        <w:t xml:space="preserve"> </w:t>
      </w:r>
      <w:r w:rsidR="00D14253">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"page" : "451-461", "title" : "Size-biomass relationships of several Chihuahuan desert shrubs", "type" : "article-journal", "volume" : "94" }, "uris" : [ "http://www.mendeley.com/documents/?uuid=fc5388d6-97db-4b1d-901d-f14e90fa8687" ] } ], "mendeley" : { "formattedCitation" : "(Eisfelder, Kuenzer &amp; Dech 2012; Suganuma et al. 2006; Ludwig, Reynolds &amp; Whitson 1975)", "plainTextFormattedCitation" : "(Eisfelder, Kuenzer &amp; Dech 2012; Suganuma et al. 2006; Ludwig, Reynolds &amp; Whitson 1975)", "previouslyFormattedCitation" : "(Eisfelder, Kuenzer &amp; Dech 2012; Suganuma et al. 2006; Ludwig, Reynolds &amp; Whitson 1975)" }, "properties" : { "noteIndex" : 0 }, "schema" : "https://github.com/citation-style-language/schema/raw/master/csl-citation.json" }</w:instrText>
      </w:r>
      <w:r w:rsidR="00D14253">
        <w:fldChar w:fldCharType="separate"/>
      </w:r>
      <w:r w:rsidR="00D14253" w:rsidRPr="00D14253">
        <w:rPr>
          <w:noProof/>
        </w:rPr>
        <w:t>(Eisfelder, Kuenzer &amp; Dech 2012; Suganuma et al. 2006; Ludwig, Reynolds &amp; Whitson 1975)</w:t>
      </w:r>
      <w:r w:rsidR="00D14253">
        <w:fldChar w:fldCharType="end"/>
      </w:r>
      <w:r w:rsidR="00A70345">
        <w:t>,</w:t>
      </w:r>
      <w:r w:rsidR="00A21F8D">
        <w:t xml:space="preserve">  </w:t>
      </w:r>
      <w:r w:rsidR="00A70345">
        <w:t xml:space="preserve">which </w:t>
      </w:r>
      <w:r w:rsidR="005F4DD0">
        <w:t xml:space="preserve">would assist in the carbon accounting required for trading credits on the international market </w:t>
      </w:r>
      <w:r w:rsidR="005F4DD0">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5F4DD0">
        <w:fldChar w:fldCharType="separate"/>
      </w:r>
      <w:r w:rsidR="005F4DD0" w:rsidRPr="00F1536C">
        <w:rPr>
          <w:noProof/>
          <w:lang w:val="en-ZA" w:eastAsia="en-ZA"/>
        </w:rPr>
        <w:t>(Mills et al. 2010)</w:t>
      </w:r>
      <w:r w:rsidR="005F4DD0">
        <w:rPr>
          <w:lang w:val="en-ZA" w:eastAsia="en-ZA"/>
        </w:rPr>
        <w:fldChar w:fldCharType="end"/>
      </w:r>
      <w:r w:rsidR="005F4DD0">
        <w:rPr>
          <w:lang w:val="en-ZA" w:eastAsia="en-ZA"/>
        </w:rPr>
        <w:t xml:space="preserve">.   It would also allow the estimation of expected carbon </w:t>
      </w:r>
      <w:r w:rsidR="005F4DD0">
        <w:rPr>
          <w:lang w:val="en-ZA" w:eastAsia="en-ZA"/>
        </w:rPr>
        <w:lastRenderedPageBreak/>
        <w:t>storage resulting from restoration which would provide an indication of the economic feasibility of restoration</w:t>
      </w:r>
      <w:r w:rsidR="00663EDE">
        <w:t>.</w:t>
      </w:r>
      <w:r w:rsidR="00001C37">
        <w:t xml:space="preserve"> </w:t>
      </w:r>
      <w:r w:rsidR="001F4F42">
        <w:t xml:space="preserve"> </w:t>
      </w:r>
      <w:r w:rsidR="0002393B">
        <w:t>A</w:t>
      </w:r>
      <w:r w:rsidR="00F23130">
        <w:t xml:space="preserve"> canopy cover map would also be a useful tool for deepening the present understanding of</w:t>
      </w:r>
      <w:r w:rsidR="001F4F42">
        <w:t xml:space="preserve"> the Subtropical Thicket biome.</w:t>
      </w:r>
    </w:p>
    <w:p w14:paraId="5C98EF4B" w14:textId="77777777" w:rsidR="00F23130" w:rsidRDefault="00F23130" w:rsidP="00F23130">
      <w:pPr>
        <w:pStyle w:val="1TeksCharChar"/>
      </w:pPr>
    </w:p>
    <w:p w14:paraId="7221038F" w14:textId="59EFC706" w:rsidR="00C129EF" w:rsidRDefault="00480997" w:rsidP="000637C8">
      <w:pPr>
        <w:pStyle w:val="1TeksCharChar"/>
      </w:pP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rsidR="00F23130">
        <w:t xml:space="preserve">a degradation mapping study in the Little Karoo.  </w:t>
      </w:r>
      <w:r w:rsidR="00F750E0">
        <w:t xml:space="preserve">A detailed 1:50000 vegetation map of the Little Karoo developed by </w:t>
      </w:r>
      <w:r w:rsidR="00F750E0">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F750E0">
        <w:fldChar w:fldCharType="separate"/>
      </w:r>
      <w:r w:rsidR="00F750E0" w:rsidRPr="00F1536C">
        <w:rPr>
          <w:noProof/>
          <w:lang w:val="en-ZA" w:eastAsia="en-ZA"/>
        </w:rPr>
        <w:t xml:space="preserve">Vlok, Cowling &amp; Wolf </w:t>
      </w:r>
      <w:r w:rsidR="00F750E0">
        <w:rPr>
          <w:noProof/>
          <w:lang w:val="en-ZA" w:eastAsia="en-ZA"/>
        </w:rPr>
        <w:t>(</w:t>
      </w:r>
      <w:r w:rsidR="00F750E0" w:rsidRPr="00F1536C">
        <w:rPr>
          <w:noProof/>
          <w:lang w:val="en-ZA" w:eastAsia="en-ZA"/>
        </w:rPr>
        <w:t>2005)</w:t>
      </w:r>
      <w:r w:rsidR="00F750E0">
        <w:rPr>
          <w:lang w:val="en-ZA" w:eastAsia="en-ZA"/>
        </w:rPr>
        <w:fldChar w:fldCharType="end"/>
      </w:r>
      <w:r w:rsidR="00F750E0">
        <w:t xml:space="preserve">, was used to delineate different habitats so they could be treated separately.  </w:t>
      </w:r>
      <w:r w:rsidR="00690651">
        <w:t xml:space="preserve">The degradation levels of Subtropical Thicket were derived by </w:t>
      </w:r>
      <w:proofErr w:type="spellStart"/>
      <w:r w:rsidR="00690651">
        <w:t>thresholding</w:t>
      </w:r>
      <w:proofErr w:type="spellEnd"/>
      <w:r w:rsidR="00690651">
        <w:t xml:space="preserve"> MODIS NDVI data</w:t>
      </w:r>
      <w:r w:rsidR="001F4F42">
        <w:t xml:space="preserve">.  </w:t>
      </w:r>
      <w:r w:rsidR="00690651">
        <w:t xml:space="preserve">North and south facing slopes were treated separately to account for the different densities of </w:t>
      </w:r>
      <w:r w:rsidR="00690651" w:rsidRPr="00690651">
        <w:rPr>
          <w:i/>
        </w:rPr>
        <w:t xml:space="preserve">P. </w:t>
      </w:r>
      <w:proofErr w:type="spellStart"/>
      <w:r w:rsidR="00690651" w:rsidRPr="00690651">
        <w:rPr>
          <w:i/>
        </w:rPr>
        <w:t>afra</w:t>
      </w:r>
      <w:proofErr w:type="spellEnd"/>
      <w:r w:rsidR="00690651">
        <w:t xml:space="preserve"> in these topographies.  To exploit the relative greenness of </w:t>
      </w:r>
      <w:r w:rsidR="00690651" w:rsidRPr="001F4F42">
        <w:rPr>
          <w:i/>
        </w:rPr>
        <w:t xml:space="preserve">P. </w:t>
      </w:r>
      <w:proofErr w:type="spellStart"/>
      <w:r w:rsidR="00690651" w:rsidRPr="001F4F42">
        <w:rPr>
          <w:i/>
        </w:rPr>
        <w:t>afra</w:t>
      </w:r>
      <w:proofErr w:type="spellEnd"/>
      <w:r w:rsidR="00690651">
        <w:t xml:space="preserve"> compared to the background vegetation, data from the September growing season was used for the </w:t>
      </w:r>
      <w:proofErr w:type="spellStart"/>
      <w:r w:rsidR="00690651">
        <w:t>thresholding</w:t>
      </w:r>
      <w:proofErr w:type="spellEnd"/>
      <w:r w:rsidR="00690651">
        <w:t>.  This NDVI data was averaged over two years.  Th</w:t>
      </w:r>
      <w:r w:rsidR="004C2B87">
        <w:t>e</w:t>
      </w:r>
      <w:r w:rsidR="00690651">
        <w:t xml:space="preserve"> study</w:t>
      </w:r>
      <w:r w:rsidR="00F23130">
        <w:t xml:space="preserve"> was successful at estimat</w:t>
      </w:r>
      <w:r w:rsidR="00690651">
        <w:t>ing</w:t>
      </w:r>
      <w:r w:rsidR="00F23130">
        <w:t xml:space="preserve"> intact, moderate and severe degradation levels of </w:t>
      </w:r>
      <w:r w:rsidR="00F23130">
        <w:rPr>
          <w:i/>
        </w:rPr>
        <w:t xml:space="preserve">P. </w:t>
      </w:r>
      <w:proofErr w:type="spellStart"/>
      <w:r w:rsidR="00F23130">
        <w:rPr>
          <w:i/>
        </w:rPr>
        <w:t>afra</w:t>
      </w:r>
      <w:proofErr w:type="spellEnd"/>
      <w:r w:rsidR="00F23130">
        <w:t xml:space="preserve"> thicket</w:t>
      </w:r>
      <w:r w:rsidR="004C2B87">
        <w:t xml:space="preserve"> at the MODIS resolution of 250m</w:t>
      </w:r>
      <w:r w:rsidR="00F23130">
        <w:t xml:space="preserve">.  </w:t>
      </w:r>
    </w:p>
    <w:p w14:paraId="779273B1" w14:textId="77777777" w:rsidR="00C129EF" w:rsidRDefault="00C129EF" w:rsidP="000637C8">
      <w:pPr>
        <w:pStyle w:val="1TeksCharChar"/>
      </w:pPr>
    </w:p>
    <w:p w14:paraId="486D391F" w14:textId="0BA3D7C9" w:rsidR="000637C8" w:rsidRDefault="00F23130" w:rsidP="000637C8">
      <w:pPr>
        <w:pStyle w:val="1TeksCharChar"/>
      </w:pPr>
      <w:r>
        <w:t xml:space="preserve">Currently, there is an initiative to involve private land-owners in restoration in order to broaden its impact </w:t>
      </w:r>
      <w:r>
        <w:fldChar w:fldCharType="begin" w:fldLock="1"/>
      </w:r>
      <w:r w:rsidR="005708E9">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w:t>
      </w:r>
      <w:r w:rsidR="00C129EF">
        <w:t xml:space="preserve">Maps at a </w:t>
      </w:r>
      <w:r w:rsidR="00C868C1">
        <w:t xml:space="preserve">pixel resolution of 1.5m </w:t>
      </w:r>
      <w:r>
        <w:t xml:space="preserve">or </w:t>
      </w:r>
      <w:r w:rsidR="00C868C1">
        <w:t>smaller</w:t>
      </w:r>
      <w:r>
        <w:t xml:space="preserve"> </w:t>
      </w:r>
      <w:r w:rsidR="00C129EF">
        <w:t xml:space="preserve">are required </w:t>
      </w:r>
      <w:r>
        <w:t xml:space="preserve">to provide sufficient spatial detail for working with expected stand sizes of the order of 50 hectares.  </w:t>
      </w:r>
      <w:r w:rsidR="00C129EF">
        <w:t xml:space="preserve">To achieve sufficient accuracy for carbon storage estimations, it will be necessary to estimate canopy cover in finer detail than the three levels of degradation used in </w:t>
      </w:r>
      <w:r w:rsidR="00C129EF">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C129EF">
        <w:fldChar w:fldCharType="separate"/>
      </w:r>
      <w:r w:rsidR="00C129EF">
        <w:rPr>
          <w:noProof/>
          <w:lang w:val="en-ZA" w:eastAsia="en-ZA"/>
        </w:rPr>
        <w:t>Thompson et al. (2009)</w:t>
      </w:r>
      <w:r w:rsidR="00C129EF">
        <w:rPr>
          <w:lang w:val="en-ZA" w:eastAsia="en-ZA"/>
        </w:rPr>
        <w:fldChar w:fldCharType="end"/>
      </w:r>
      <w:r w:rsidR="00C129EF">
        <w:t xml:space="preserve">.  Our work aims to meet these requirements by </w:t>
      </w:r>
      <w:r w:rsidR="00F750E0">
        <w:t xml:space="preserve">accurately </w:t>
      </w:r>
      <w:r w:rsidR="00C129EF">
        <w:t xml:space="preserve">mapping </w:t>
      </w:r>
      <w:r w:rsidR="00B106FD" w:rsidRPr="00B106FD">
        <w:rPr>
          <w:i/>
        </w:rPr>
        <w:t xml:space="preserve">P. </w:t>
      </w:r>
      <w:proofErr w:type="spellStart"/>
      <w:r w:rsidR="00B106FD" w:rsidRPr="00B106FD">
        <w:rPr>
          <w:i/>
        </w:rPr>
        <w:t>afra</w:t>
      </w:r>
      <w:proofErr w:type="spellEnd"/>
      <w:r w:rsidR="00B106FD">
        <w:t xml:space="preserve"> </w:t>
      </w:r>
      <w:r w:rsidR="00C129EF">
        <w:t>canopy cover at a spatial resolution of 0.5m</w:t>
      </w:r>
      <w:r w:rsidR="001F4F42">
        <w:t>.</w:t>
      </w:r>
    </w:p>
    <w:p w14:paraId="213542CA" w14:textId="77777777" w:rsidR="00F23130" w:rsidRDefault="00F23130" w:rsidP="00F23130">
      <w:pPr>
        <w:pStyle w:val="1TeksCharChar"/>
      </w:pPr>
    </w:p>
    <w:p w14:paraId="135001C6" w14:textId="77777777" w:rsidR="00CD4D81" w:rsidRDefault="00CD4D81" w:rsidP="00CD4D81">
      <w:pPr>
        <w:pStyle w:val="Heading2"/>
      </w:pPr>
      <w:bookmarkStart w:id="1731" w:name="_Toc394607651"/>
      <w:bookmarkStart w:id="1732" w:name="_Toc418946188"/>
      <w:r>
        <w:t>STUDY AREA</w:t>
      </w:r>
      <w:bookmarkEnd w:id="1731"/>
      <w:bookmarkEnd w:id="1732"/>
    </w:p>
    <w:p w14:paraId="7F60B9DB" w14:textId="691FF3F7" w:rsidR="00641D7D" w:rsidRDefault="00641D7D" w:rsidP="00641D7D">
      <w:pPr>
        <w:pStyle w:val="1TeksCharChar"/>
      </w:pPr>
      <w:r>
        <w:t xml:space="preserve">The Little Karoo as defined in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rPr>
          <w:lang w:val="en-ZA" w:eastAsia="en-ZA"/>
        </w:rPr>
        <w:t xml:space="preserve">, </w:t>
      </w:r>
      <w:r>
        <w:t xml:space="preserve">is a semi-arid region of great biodiversity lying between two mountain ranges.  Three biomes considered to be biodiversity hotspots of global significance intersect in the Little Karoo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3B084A">
        <w:rPr>
          <w:noProof/>
        </w:rPr>
        <w:t>(Thompson et al. 2009)</w:t>
      </w:r>
      <w:r>
        <w:fldChar w:fldCharType="end"/>
      </w:r>
      <w:r>
        <w:t xml:space="preserve">.  54 habitat types were identified by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E62D5E">
        <w:rPr>
          <w:noProof/>
        </w:rPr>
        <w:t xml:space="preserve">Vlok, Cowling &amp; Wolf </w:t>
      </w:r>
      <w:r>
        <w:rPr>
          <w:noProof/>
        </w:rPr>
        <w:t>(</w:t>
      </w:r>
      <w:r w:rsidRPr="00E62D5E">
        <w:rPr>
          <w:noProof/>
        </w:rPr>
        <w:t>2005)</w:t>
      </w:r>
      <w:r>
        <w:fldChar w:fldCharType="end"/>
      </w:r>
      <w:r>
        <w:t xml:space="preserve"> in their vegetation map, of which ten support </w:t>
      </w:r>
      <w:r w:rsidRPr="00E62D5E">
        <w:rPr>
          <w:i/>
        </w:rPr>
        <w:t xml:space="preserve">P. </w:t>
      </w:r>
      <w:proofErr w:type="spellStart"/>
      <w:r w:rsidRPr="00E62D5E">
        <w:rPr>
          <w:i/>
        </w:rPr>
        <w:t>afra</w:t>
      </w:r>
      <w:proofErr w:type="spellEnd"/>
      <w:r>
        <w:t xml:space="preserve">.  The Subtropical Thicket biome makes up 35.3% of the Little Karoo which has a total area of 2 343 900 ha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t xml:space="preserve">.  It was found that 89.3% of the </w:t>
      </w:r>
      <w:r>
        <w:rPr>
          <w:i/>
        </w:rPr>
        <w:t xml:space="preserve">P. </w:t>
      </w:r>
      <w:proofErr w:type="spellStart"/>
      <w:r>
        <w:rPr>
          <w:i/>
        </w:rPr>
        <w:t>afra</w:t>
      </w:r>
      <w:proofErr w:type="spellEnd"/>
      <w:r>
        <w:t xml:space="preserve"> thicket was degraded to some extent in a</w:t>
      </w:r>
      <w:r w:rsidR="00AD0094">
        <w:t>n</w:t>
      </w:r>
      <w:r>
        <w:t xml:space="preserve"> area comprising roughly half of the Little Karoo </w:t>
      </w:r>
      <w:r>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The Little Karoo </w:t>
      </w:r>
      <w:r w:rsidR="00AD0094">
        <w:t>is an interesting</w:t>
      </w:r>
      <w:r>
        <w:t xml:space="preserve"> study area because it contains a significant portion of </w:t>
      </w:r>
      <w:r>
        <w:rPr>
          <w:i/>
        </w:rPr>
        <w:t xml:space="preserve">P. </w:t>
      </w:r>
      <w:proofErr w:type="spellStart"/>
      <w:r>
        <w:rPr>
          <w:i/>
        </w:rPr>
        <w:t>afra</w:t>
      </w:r>
      <w:proofErr w:type="spellEnd"/>
      <w:r>
        <w:t xml:space="preserve"> suited and degraded habitat and has been targeted for restoration.  </w:t>
      </w:r>
      <w:r w:rsidR="00F32D97">
        <w:t>A</w:t>
      </w:r>
      <w:r>
        <w:t xml:space="preserve"> </w:t>
      </w:r>
      <w:r w:rsidR="00F32D97">
        <w:t xml:space="preserve">representative </w:t>
      </w:r>
      <w:r>
        <w:t>portion was chosen as the study area,</w:t>
      </w:r>
      <w:r w:rsidRPr="007C773D">
        <w:t xml:space="preserve"> </w:t>
      </w:r>
      <w:r>
        <w:t xml:space="preserve">as shown in </w:t>
      </w:r>
      <w:r>
        <w:fldChar w:fldCharType="begin"/>
      </w:r>
      <w:r>
        <w:instrText xml:space="preserve"> REF _Ref392330397 \h </w:instrText>
      </w:r>
      <w:r>
        <w:fldChar w:fldCharType="separate"/>
      </w:r>
      <w:r w:rsidR="007701D5">
        <w:t xml:space="preserve">Figure </w:t>
      </w:r>
      <w:r w:rsidR="007701D5">
        <w:rPr>
          <w:noProof/>
        </w:rPr>
        <w:t>4</w:t>
      </w:r>
      <w:r w:rsidR="007701D5">
        <w:t>.</w:t>
      </w:r>
      <w:r w:rsidR="007701D5">
        <w:rPr>
          <w:noProof/>
        </w:rPr>
        <w:t>1</w:t>
      </w:r>
      <w:r>
        <w:fldChar w:fldCharType="end"/>
      </w:r>
      <w:r>
        <w:t xml:space="preserve">.  This area </w:t>
      </w:r>
      <w:r>
        <w:lastRenderedPageBreak/>
        <w:t xml:space="preserve">includes examples of all the different biomes and nine of the ten habitat types supporting </w:t>
      </w:r>
      <w:r w:rsidRPr="007C773D">
        <w:rPr>
          <w:i/>
        </w:rPr>
        <w:t xml:space="preserve">P. </w:t>
      </w:r>
      <w:proofErr w:type="spellStart"/>
      <w:r w:rsidRPr="007C773D">
        <w:rPr>
          <w:i/>
        </w:rPr>
        <w:t>afra</w:t>
      </w:r>
      <w:proofErr w:type="spellEnd"/>
      <w:r>
        <w:t xml:space="preserve"> as defined by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724CC0">
        <w:rPr>
          <w:noProof/>
        </w:rPr>
        <w:t xml:space="preserve">Vlok, Cowling &amp; Wolf </w:t>
      </w:r>
      <w:r>
        <w:rPr>
          <w:noProof/>
        </w:rPr>
        <w:t>(</w:t>
      </w:r>
      <w:r w:rsidRPr="00724CC0">
        <w:rPr>
          <w:noProof/>
        </w:rPr>
        <w:t>2005)</w:t>
      </w:r>
      <w:r>
        <w:fldChar w:fldCharType="end"/>
      </w:r>
      <w:r>
        <w:t xml:space="preserve">.  </w:t>
      </w:r>
      <w:r w:rsidR="003046C2">
        <w:fldChar w:fldCharType="begin"/>
      </w:r>
      <w:r w:rsidR="003046C2">
        <w:instrText xml:space="preserve"> REF _Ref392342998 \h </w:instrText>
      </w:r>
      <w:r w:rsidR="003046C2">
        <w:fldChar w:fldCharType="separate"/>
      </w:r>
      <w:ins w:id="1733" w:author="d j h" w:date="2015-05-09T14:47:00Z">
        <w:r w:rsidR="007701D5" w:rsidRPr="00D75F03">
          <w:t xml:space="preserve">Figure </w:t>
        </w:r>
        <w:r w:rsidR="007701D5">
          <w:rPr>
            <w:noProof/>
          </w:rPr>
          <w:t>4</w:t>
        </w:r>
        <w:r w:rsidR="007701D5" w:rsidRPr="00D75F03">
          <w:t>.</w:t>
        </w:r>
        <w:r w:rsidR="007701D5">
          <w:rPr>
            <w:noProof/>
          </w:rPr>
          <w:t>2</w:t>
        </w:r>
      </w:ins>
      <w:del w:id="1734" w:author="d j h" w:date="2015-05-09T14:47:00Z">
        <w:r w:rsidR="00E92C8E" w:rsidRPr="00D75F03" w:rsidDel="007701D5">
          <w:delText xml:space="preserve">Figure </w:delText>
        </w:r>
        <w:r w:rsidR="00E92C8E" w:rsidDel="007701D5">
          <w:rPr>
            <w:noProof/>
          </w:rPr>
          <w:delText>4</w:delText>
        </w:r>
        <w:r w:rsidR="00E92C8E" w:rsidRPr="00D75F03" w:rsidDel="007701D5">
          <w:delText>.</w:delText>
        </w:r>
        <w:r w:rsidR="00E92C8E" w:rsidDel="007701D5">
          <w:rPr>
            <w:noProof/>
          </w:rPr>
          <w:delText>2</w:delText>
        </w:r>
      </w:del>
      <w:r w:rsidR="003046C2">
        <w:fldChar w:fldCharType="end"/>
      </w:r>
      <w:r w:rsidR="003046C2">
        <w:t xml:space="preserve"> shows</w:t>
      </w:r>
      <w:r w:rsidR="00D75F03">
        <w:t xml:space="preserve"> a study area map of</w:t>
      </w:r>
      <w:r w:rsidR="003046C2">
        <w:t xml:space="preserve"> the different habitats supporting </w:t>
      </w:r>
      <w:r w:rsidR="003046C2" w:rsidRPr="00BF156E">
        <w:rPr>
          <w:i/>
        </w:rPr>
        <w:t xml:space="preserve">P. </w:t>
      </w:r>
      <w:proofErr w:type="spellStart"/>
      <w:r w:rsidR="003046C2" w:rsidRPr="00BF156E">
        <w:rPr>
          <w:i/>
        </w:rPr>
        <w:t>afra</w:t>
      </w:r>
      <w:proofErr w:type="spellEnd"/>
      <w:r w:rsidR="00BF156E">
        <w:t>.</w:t>
      </w:r>
    </w:p>
    <w:p w14:paraId="3CC6F7DA" w14:textId="77777777" w:rsidR="000637C8" w:rsidRDefault="00845B70" w:rsidP="00641D7D">
      <w:pPr>
        <w:pStyle w:val="1TeksCharChar"/>
        <w:keepNext/>
        <w:keepLines/>
      </w:pPr>
      <w:r>
        <w:t xml:space="preserve"> </w:t>
      </w:r>
    </w:p>
    <w:p w14:paraId="381F3240" w14:textId="77777777" w:rsidR="000637C8" w:rsidRDefault="000637C8" w:rsidP="00641D7D">
      <w:pPr>
        <w:pStyle w:val="1TeksCharChar"/>
        <w:keepNext/>
        <w:keepLines/>
      </w:pPr>
      <w:r>
        <w:rPr>
          <w:noProof/>
          <w:lang w:val="en-ZA" w:eastAsia="en-ZA"/>
        </w:rPr>
        <w:drawing>
          <wp:inline distT="0" distB="0" distL="0" distR="0" wp14:anchorId="53B22E0C" wp14:editId="759D6CD4">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4"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1FD782BD" w14:textId="47BAC559" w:rsidR="000637C8" w:rsidRDefault="000637C8" w:rsidP="00641D7D">
      <w:pPr>
        <w:pStyle w:val="Caption"/>
        <w:keepNext/>
        <w:keepLines/>
      </w:pPr>
      <w:bookmarkStart w:id="1735" w:name="_Ref392330397"/>
      <w:bookmarkStart w:id="1736" w:name="_Ref392330306"/>
      <w:bookmarkStart w:id="1737" w:name="_Toc394582255"/>
      <w:bookmarkStart w:id="1738" w:name="_Toc418946231"/>
      <w:r>
        <w:t xml:space="preserve">Figure </w:t>
      </w:r>
      <w:r w:rsidR="00566368">
        <w:fldChar w:fldCharType="begin"/>
      </w:r>
      <w:r w:rsidR="00566368">
        <w:instrText xml:space="preserve"> STYLEREF 1 \s </w:instrText>
      </w:r>
      <w:r w:rsidR="00566368">
        <w:fldChar w:fldCharType="separate"/>
      </w:r>
      <w:r w:rsidR="007701D5">
        <w:rPr>
          <w:noProof/>
        </w:rPr>
        <w:t>4</w:t>
      </w:r>
      <w:r w:rsidR="00566368">
        <w:fldChar w:fldCharType="end"/>
      </w:r>
      <w:r w:rsidR="00566368">
        <w:t>.</w:t>
      </w:r>
      <w:r w:rsidR="00566368">
        <w:fldChar w:fldCharType="begin"/>
      </w:r>
      <w:r w:rsidR="00566368">
        <w:instrText xml:space="preserve"> SEQ Figure \* ARABIC \s 1 </w:instrText>
      </w:r>
      <w:r w:rsidR="00566368">
        <w:fldChar w:fldCharType="separate"/>
      </w:r>
      <w:r w:rsidR="007701D5">
        <w:rPr>
          <w:noProof/>
        </w:rPr>
        <w:t>1</w:t>
      </w:r>
      <w:r w:rsidR="00566368">
        <w:fldChar w:fldCharType="end"/>
      </w:r>
      <w:bookmarkEnd w:id="1735"/>
      <w:r>
        <w:t xml:space="preserve"> </w:t>
      </w:r>
      <w:r w:rsidR="00046A13">
        <w:t xml:space="preserve"> </w:t>
      </w:r>
      <w:r>
        <w:t>Little Karoo study area</w:t>
      </w:r>
      <w:bookmarkEnd w:id="1736"/>
      <w:bookmarkEnd w:id="1737"/>
      <w:bookmarkEnd w:id="1738"/>
    </w:p>
    <w:p w14:paraId="29BF5D0F" w14:textId="77777777" w:rsidR="00CD2984" w:rsidRDefault="00CD2984" w:rsidP="00C11751">
      <w:pPr>
        <w:pStyle w:val="1TeksCharChar"/>
      </w:pPr>
    </w:p>
    <w:p w14:paraId="2D61DE78" w14:textId="77777777" w:rsidR="00CD2984" w:rsidRDefault="00596166" w:rsidP="00711617">
      <w:pPr>
        <w:pStyle w:val="Heading2"/>
      </w:pPr>
      <w:bookmarkStart w:id="1739" w:name="_Toc394607652"/>
      <w:bookmarkStart w:id="1740" w:name="_Toc418946189"/>
      <w:r>
        <w:t>DATA AND GROUND TRUTHING</w:t>
      </w:r>
      <w:bookmarkEnd w:id="1739"/>
      <w:bookmarkEnd w:id="1740"/>
    </w:p>
    <w:p w14:paraId="1EA06927" w14:textId="22CCA90F" w:rsidR="00517567" w:rsidRDefault="008F016C" w:rsidP="005268BB">
      <w:pPr>
        <w:pStyle w:val="1TeksCharChar"/>
      </w:pPr>
      <w:r>
        <w:t xml:space="preserve">We acquired VHR aerial imagery of the study area from </w:t>
      </w:r>
      <w:r w:rsidR="003046C2">
        <w:t xml:space="preserve">Chief Directorate: </w:t>
      </w:r>
      <w:r w:rsidR="00596166">
        <w:t>National Geo</w:t>
      </w:r>
      <w:r w:rsidR="003046C2">
        <w:t>-</w:t>
      </w:r>
      <w:r w:rsidR="00596166">
        <w:t xml:space="preserve">spatial Information (NGI), </w:t>
      </w:r>
      <w:r w:rsidR="00596166" w:rsidRPr="005564D0">
        <w:t>a component of</w:t>
      </w:r>
      <w:r w:rsidR="00596166">
        <w:t xml:space="preserve"> the South African</w:t>
      </w:r>
      <w:r w:rsidR="00596166" w:rsidRPr="005564D0">
        <w:t xml:space="preserve"> Department of Rural Development and Land Reform</w:t>
      </w:r>
      <w:r w:rsidR="00596166">
        <w:t xml:space="preserve">.  The images are captured </w:t>
      </w:r>
      <w:r w:rsidR="00B106FD">
        <w:t xml:space="preserve">at a 0.5m/pixel resolution </w:t>
      </w:r>
      <w:r>
        <w:t xml:space="preserve">with an </w:t>
      </w:r>
      <w:r w:rsidR="00596166">
        <w:t>Intergraph DMC camera which provides multi-spectral red, green, blue and near-infrared (NIR) band</w:t>
      </w:r>
      <w:r>
        <w:t xml:space="preserve">s.  </w:t>
      </w:r>
      <w:r w:rsidR="00517567">
        <w:t xml:space="preserve">The imagery for our study area consists of </w:t>
      </w:r>
      <w:r w:rsidR="00517567" w:rsidRPr="00A62A08">
        <w:t xml:space="preserve">2228 </w:t>
      </w:r>
      <w:r w:rsidR="00517567">
        <w:t xml:space="preserve">images acquired over multiple days from </w:t>
      </w:r>
      <w:r w:rsidR="00B106FD">
        <w:t>22 January to 8 February 2010</w:t>
      </w:r>
      <w:r w:rsidR="00517567">
        <w:t xml:space="preserve">.  </w:t>
      </w:r>
      <w:r w:rsidR="00533B77">
        <w:t xml:space="preserve">While the imagery provided by NGI is </w:t>
      </w:r>
      <w:proofErr w:type="spellStart"/>
      <w:r w:rsidR="00533B77">
        <w:t>orthorectified</w:t>
      </w:r>
      <w:proofErr w:type="spellEnd"/>
      <w:r w:rsidR="00533B77">
        <w:t xml:space="preserve">, it has no radiometric corrections applied to it.  </w:t>
      </w:r>
      <w:r w:rsidR="00AE7506">
        <w:t xml:space="preserve">The NGI imagery contains significant variations due to BRDF effects, atmospheric effects and viewing geometry which </w:t>
      </w:r>
      <w:r w:rsidR="00517567">
        <w:t>make it poorly suited to</w:t>
      </w:r>
      <w:r w:rsidR="00AE7506">
        <w:t xml:space="preserve"> quantitative remote sensing techniques.  W</w:t>
      </w:r>
      <w:r w:rsidR="00533B77">
        <w:t xml:space="preserve">e calibrated the imagery to surface reflectance, correcting for coarse scale atmospheric and BRDF effects, using the method described in Chapter 2.  </w:t>
      </w:r>
      <w:r w:rsidR="00AE7506">
        <w:t xml:space="preserve">Calibration to an absolute physical quantity such as reflectance is beneficial as this is an invariant property of the surface. </w:t>
      </w:r>
      <w:r w:rsidR="00517567">
        <w:t xml:space="preserve"> </w:t>
      </w:r>
      <w:r w:rsidR="00AE7506">
        <w:t xml:space="preserve">It also allows the data to be used in physical models and fused or otherwise used in combination with other calibrated data sources and used in multi-temporal studies.  </w:t>
      </w:r>
      <w:r w:rsidR="00517567">
        <w:t xml:space="preserve">Radiometric calibration is important for our study as it allows accurate snapshot mapping over a large spatial </w:t>
      </w:r>
      <w:r w:rsidR="00517567">
        <w:lastRenderedPageBreak/>
        <w:t>area as well as provides the possibility of repeating the canopy cover mapping over time to evaluate restoration progress.</w:t>
      </w:r>
    </w:p>
    <w:p w14:paraId="0AEEC28E" w14:textId="77777777" w:rsidR="00517567" w:rsidRDefault="00517567" w:rsidP="005268BB">
      <w:pPr>
        <w:pStyle w:val="1TeksCharChar"/>
      </w:pPr>
    </w:p>
    <w:p w14:paraId="04AA7CB5" w14:textId="66150050" w:rsidR="00DF7A9E" w:rsidRDefault="008D24AC" w:rsidP="005268BB">
      <w:pPr>
        <w:pStyle w:val="1TeksCharChar"/>
      </w:pPr>
      <w:r>
        <w:t>Canopy cover ground truth was acquired in the field at 2</w:t>
      </w:r>
      <w:r w:rsidR="005268BB">
        <w:t>0</w:t>
      </w:r>
      <w:r>
        <w:t xml:space="preserve"> different sites, each of roughly one hectare.  </w:t>
      </w:r>
      <w:r w:rsidR="005268BB">
        <w:t>A botanist with significant experience in the area provided expertise in the selection of sites to encompass variation in geology, habitat and level of degradation.  Boundary polygons, were recorded for each site by walking the perimeter with a DGPS device.  These were post</w:t>
      </w:r>
      <w:r w:rsidR="00F30099">
        <w:t>-</w:t>
      </w:r>
      <w:r w:rsidR="005268BB">
        <w:t xml:space="preserve">processed to provide sub one meter accuracy.  Estimates of canopy cover inside the polygons were established visually and reference photos captured.  </w:t>
      </w:r>
      <w:r w:rsidR="00701E88">
        <w:t xml:space="preserve">The locations of the ground truth sites </w:t>
      </w:r>
      <w:r w:rsidR="00F97D5F">
        <w:t xml:space="preserve">and their corresponding area names </w:t>
      </w:r>
      <w:r w:rsidR="00701E88">
        <w:t xml:space="preserve">are shown in </w:t>
      </w:r>
      <w:r w:rsidR="00046A13">
        <w:fldChar w:fldCharType="begin"/>
      </w:r>
      <w:r w:rsidR="00046A13">
        <w:instrText xml:space="preserve"> REF _Ref392342998 \h </w:instrText>
      </w:r>
      <w:r w:rsidR="00046A13">
        <w:fldChar w:fldCharType="separate"/>
      </w:r>
      <w:ins w:id="1741" w:author="d j h" w:date="2015-05-09T14:47:00Z">
        <w:r w:rsidR="007701D5" w:rsidRPr="00D75F03">
          <w:t xml:space="preserve">Figure </w:t>
        </w:r>
        <w:r w:rsidR="007701D5">
          <w:rPr>
            <w:noProof/>
          </w:rPr>
          <w:t>4</w:t>
        </w:r>
        <w:r w:rsidR="007701D5" w:rsidRPr="00D75F03">
          <w:t>.</w:t>
        </w:r>
        <w:r w:rsidR="007701D5">
          <w:rPr>
            <w:noProof/>
          </w:rPr>
          <w:t>2</w:t>
        </w:r>
      </w:ins>
      <w:del w:id="1742" w:author="d j h" w:date="2015-05-09T14:47:00Z">
        <w:r w:rsidR="00E92C8E" w:rsidRPr="00D75F03" w:rsidDel="007701D5">
          <w:delText xml:space="preserve">Figure </w:delText>
        </w:r>
        <w:r w:rsidR="00E92C8E" w:rsidDel="007701D5">
          <w:rPr>
            <w:noProof/>
          </w:rPr>
          <w:delText>4</w:delText>
        </w:r>
        <w:r w:rsidR="00E92C8E" w:rsidRPr="00D75F03" w:rsidDel="007701D5">
          <w:delText>.</w:delText>
        </w:r>
        <w:r w:rsidR="00E92C8E" w:rsidDel="007701D5">
          <w:rPr>
            <w:noProof/>
          </w:rPr>
          <w:delText>2</w:delText>
        </w:r>
      </w:del>
      <w:r w:rsidR="00046A13">
        <w:fldChar w:fldCharType="end"/>
      </w:r>
      <w:r w:rsidR="00046A13">
        <w:t xml:space="preserve">.  Details of the mosaic vegetation, geology and measured canopy cover for each site are given in </w:t>
      </w:r>
      <w:r w:rsidR="00046A13">
        <w:fldChar w:fldCharType="begin"/>
      </w:r>
      <w:r w:rsidR="00046A13">
        <w:instrText xml:space="preserve"> REF _Ref392343073 \h </w:instrText>
      </w:r>
      <w:r w:rsidR="00046A13">
        <w:fldChar w:fldCharType="separate"/>
      </w:r>
      <w:ins w:id="1743" w:author="d j h" w:date="2015-05-09T14:47:00Z">
        <w:r w:rsidR="007701D5" w:rsidRPr="0002729A">
          <w:t xml:space="preserve">Table </w:t>
        </w:r>
        <w:r w:rsidR="007701D5">
          <w:rPr>
            <w:noProof/>
          </w:rPr>
          <w:t>4</w:t>
        </w:r>
        <w:r w:rsidR="007701D5">
          <w:t>.</w:t>
        </w:r>
        <w:r w:rsidR="007701D5">
          <w:rPr>
            <w:noProof/>
          </w:rPr>
          <w:t>1</w:t>
        </w:r>
      </w:ins>
      <w:del w:id="1744" w:author="d j h" w:date="2015-05-09T14:47:00Z">
        <w:r w:rsidR="00E92C8E" w:rsidRPr="0002729A" w:rsidDel="007701D5">
          <w:delText xml:space="preserve">Table </w:delText>
        </w:r>
        <w:r w:rsidR="00E92C8E" w:rsidDel="007701D5">
          <w:rPr>
            <w:noProof/>
          </w:rPr>
          <w:delText>4</w:delText>
        </w:r>
        <w:r w:rsidR="00E92C8E" w:rsidDel="007701D5">
          <w:delText>.</w:delText>
        </w:r>
        <w:r w:rsidR="00E92C8E" w:rsidDel="007701D5">
          <w:rPr>
            <w:noProof/>
          </w:rPr>
          <w:delText>1</w:delText>
        </w:r>
      </w:del>
      <w:r w:rsidR="00046A13">
        <w:fldChar w:fldCharType="end"/>
      </w:r>
      <w:r w:rsidR="00046A13">
        <w:t xml:space="preserve">. </w:t>
      </w:r>
      <w:r w:rsidR="00F97D5F">
        <w:t xml:space="preserve"> A three level degradation measure, as used in </w:t>
      </w:r>
      <w:r w:rsidR="00FD69FE">
        <w:fldChar w:fldCharType="begin" w:fldLock="1"/>
      </w:r>
      <w:r w:rsidR="005708E9">
        <w:instrText>ADDIN CSL_CITATION { "citationItems" : [ { "id" : "ITEM-1", "itemData" : { "author" : [ { "dropping-particle" : "", "family" : "Thompson", "given" : "M W", "non-dropping-particle" : "", "parse-names" : false, "suffix" : "" }, { "dropping-particle" : "", "family" : "Vlok", "given" : "Jan", "non-dropping-particle" : "", "parse-names" : false, "suffix" : "" }, { "dropping-particle" : "", "family" : "Cowling", "given" : "Richard M.", "non-dropping-particle" : "", "parse-names" : false, "suffix" : "" }, { "dropping-particle" : "", "family" : "Cundill", "given" : "S.L.", "non-dropping-particle" : "", "parse-names" : false, "suffix" : "" }, { "dropping-particle" : "", "family" : "Mudau", "given" : "N.", "non-dropping-particle" : "", "parse-names" : false, "suffix" : "" } ], "container-title" : "CEPF Funded Project", "id" : "ITEM-1", "issue" : "FINAL version 2, August 2005", "issued" : { "date-parts" : [ [ "2005" ] ] }, "note" : "This is paper is pretty much the same as the Environmental Management 2009 paper.", "publisher" : "GeoterraImage", "publisher-place" : "Pretoria", "title" : "A land transformation map of the Little Karoo", "type" : "book" }, "uris" : [ "http://www.mendeley.com/documents/?uuid=606b8798-8233-4d22-af4f-7c5f42dab9d8" ] } ], "mendeley" : { "formattedCitation" : "(Thompson et al. 2005)", "plainTextFormattedCitation" : "(Thompson et al. 2005)", "previouslyFormattedCitation" : "(Thompson et al. 2005)" }, "properties" : { "noteIndex" : 0 }, "schema" : "https://github.com/citation-style-language/schema/raw/master/csl-citation.json" }</w:instrText>
      </w:r>
      <w:r w:rsidR="00FD69FE">
        <w:fldChar w:fldCharType="separate"/>
      </w:r>
      <w:r w:rsidR="00FD69FE" w:rsidRPr="00FD69FE">
        <w:rPr>
          <w:noProof/>
        </w:rPr>
        <w:t>(Thompson et al. 2005)</w:t>
      </w:r>
      <w:r w:rsidR="00FD69FE">
        <w:fldChar w:fldCharType="end"/>
      </w:r>
      <w:r w:rsidR="00F97D5F">
        <w:t xml:space="preserve">, is reported for each site.  The canopy cover measures were made in the field as a range </w:t>
      </w:r>
      <w:r w:rsidR="00FD69FE">
        <w:t>between</w:t>
      </w:r>
      <w:r w:rsidR="00F97D5F">
        <w:t xml:space="preserve"> minimum </w:t>
      </w:r>
      <w:r w:rsidR="00FD69FE">
        <w:t>and</w:t>
      </w:r>
      <w:r w:rsidR="00F97D5F">
        <w:t xml:space="preserve"> maximum</w:t>
      </w:r>
      <w:r w:rsidR="00FD69FE">
        <w:t xml:space="preserve"> values</w:t>
      </w:r>
      <w:r w:rsidR="00F97D5F">
        <w:t>, spanning at most ten percent</w:t>
      </w:r>
      <w:r w:rsidR="00FD69FE">
        <w:t xml:space="preserve">.  </w:t>
      </w:r>
      <w:r w:rsidR="00F97D5F">
        <w:t xml:space="preserve"> </w:t>
      </w:r>
      <w:r w:rsidR="00FD69FE">
        <w:t xml:space="preserve">The midpoint between these minimum and maximum values is reported in </w:t>
      </w:r>
      <w:r w:rsidR="00EF4E51">
        <w:fldChar w:fldCharType="begin"/>
      </w:r>
      <w:r w:rsidR="00EF4E51">
        <w:instrText xml:space="preserve"> REF _Ref392343073 \h </w:instrText>
      </w:r>
      <w:r w:rsidR="00EF4E51">
        <w:fldChar w:fldCharType="separate"/>
      </w:r>
      <w:ins w:id="1745" w:author="d j h" w:date="2015-05-09T14:47:00Z">
        <w:r w:rsidR="007701D5" w:rsidRPr="0002729A">
          <w:t xml:space="preserve">Table </w:t>
        </w:r>
        <w:r w:rsidR="007701D5">
          <w:rPr>
            <w:noProof/>
          </w:rPr>
          <w:t>4</w:t>
        </w:r>
        <w:r w:rsidR="007701D5">
          <w:t>.</w:t>
        </w:r>
        <w:r w:rsidR="007701D5">
          <w:rPr>
            <w:noProof/>
          </w:rPr>
          <w:t>1</w:t>
        </w:r>
      </w:ins>
      <w:del w:id="1746" w:author="d j h" w:date="2015-05-09T14:47:00Z">
        <w:r w:rsidR="00E92C8E" w:rsidRPr="0002729A" w:rsidDel="007701D5">
          <w:delText xml:space="preserve">Table </w:delText>
        </w:r>
        <w:r w:rsidR="00E92C8E" w:rsidDel="007701D5">
          <w:rPr>
            <w:noProof/>
          </w:rPr>
          <w:delText>4</w:delText>
        </w:r>
        <w:r w:rsidR="00E92C8E" w:rsidDel="007701D5">
          <w:delText>.</w:delText>
        </w:r>
        <w:r w:rsidR="00E92C8E" w:rsidDel="007701D5">
          <w:rPr>
            <w:noProof/>
          </w:rPr>
          <w:delText>1</w:delText>
        </w:r>
      </w:del>
      <w:r w:rsidR="00EF4E51">
        <w:fldChar w:fldCharType="end"/>
      </w:r>
      <w:r w:rsidR="00FD69FE">
        <w:t xml:space="preserve">.  </w:t>
      </w:r>
      <w:r w:rsidR="00317716">
        <w:t xml:space="preserve">This data set is referred to as the </w:t>
      </w:r>
      <w:r w:rsidR="00B106FD">
        <w:t>“</w:t>
      </w:r>
      <w:r w:rsidR="00317716">
        <w:t>field ground truth</w:t>
      </w:r>
      <w:r w:rsidR="00B106FD">
        <w:t>”</w:t>
      </w:r>
      <w:r w:rsidR="00317716">
        <w:t xml:space="preserve">.  </w:t>
      </w:r>
      <w:r w:rsidR="00FD69FE">
        <w:fldChar w:fldCharType="begin"/>
      </w:r>
      <w:r w:rsidR="00FD69FE">
        <w:instrText xml:space="preserve"> REF _Ref392343684 \h </w:instrText>
      </w:r>
      <w:r w:rsidR="00FD69FE">
        <w:fldChar w:fldCharType="separate"/>
      </w:r>
      <w:r w:rsidR="007701D5">
        <w:t xml:space="preserve">Figure </w:t>
      </w:r>
      <w:r w:rsidR="007701D5">
        <w:rPr>
          <w:noProof/>
        </w:rPr>
        <w:t>4</w:t>
      </w:r>
      <w:r w:rsidR="007701D5">
        <w:t>.</w:t>
      </w:r>
      <w:r w:rsidR="007701D5">
        <w:rPr>
          <w:noProof/>
        </w:rPr>
        <w:t>3</w:t>
      </w:r>
      <w:r w:rsidR="00FD69FE">
        <w:fldChar w:fldCharType="end"/>
      </w:r>
      <w:r w:rsidR="00FD69FE">
        <w:t xml:space="preserve"> shows an example of a ground truth polygon on a background of the NGI imagery, rendered in RGB.</w:t>
      </w:r>
    </w:p>
    <w:p w14:paraId="1B7EEB4C" w14:textId="77777777" w:rsidR="00711617" w:rsidRDefault="00711617" w:rsidP="0079765B">
      <w:pPr>
        <w:pStyle w:val="1TeksCharChar"/>
        <w:spacing w:line="240" w:lineRule="auto"/>
      </w:pPr>
    </w:p>
    <w:p w14:paraId="6F157748" w14:textId="77777777" w:rsidR="0079765B" w:rsidRDefault="000637C8" w:rsidP="0079765B">
      <w:pPr>
        <w:pStyle w:val="1TeksCharChar"/>
        <w:keepNext/>
        <w:spacing w:line="240" w:lineRule="auto"/>
      </w:pPr>
      <w:r>
        <w:rPr>
          <w:noProof/>
          <w:lang w:val="en-ZA" w:eastAsia="en-ZA"/>
        </w:rPr>
        <w:drawing>
          <wp:inline distT="0" distB="0" distL="0" distR="0" wp14:anchorId="3365057D" wp14:editId="45906BA5">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27"/>
      </w:tblGrid>
      <w:tr w:rsidR="00D75F03" w14:paraId="56C67D04" w14:textId="77777777" w:rsidTr="00D75F03">
        <w:tc>
          <w:tcPr>
            <w:tcW w:w="4820" w:type="dxa"/>
          </w:tcPr>
          <w:p w14:paraId="258DF999" w14:textId="663500AD" w:rsidR="00D75F03" w:rsidRDefault="00D75F03" w:rsidP="00D75F03">
            <w:pPr>
              <w:pStyle w:val="1FigureTablesource"/>
              <w:jc w:val="left"/>
            </w:pPr>
            <w:bookmarkStart w:id="1747" w:name="_Ref392342998"/>
            <w:bookmarkStart w:id="1748" w:name="_Ref392342738"/>
            <w:bookmarkStart w:id="1749" w:name="_Toc394582256"/>
            <w:bookmarkStart w:id="1750" w:name="_Toc418946232"/>
            <w:r w:rsidRPr="00D75F03">
              <w:t xml:space="preserve">Figure </w:t>
            </w:r>
            <w:r w:rsidRPr="00D75F03">
              <w:fldChar w:fldCharType="begin"/>
            </w:r>
            <w:r w:rsidRPr="00D75F03">
              <w:instrText xml:space="preserve"> STYLEREF 1 \s </w:instrText>
            </w:r>
            <w:r w:rsidRPr="00D75F03">
              <w:fldChar w:fldCharType="separate"/>
            </w:r>
            <w:r w:rsidR="007701D5">
              <w:rPr>
                <w:noProof/>
              </w:rPr>
              <w:t>4</w:t>
            </w:r>
            <w:r w:rsidRPr="00D75F03">
              <w:fldChar w:fldCharType="end"/>
            </w:r>
            <w:r w:rsidRPr="00D75F03">
              <w:t>.</w:t>
            </w:r>
            <w:r w:rsidRPr="00D75F03">
              <w:fldChar w:fldCharType="begin"/>
            </w:r>
            <w:r w:rsidRPr="00D75F03">
              <w:instrText xml:space="preserve"> SEQ Figure \* ARABIC \s 1 </w:instrText>
            </w:r>
            <w:r w:rsidRPr="00D75F03">
              <w:fldChar w:fldCharType="separate"/>
            </w:r>
            <w:r w:rsidR="007701D5">
              <w:rPr>
                <w:noProof/>
              </w:rPr>
              <w:t>2</w:t>
            </w:r>
            <w:r w:rsidRPr="00D75F03">
              <w:fldChar w:fldCharType="end"/>
            </w:r>
            <w:bookmarkEnd w:id="1747"/>
            <w:r w:rsidRPr="00D75F03">
              <w:t xml:space="preserve">  Study area </w:t>
            </w:r>
            <w:r w:rsidRPr="00D75F03">
              <w:rPr>
                <w:i/>
              </w:rPr>
              <w:t xml:space="preserve">P. </w:t>
            </w:r>
            <w:proofErr w:type="spellStart"/>
            <w:r w:rsidRPr="00D75F03">
              <w:rPr>
                <w:i/>
              </w:rPr>
              <w:t>afra</w:t>
            </w:r>
            <w:proofErr w:type="spellEnd"/>
            <w:r w:rsidRPr="00D75F03">
              <w:t xml:space="preserve"> habitats and</w:t>
            </w:r>
            <w:r w:rsidR="00381B7A">
              <w:t xml:space="preserve"> field</w:t>
            </w:r>
            <w:r w:rsidRPr="00D75F03">
              <w:t xml:space="preserve"> ground truth sites</w:t>
            </w:r>
            <w:bookmarkEnd w:id="1748"/>
            <w:bookmarkEnd w:id="1749"/>
            <w:bookmarkEnd w:id="1750"/>
            <w:r w:rsidRPr="00D75F03">
              <w:t xml:space="preserve"> </w:t>
            </w:r>
          </w:p>
        </w:tc>
        <w:tc>
          <w:tcPr>
            <w:tcW w:w="4527" w:type="dxa"/>
          </w:tcPr>
          <w:p w14:paraId="52AD208C" w14:textId="2778E92B" w:rsidR="00D75F03" w:rsidRPr="00D75F03" w:rsidRDefault="00D75F03" w:rsidP="00D75F03">
            <w:pPr>
              <w:pStyle w:val="1FigureTablesource"/>
            </w:pPr>
            <w:r w:rsidRPr="00D75F03">
              <w:t xml:space="preserve">Source: </w:t>
            </w:r>
            <w:r>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D75F03">
              <w:rPr>
                <w:noProof/>
              </w:rPr>
              <w:t>(Vlok, Cowling &amp; Wolf 2005)</w:t>
            </w:r>
            <w:r>
              <w:fldChar w:fldCharType="end"/>
            </w:r>
          </w:p>
        </w:tc>
      </w:tr>
    </w:tbl>
    <w:p w14:paraId="17B6DA59" w14:textId="77777777" w:rsidR="00D75F03" w:rsidRDefault="00D75F03" w:rsidP="00D75F03">
      <w:pPr>
        <w:pStyle w:val="1FigureTablesource"/>
        <w:jc w:val="left"/>
      </w:pPr>
    </w:p>
    <w:p w14:paraId="19CA7556" w14:textId="74103346" w:rsidR="00D86F6E" w:rsidRPr="0002729A" w:rsidRDefault="00D86F6E" w:rsidP="00FA688F">
      <w:pPr>
        <w:pStyle w:val="1Tablecaption"/>
        <w:keepNext/>
      </w:pPr>
      <w:bookmarkStart w:id="1751" w:name="_Ref392343073"/>
      <w:bookmarkStart w:id="1752" w:name="_Toc394582237"/>
      <w:bookmarkStart w:id="1753" w:name="_Toc418946211"/>
      <w:r w:rsidRPr="0002729A">
        <w:lastRenderedPageBreak/>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1</w:t>
      </w:r>
      <w:r>
        <w:fldChar w:fldCharType="end"/>
      </w:r>
      <w:bookmarkEnd w:id="1751"/>
      <w:r w:rsidRPr="0002729A">
        <w:t xml:space="preserve">   </w:t>
      </w:r>
      <w:r w:rsidR="00381B7A">
        <w:t>Field g</w:t>
      </w:r>
      <w:r w:rsidR="00763902">
        <w:t>round truth site information</w:t>
      </w:r>
      <w:bookmarkEnd w:id="1752"/>
      <w:bookmarkEnd w:id="1753"/>
    </w:p>
    <w:tbl>
      <w:tblPr>
        <w:tblStyle w:val="MyThesisTable"/>
        <w:tblW w:w="0" w:type="auto"/>
        <w:tblLook w:val="01E0" w:firstRow="1" w:lastRow="1" w:firstColumn="1" w:lastColumn="1" w:noHBand="0" w:noVBand="0"/>
      </w:tblPr>
      <w:tblGrid>
        <w:gridCol w:w="1142"/>
        <w:gridCol w:w="821"/>
        <w:gridCol w:w="1640"/>
        <w:gridCol w:w="1391"/>
        <w:gridCol w:w="1150"/>
        <w:gridCol w:w="963"/>
      </w:tblGrid>
      <w:tr w:rsidR="008E0C3A" w:rsidRPr="0002729A" w14:paraId="3122C8F1" w14:textId="77777777" w:rsidTr="00BD3119">
        <w:trPr>
          <w:cnfStyle w:val="100000000000" w:firstRow="1" w:lastRow="0" w:firstColumn="0" w:lastColumn="0" w:oddVBand="0" w:evenVBand="0" w:oddHBand="0" w:evenHBand="0" w:firstRowFirstColumn="0" w:firstRowLastColumn="0" w:lastRowFirstColumn="0" w:lastRowLastColumn="0"/>
        </w:trPr>
        <w:tc>
          <w:tcPr>
            <w:tcW w:w="0" w:type="auto"/>
          </w:tcPr>
          <w:p w14:paraId="07042EE0" w14:textId="77777777" w:rsidR="00D86F6E" w:rsidRPr="008E0C3A" w:rsidRDefault="00D86F6E" w:rsidP="00FA688F">
            <w:pPr>
              <w:pStyle w:val="1TableText"/>
              <w:tabs>
                <w:tab w:val="num" w:pos="993"/>
              </w:tabs>
              <w:spacing w:before="0"/>
            </w:pPr>
            <w:r w:rsidRPr="008E0C3A">
              <w:t>Area</w:t>
            </w:r>
          </w:p>
        </w:tc>
        <w:tc>
          <w:tcPr>
            <w:tcW w:w="0" w:type="auto"/>
          </w:tcPr>
          <w:p w14:paraId="4686F78E" w14:textId="77777777" w:rsidR="00D86F6E" w:rsidRPr="008E0C3A" w:rsidRDefault="00D86F6E" w:rsidP="00FA688F">
            <w:pPr>
              <w:pStyle w:val="1TableText"/>
              <w:tabs>
                <w:tab w:val="num" w:pos="993"/>
              </w:tabs>
              <w:spacing w:before="0"/>
            </w:pPr>
            <w:r w:rsidRPr="008E0C3A">
              <w:t>Number</w:t>
            </w:r>
          </w:p>
        </w:tc>
        <w:tc>
          <w:tcPr>
            <w:tcW w:w="0" w:type="auto"/>
          </w:tcPr>
          <w:p w14:paraId="42D3D48F" w14:textId="77777777" w:rsidR="00D86F6E" w:rsidRPr="008E0C3A" w:rsidRDefault="00D86F6E" w:rsidP="00FA688F">
            <w:pPr>
              <w:pStyle w:val="1TableText"/>
              <w:tabs>
                <w:tab w:val="num" w:pos="993"/>
              </w:tabs>
              <w:spacing w:before="0"/>
            </w:pPr>
            <w:r w:rsidRPr="008E0C3A">
              <w:t>Geology</w:t>
            </w:r>
          </w:p>
        </w:tc>
        <w:tc>
          <w:tcPr>
            <w:tcW w:w="0" w:type="auto"/>
          </w:tcPr>
          <w:p w14:paraId="538E40D9" w14:textId="77777777" w:rsidR="00D86F6E" w:rsidRPr="008E0C3A" w:rsidRDefault="00D86F6E" w:rsidP="00FA688F">
            <w:pPr>
              <w:pStyle w:val="1TableText"/>
              <w:tabs>
                <w:tab w:val="num" w:pos="993"/>
              </w:tabs>
              <w:spacing w:before="0"/>
            </w:pPr>
            <w:r w:rsidRPr="008E0C3A">
              <w:t>Mosaic</w:t>
            </w:r>
          </w:p>
        </w:tc>
        <w:tc>
          <w:tcPr>
            <w:tcW w:w="0" w:type="auto"/>
          </w:tcPr>
          <w:p w14:paraId="135AA8F0" w14:textId="77777777" w:rsidR="00D86F6E" w:rsidRPr="008E0C3A" w:rsidRDefault="00F97D5F" w:rsidP="00FA688F">
            <w:pPr>
              <w:pStyle w:val="1TableText"/>
              <w:tabs>
                <w:tab w:val="num" w:pos="993"/>
              </w:tabs>
              <w:spacing w:before="0"/>
            </w:pPr>
            <w:r w:rsidRPr="008E0C3A">
              <w:t>Degradation</w:t>
            </w:r>
          </w:p>
        </w:tc>
        <w:tc>
          <w:tcPr>
            <w:tcW w:w="0" w:type="auto"/>
          </w:tcPr>
          <w:p w14:paraId="180FCC71" w14:textId="77777777" w:rsidR="00D86F6E" w:rsidRPr="008E0C3A" w:rsidRDefault="00D86F6E" w:rsidP="00FA688F">
            <w:pPr>
              <w:pStyle w:val="1TableText"/>
              <w:tabs>
                <w:tab w:val="num" w:pos="993"/>
              </w:tabs>
              <w:spacing w:before="0"/>
            </w:pPr>
            <w:r w:rsidRPr="008E0C3A">
              <w:t>Cover</w:t>
            </w:r>
            <w:r w:rsidR="008E3CAD" w:rsidRPr="008E0C3A">
              <w:t xml:space="preserve"> (%)</w:t>
            </w:r>
          </w:p>
        </w:tc>
      </w:tr>
      <w:tr w:rsidR="00763902" w:rsidRPr="0002729A" w14:paraId="3E985BCB" w14:textId="77777777" w:rsidTr="00C90DAE">
        <w:tc>
          <w:tcPr>
            <w:tcW w:w="0" w:type="auto"/>
          </w:tcPr>
          <w:p w14:paraId="1E83A0BE" w14:textId="77777777" w:rsidR="008E3CAD" w:rsidRPr="008E0C3A" w:rsidRDefault="008E3CAD" w:rsidP="00FA688F">
            <w:pPr>
              <w:rPr>
                <w:sz w:val="16"/>
              </w:rPr>
            </w:pPr>
            <w:proofErr w:type="spellStart"/>
            <w:r w:rsidRPr="008E0C3A">
              <w:rPr>
                <w:sz w:val="16"/>
              </w:rPr>
              <w:t>Matjiesvlei</w:t>
            </w:r>
            <w:proofErr w:type="spellEnd"/>
          </w:p>
        </w:tc>
        <w:tc>
          <w:tcPr>
            <w:tcW w:w="0" w:type="auto"/>
          </w:tcPr>
          <w:p w14:paraId="3ABA4EAC" w14:textId="77777777" w:rsidR="008E3CAD" w:rsidRPr="008E3CAD" w:rsidRDefault="008E3CAD" w:rsidP="00FA688F">
            <w:pPr>
              <w:pStyle w:val="1TableText"/>
              <w:tabs>
                <w:tab w:val="num" w:pos="993"/>
              </w:tabs>
              <w:spacing w:before="0"/>
              <w:rPr>
                <w:rFonts w:cs="Arial"/>
                <w:b/>
              </w:rPr>
            </w:pPr>
            <w:r w:rsidRPr="008E3CAD">
              <w:rPr>
                <w:rFonts w:cs="Arial"/>
              </w:rPr>
              <w:t>1a</w:t>
            </w:r>
          </w:p>
        </w:tc>
        <w:tc>
          <w:tcPr>
            <w:tcW w:w="0" w:type="auto"/>
          </w:tcPr>
          <w:p w14:paraId="1868F86D" w14:textId="77777777" w:rsidR="008E3CAD" w:rsidRPr="008E0C3A" w:rsidRDefault="008E3CAD" w:rsidP="00FA688F">
            <w:pPr>
              <w:rPr>
                <w:sz w:val="16"/>
                <w:lang w:val="en-ZA"/>
              </w:rPr>
            </w:pPr>
            <w:r w:rsidRPr="008E0C3A">
              <w:rPr>
                <w:sz w:val="16"/>
              </w:rPr>
              <w:t>Shale</w:t>
            </w:r>
          </w:p>
        </w:tc>
        <w:tc>
          <w:tcPr>
            <w:tcW w:w="0" w:type="auto"/>
          </w:tcPr>
          <w:p w14:paraId="0E0F1C35" w14:textId="77777777" w:rsidR="008E3CAD" w:rsidRPr="008E0C3A" w:rsidRDefault="008E3CAD" w:rsidP="00FA688F">
            <w:pPr>
              <w:rPr>
                <w:sz w:val="16"/>
              </w:rPr>
            </w:pPr>
            <w:r w:rsidRPr="008E0C3A">
              <w:rPr>
                <w:sz w:val="16"/>
              </w:rPr>
              <w:t xml:space="preserve">Arid </w:t>
            </w:r>
            <w:proofErr w:type="spellStart"/>
            <w:r w:rsidRPr="008E0C3A">
              <w:rPr>
                <w:sz w:val="16"/>
              </w:rPr>
              <w:t>Spekboom</w:t>
            </w:r>
            <w:proofErr w:type="spellEnd"/>
          </w:p>
        </w:tc>
        <w:tc>
          <w:tcPr>
            <w:tcW w:w="0" w:type="auto"/>
          </w:tcPr>
          <w:p w14:paraId="74B9CFFA" w14:textId="77777777" w:rsidR="008E3CAD" w:rsidRPr="008E0C3A" w:rsidRDefault="008E3CAD" w:rsidP="00FA688F">
            <w:pPr>
              <w:rPr>
                <w:sz w:val="16"/>
                <w:lang w:val="en-ZA"/>
              </w:rPr>
            </w:pPr>
            <w:r w:rsidRPr="008E0C3A">
              <w:rPr>
                <w:sz w:val="16"/>
              </w:rPr>
              <w:t>Pristine</w:t>
            </w:r>
          </w:p>
        </w:tc>
        <w:tc>
          <w:tcPr>
            <w:tcW w:w="0" w:type="auto"/>
          </w:tcPr>
          <w:p w14:paraId="176CA8E7" w14:textId="77777777" w:rsidR="008E3CAD" w:rsidRPr="008E0C3A" w:rsidRDefault="008E3CAD" w:rsidP="00FA688F">
            <w:pPr>
              <w:jc w:val="right"/>
              <w:rPr>
                <w:sz w:val="16"/>
                <w:lang w:val="en-ZA"/>
              </w:rPr>
            </w:pPr>
            <w:r w:rsidRPr="008E0C3A">
              <w:rPr>
                <w:sz w:val="16"/>
              </w:rPr>
              <w:t>6</w:t>
            </w:r>
            <w:r w:rsidR="0001393D">
              <w:rPr>
                <w:rFonts w:cs="Arial"/>
                <w:sz w:val="16"/>
                <w:szCs w:val="16"/>
              </w:rPr>
              <w:t>.0</w:t>
            </w:r>
          </w:p>
        </w:tc>
      </w:tr>
      <w:tr w:rsidR="00763902" w:rsidRPr="0002729A" w14:paraId="481C2299" w14:textId="77777777" w:rsidTr="00C90DAE">
        <w:tc>
          <w:tcPr>
            <w:tcW w:w="0" w:type="auto"/>
          </w:tcPr>
          <w:p w14:paraId="76064539" w14:textId="76B1593B" w:rsidR="008E3CAD" w:rsidRPr="008E0C3A" w:rsidRDefault="008E3CAD" w:rsidP="00FA688F">
            <w:pPr>
              <w:rPr>
                <w:sz w:val="16"/>
              </w:rPr>
            </w:pPr>
          </w:p>
        </w:tc>
        <w:tc>
          <w:tcPr>
            <w:tcW w:w="0" w:type="auto"/>
          </w:tcPr>
          <w:p w14:paraId="699A8AAC" w14:textId="77777777" w:rsidR="008E3CAD" w:rsidRPr="008E3CAD" w:rsidRDefault="008E3CAD" w:rsidP="00FA688F">
            <w:pPr>
              <w:pStyle w:val="1TableText"/>
              <w:tabs>
                <w:tab w:val="num" w:pos="993"/>
              </w:tabs>
              <w:spacing w:before="0"/>
              <w:rPr>
                <w:rFonts w:cs="Arial"/>
                <w:b/>
              </w:rPr>
            </w:pPr>
            <w:r w:rsidRPr="008E3CAD">
              <w:rPr>
                <w:rFonts w:cs="Arial"/>
              </w:rPr>
              <w:t>1b</w:t>
            </w:r>
          </w:p>
        </w:tc>
        <w:tc>
          <w:tcPr>
            <w:tcW w:w="0" w:type="auto"/>
          </w:tcPr>
          <w:p w14:paraId="68C6E922" w14:textId="0CB936E8" w:rsidR="008E3CAD" w:rsidRPr="008E0C3A" w:rsidRDefault="008E3CAD" w:rsidP="00FA688F">
            <w:pPr>
              <w:rPr>
                <w:sz w:val="16"/>
              </w:rPr>
            </w:pPr>
          </w:p>
        </w:tc>
        <w:tc>
          <w:tcPr>
            <w:tcW w:w="0" w:type="auto"/>
          </w:tcPr>
          <w:p w14:paraId="31EAB8D6" w14:textId="387C092B" w:rsidR="008E3CAD" w:rsidRPr="008E0C3A" w:rsidRDefault="008E3CAD" w:rsidP="00FA688F">
            <w:pPr>
              <w:rPr>
                <w:sz w:val="16"/>
              </w:rPr>
            </w:pPr>
          </w:p>
        </w:tc>
        <w:tc>
          <w:tcPr>
            <w:tcW w:w="0" w:type="auto"/>
          </w:tcPr>
          <w:p w14:paraId="14C1AA69" w14:textId="77777777" w:rsidR="008E3CAD" w:rsidRPr="008E0C3A" w:rsidRDefault="008E3CAD" w:rsidP="00FA688F">
            <w:pPr>
              <w:rPr>
                <w:sz w:val="16"/>
              </w:rPr>
            </w:pPr>
            <w:r w:rsidRPr="008E0C3A">
              <w:rPr>
                <w:sz w:val="16"/>
              </w:rPr>
              <w:t>Pristine</w:t>
            </w:r>
          </w:p>
        </w:tc>
        <w:tc>
          <w:tcPr>
            <w:tcW w:w="0" w:type="auto"/>
          </w:tcPr>
          <w:p w14:paraId="64B32841" w14:textId="77777777" w:rsidR="008E3CAD" w:rsidRPr="008E0C3A" w:rsidRDefault="008E3CAD" w:rsidP="00FA688F">
            <w:pPr>
              <w:jc w:val="right"/>
              <w:rPr>
                <w:sz w:val="16"/>
              </w:rPr>
            </w:pPr>
            <w:r w:rsidRPr="008E0C3A">
              <w:rPr>
                <w:sz w:val="16"/>
              </w:rPr>
              <w:t>22.5</w:t>
            </w:r>
          </w:p>
        </w:tc>
      </w:tr>
      <w:tr w:rsidR="00763902" w:rsidRPr="0002729A" w14:paraId="1729A3EF" w14:textId="77777777" w:rsidTr="00C90DAE">
        <w:tc>
          <w:tcPr>
            <w:tcW w:w="0" w:type="auto"/>
          </w:tcPr>
          <w:p w14:paraId="7A683161" w14:textId="09789AE1" w:rsidR="008E3CAD" w:rsidRPr="008E0C3A" w:rsidRDefault="008E3CAD" w:rsidP="00FA688F">
            <w:pPr>
              <w:rPr>
                <w:sz w:val="16"/>
              </w:rPr>
            </w:pPr>
          </w:p>
        </w:tc>
        <w:tc>
          <w:tcPr>
            <w:tcW w:w="0" w:type="auto"/>
          </w:tcPr>
          <w:p w14:paraId="0A3B425D"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Pr>
          <w:p w14:paraId="1E6DA176" w14:textId="72DA5E8F" w:rsidR="008E3CAD" w:rsidRPr="008E0C3A" w:rsidRDefault="008E3CAD" w:rsidP="00FA688F">
            <w:pPr>
              <w:rPr>
                <w:sz w:val="16"/>
              </w:rPr>
            </w:pPr>
          </w:p>
        </w:tc>
        <w:tc>
          <w:tcPr>
            <w:tcW w:w="0" w:type="auto"/>
          </w:tcPr>
          <w:p w14:paraId="6ED7DDC4" w14:textId="1A15CA18" w:rsidR="008E3CAD" w:rsidRPr="008E0C3A" w:rsidRDefault="008E3CAD" w:rsidP="00FA688F">
            <w:pPr>
              <w:rPr>
                <w:sz w:val="16"/>
              </w:rPr>
            </w:pPr>
          </w:p>
        </w:tc>
        <w:tc>
          <w:tcPr>
            <w:tcW w:w="0" w:type="auto"/>
          </w:tcPr>
          <w:p w14:paraId="6A63A75B" w14:textId="77777777" w:rsidR="008E3CAD" w:rsidRPr="008E0C3A" w:rsidRDefault="008E3CAD" w:rsidP="00FA688F">
            <w:pPr>
              <w:rPr>
                <w:sz w:val="16"/>
              </w:rPr>
            </w:pPr>
            <w:r w:rsidRPr="008E0C3A">
              <w:rPr>
                <w:sz w:val="16"/>
              </w:rPr>
              <w:t>Pristine</w:t>
            </w:r>
          </w:p>
        </w:tc>
        <w:tc>
          <w:tcPr>
            <w:tcW w:w="0" w:type="auto"/>
          </w:tcPr>
          <w:p w14:paraId="0C183158" w14:textId="77777777" w:rsidR="008E3CAD" w:rsidRPr="008E0C3A" w:rsidRDefault="008E3CAD" w:rsidP="00FA688F">
            <w:pPr>
              <w:jc w:val="right"/>
              <w:rPr>
                <w:sz w:val="16"/>
              </w:rPr>
            </w:pPr>
            <w:r w:rsidRPr="008E0C3A">
              <w:rPr>
                <w:sz w:val="16"/>
              </w:rPr>
              <w:t>70</w:t>
            </w:r>
            <w:r w:rsidR="0001393D">
              <w:rPr>
                <w:rFonts w:cs="Arial"/>
                <w:sz w:val="16"/>
                <w:szCs w:val="16"/>
              </w:rPr>
              <w:t>.0</w:t>
            </w:r>
          </w:p>
        </w:tc>
      </w:tr>
      <w:tr w:rsidR="00763902" w:rsidRPr="0002729A" w14:paraId="2197E679" w14:textId="77777777" w:rsidTr="00C90DAE">
        <w:tc>
          <w:tcPr>
            <w:tcW w:w="0" w:type="auto"/>
          </w:tcPr>
          <w:p w14:paraId="3382CCAF" w14:textId="50F6A953" w:rsidR="008E3CAD" w:rsidRPr="008E0C3A" w:rsidRDefault="008E3CAD" w:rsidP="00FA688F">
            <w:pPr>
              <w:rPr>
                <w:sz w:val="16"/>
              </w:rPr>
            </w:pPr>
          </w:p>
        </w:tc>
        <w:tc>
          <w:tcPr>
            <w:tcW w:w="0" w:type="auto"/>
          </w:tcPr>
          <w:p w14:paraId="3BF32CA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B046BF6" w14:textId="21CAAE3F" w:rsidR="008E3CAD" w:rsidRPr="008E0C3A" w:rsidRDefault="008E3CAD" w:rsidP="00FA688F">
            <w:pPr>
              <w:rPr>
                <w:sz w:val="16"/>
              </w:rPr>
            </w:pPr>
          </w:p>
        </w:tc>
        <w:tc>
          <w:tcPr>
            <w:tcW w:w="0" w:type="auto"/>
          </w:tcPr>
          <w:p w14:paraId="73AEBB25" w14:textId="778B593C" w:rsidR="008E3CAD" w:rsidRPr="008E0C3A" w:rsidRDefault="008E3CAD" w:rsidP="00FA688F">
            <w:pPr>
              <w:rPr>
                <w:sz w:val="16"/>
              </w:rPr>
            </w:pPr>
          </w:p>
        </w:tc>
        <w:tc>
          <w:tcPr>
            <w:tcW w:w="0" w:type="auto"/>
          </w:tcPr>
          <w:p w14:paraId="114E612C" w14:textId="77777777" w:rsidR="008E3CAD" w:rsidRPr="008E0C3A" w:rsidRDefault="008E3CAD" w:rsidP="00FA688F">
            <w:pPr>
              <w:rPr>
                <w:sz w:val="16"/>
              </w:rPr>
            </w:pPr>
            <w:r w:rsidRPr="008E0C3A">
              <w:rPr>
                <w:sz w:val="16"/>
              </w:rPr>
              <w:t>Pristine</w:t>
            </w:r>
          </w:p>
        </w:tc>
        <w:tc>
          <w:tcPr>
            <w:tcW w:w="0" w:type="auto"/>
          </w:tcPr>
          <w:p w14:paraId="06F289AA" w14:textId="77777777" w:rsidR="008E3CAD" w:rsidRPr="008E0C3A" w:rsidRDefault="008E3CAD" w:rsidP="00FA688F">
            <w:pPr>
              <w:jc w:val="right"/>
              <w:rPr>
                <w:sz w:val="16"/>
              </w:rPr>
            </w:pPr>
            <w:r w:rsidRPr="008E0C3A">
              <w:rPr>
                <w:sz w:val="16"/>
              </w:rPr>
              <w:t>85</w:t>
            </w:r>
            <w:r w:rsidR="0001393D">
              <w:rPr>
                <w:rFonts w:cs="Arial"/>
                <w:sz w:val="16"/>
                <w:szCs w:val="16"/>
              </w:rPr>
              <w:t>.0</w:t>
            </w:r>
          </w:p>
        </w:tc>
      </w:tr>
      <w:tr w:rsidR="00763902" w:rsidRPr="0002729A" w14:paraId="308A8367" w14:textId="77777777" w:rsidTr="00C90DAE">
        <w:tc>
          <w:tcPr>
            <w:tcW w:w="0" w:type="auto"/>
          </w:tcPr>
          <w:p w14:paraId="5B716DC6" w14:textId="37EB5566" w:rsidR="008E3CAD" w:rsidRPr="008E0C3A" w:rsidRDefault="008E3CAD" w:rsidP="00FA688F">
            <w:pPr>
              <w:rPr>
                <w:sz w:val="16"/>
              </w:rPr>
            </w:pPr>
          </w:p>
        </w:tc>
        <w:tc>
          <w:tcPr>
            <w:tcW w:w="0" w:type="auto"/>
          </w:tcPr>
          <w:p w14:paraId="298D1927"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Pr>
          <w:p w14:paraId="250AA6F1" w14:textId="5A37F49B" w:rsidR="008E3CAD" w:rsidRPr="008E0C3A" w:rsidRDefault="008E3CAD" w:rsidP="00FA688F">
            <w:pPr>
              <w:rPr>
                <w:sz w:val="16"/>
              </w:rPr>
            </w:pPr>
          </w:p>
        </w:tc>
        <w:tc>
          <w:tcPr>
            <w:tcW w:w="0" w:type="auto"/>
          </w:tcPr>
          <w:p w14:paraId="24B320C0" w14:textId="2FAFD43F" w:rsidR="008E3CAD" w:rsidRPr="008E0C3A" w:rsidRDefault="008E3CAD" w:rsidP="00FA688F">
            <w:pPr>
              <w:rPr>
                <w:sz w:val="16"/>
              </w:rPr>
            </w:pPr>
          </w:p>
        </w:tc>
        <w:tc>
          <w:tcPr>
            <w:tcW w:w="0" w:type="auto"/>
          </w:tcPr>
          <w:p w14:paraId="06FC3E3E" w14:textId="77777777" w:rsidR="008E3CAD" w:rsidRPr="008E0C3A" w:rsidRDefault="008E3CAD" w:rsidP="00FA688F">
            <w:pPr>
              <w:rPr>
                <w:sz w:val="16"/>
              </w:rPr>
            </w:pPr>
            <w:r w:rsidRPr="008E0C3A">
              <w:rPr>
                <w:sz w:val="16"/>
              </w:rPr>
              <w:t>Pristine</w:t>
            </w:r>
          </w:p>
        </w:tc>
        <w:tc>
          <w:tcPr>
            <w:tcW w:w="0" w:type="auto"/>
          </w:tcPr>
          <w:p w14:paraId="15EC97DC" w14:textId="77777777" w:rsidR="008E3CAD" w:rsidRPr="008E0C3A" w:rsidRDefault="008E3CAD" w:rsidP="00FA688F">
            <w:pPr>
              <w:jc w:val="right"/>
              <w:rPr>
                <w:sz w:val="16"/>
              </w:rPr>
            </w:pPr>
            <w:r w:rsidRPr="008E0C3A">
              <w:rPr>
                <w:sz w:val="16"/>
              </w:rPr>
              <w:t>65</w:t>
            </w:r>
            <w:r w:rsidR="0001393D">
              <w:rPr>
                <w:rFonts w:cs="Arial"/>
                <w:sz w:val="16"/>
                <w:szCs w:val="16"/>
              </w:rPr>
              <w:t>.0</w:t>
            </w:r>
          </w:p>
        </w:tc>
      </w:tr>
      <w:tr w:rsidR="00763902" w:rsidRPr="0002729A" w14:paraId="6353A8EC" w14:textId="77777777" w:rsidTr="00C90DAE">
        <w:tc>
          <w:tcPr>
            <w:tcW w:w="0" w:type="auto"/>
          </w:tcPr>
          <w:p w14:paraId="4CDFCDE6" w14:textId="076E4AFC" w:rsidR="008E3CAD" w:rsidRPr="008E0C3A" w:rsidRDefault="008E3CAD" w:rsidP="00FA688F">
            <w:pPr>
              <w:rPr>
                <w:sz w:val="16"/>
              </w:rPr>
            </w:pPr>
          </w:p>
        </w:tc>
        <w:tc>
          <w:tcPr>
            <w:tcW w:w="0" w:type="auto"/>
          </w:tcPr>
          <w:p w14:paraId="40EAD555" w14:textId="77777777" w:rsidR="008E3CAD" w:rsidRPr="008E3CAD" w:rsidRDefault="008E3CAD" w:rsidP="00FA688F">
            <w:pPr>
              <w:pStyle w:val="1TableText"/>
              <w:tabs>
                <w:tab w:val="num" w:pos="993"/>
              </w:tabs>
              <w:spacing w:before="0"/>
              <w:rPr>
                <w:rFonts w:cs="Arial"/>
                <w:b/>
              </w:rPr>
            </w:pPr>
            <w:r w:rsidRPr="008E3CAD">
              <w:rPr>
                <w:rFonts w:cs="Arial"/>
              </w:rPr>
              <w:t>5</w:t>
            </w:r>
          </w:p>
        </w:tc>
        <w:tc>
          <w:tcPr>
            <w:tcW w:w="0" w:type="auto"/>
          </w:tcPr>
          <w:p w14:paraId="0C07037C" w14:textId="2D3F4DB6" w:rsidR="008E3CAD" w:rsidRPr="008E0C3A" w:rsidRDefault="008E3CAD" w:rsidP="00FA688F">
            <w:pPr>
              <w:rPr>
                <w:sz w:val="16"/>
              </w:rPr>
            </w:pPr>
          </w:p>
        </w:tc>
        <w:tc>
          <w:tcPr>
            <w:tcW w:w="0" w:type="auto"/>
          </w:tcPr>
          <w:p w14:paraId="041D6B37" w14:textId="70950061" w:rsidR="008E3CAD" w:rsidRPr="008E0C3A" w:rsidRDefault="008E3CAD" w:rsidP="00FA688F">
            <w:pPr>
              <w:rPr>
                <w:sz w:val="16"/>
              </w:rPr>
            </w:pPr>
          </w:p>
        </w:tc>
        <w:tc>
          <w:tcPr>
            <w:tcW w:w="0" w:type="auto"/>
          </w:tcPr>
          <w:p w14:paraId="77A6D52C" w14:textId="77777777" w:rsidR="008E3CAD" w:rsidRPr="008E0C3A" w:rsidRDefault="008E3CAD" w:rsidP="00FA688F">
            <w:pPr>
              <w:rPr>
                <w:sz w:val="16"/>
              </w:rPr>
            </w:pPr>
            <w:r w:rsidRPr="008E0C3A">
              <w:rPr>
                <w:sz w:val="16"/>
              </w:rPr>
              <w:t>Pristine</w:t>
            </w:r>
          </w:p>
        </w:tc>
        <w:tc>
          <w:tcPr>
            <w:tcW w:w="0" w:type="auto"/>
          </w:tcPr>
          <w:p w14:paraId="564D0207" w14:textId="77777777" w:rsidR="008E3CAD" w:rsidRPr="008E0C3A" w:rsidRDefault="008E3CAD" w:rsidP="00FA688F">
            <w:pPr>
              <w:jc w:val="right"/>
              <w:rPr>
                <w:sz w:val="16"/>
              </w:rPr>
            </w:pPr>
            <w:r w:rsidRPr="008E0C3A">
              <w:rPr>
                <w:sz w:val="16"/>
              </w:rPr>
              <w:t>37.5</w:t>
            </w:r>
          </w:p>
        </w:tc>
      </w:tr>
      <w:tr w:rsidR="00763902" w:rsidRPr="0002729A" w14:paraId="1E4594AE" w14:textId="77777777" w:rsidTr="00C90DAE">
        <w:tc>
          <w:tcPr>
            <w:tcW w:w="0" w:type="auto"/>
          </w:tcPr>
          <w:p w14:paraId="1B845288" w14:textId="1F3C6B19" w:rsidR="008E3CAD" w:rsidRPr="008E0C3A" w:rsidRDefault="008E3CAD" w:rsidP="00FA688F">
            <w:pPr>
              <w:rPr>
                <w:sz w:val="16"/>
              </w:rPr>
            </w:pPr>
          </w:p>
        </w:tc>
        <w:tc>
          <w:tcPr>
            <w:tcW w:w="0" w:type="auto"/>
          </w:tcPr>
          <w:p w14:paraId="3E5EFB5B" w14:textId="77777777" w:rsidR="008E3CAD" w:rsidRPr="008E3CAD" w:rsidRDefault="008E3CAD" w:rsidP="00FA688F">
            <w:pPr>
              <w:pStyle w:val="1TableText"/>
              <w:tabs>
                <w:tab w:val="num" w:pos="993"/>
              </w:tabs>
              <w:spacing w:before="0"/>
              <w:rPr>
                <w:rFonts w:cs="Arial"/>
                <w:b/>
              </w:rPr>
            </w:pPr>
            <w:r w:rsidRPr="008E3CAD">
              <w:rPr>
                <w:rFonts w:cs="Arial"/>
              </w:rPr>
              <w:t>6</w:t>
            </w:r>
          </w:p>
        </w:tc>
        <w:tc>
          <w:tcPr>
            <w:tcW w:w="0" w:type="auto"/>
          </w:tcPr>
          <w:p w14:paraId="5CDDA4A1" w14:textId="6BE55A3F" w:rsidR="008E3CAD" w:rsidRPr="008E0C3A" w:rsidRDefault="008E3CAD" w:rsidP="00FA688F">
            <w:pPr>
              <w:rPr>
                <w:sz w:val="16"/>
              </w:rPr>
            </w:pPr>
          </w:p>
        </w:tc>
        <w:tc>
          <w:tcPr>
            <w:tcW w:w="0" w:type="auto"/>
          </w:tcPr>
          <w:p w14:paraId="3E0194C6" w14:textId="58C41D9E" w:rsidR="008E3CAD" w:rsidRPr="008E0C3A" w:rsidRDefault="008E3CAD" w:rsidP="00FA688F">
            <w:pPr>
              <w:rPr>
                <w:sz w:val="16"/>
              </w:rPr>
            </w:pPr>
          </w:p>
        </w:tc>
        <w:tc>
          <w:tcPr>
            <w:tcW w:w="0" w:type="auto"/>
          </w:tcPr>
          <w:p w14:paraId="5DB53310" w14:textId="77777777" w:rsidR="008E3CAD" w:rsidRPr="008E0C3A" w:rsidRDefault="008E3CAD" w:rsidP="00FA688F">
            <w:pPr>
              <w:rPr>
                <w:sz w:val="16"/>
              </w:rPr>
            </w:pPr>
            <w:r w:rsidRPr="008E0C3A">
              <w:rPr>
                <w:sz w:val="16"/>
              </w:rPr>
              <w:t>Pristine</w:t>
            </w:r>
          </w:p>
        </w:tc>
        <w:tc>
          <w:tcPr>
            <w:tcW w:w="0" w:type="auto"/>
          </w:tcPr>
          <w:p w14:paraId="0B74E36D" w14:textId="77777777" w:rsidR="008E3CAD" w:rsidRPr="008E0C3A" w:rsidRDefault="008E3CAD" w:rsidP="00FA688F">
            <w:pPr>
              <w:jc w:val="right"/>
              <w:rPr>
                <w:sz w:val="16"/>
              </w:rPr>
            </w:pPr>
            <w:r w:rsidRPr="008E0C3A">
              <w:rPr>
                <w:sz w:val="16"/>
              </w:rPr>
              <w:t>17.5</w:t>
            </w:r>
          </w:p>
        </w:tc>
      </w:tr>
      <w:tr w:rsidR="00763902" w:rsidRPr="0002729A" w14:paraId="7E804DD0" w14:textId="77777777" w:rsidTr="00C90DAE">
        <w:tc>
          <w:tcPr>
            <w:tcW w:w="0" w:type="auto"/>
          </w:tcPr>
          <w:p w14:paraId="6E65A702" w14:textId="76B1249D" w:rsidR="008E3CAD" w:rsidRPr="008E0C3A" w:rsidRDefault="008E3CAD" w:rsidP="00FA688F">
            <w:pPr>
              <w:rPr>
                <w:sz w:val="16"/>
              </w:rPr>
            </w:pPr>
          </w:p>
        </w:tc>
        <w:tc>
          <w:tcPr>
            <w:tcW w:w="0" w:type="auto"/>
          </w:tcPr>
          <w:p w14:paraId="4CC4E2B9" w14:textId="77777777" w:rsidR="008E3CAD" w:rsidRPr="008E3CAD" w:rsidRDefault="008E3CAD" w:rsidP="00FA688F">
            <w:pPr>
              <w:pStyle w:val="1TableText"/>
              <w:tabs>
                <w:tab w:val="num" w:pos="993"/>
              </w:tabs>
              <w:spacing w:before="0"/>
              <w:rPr>
                <w:rFonts w:cs="Arial"/>
                <w:b/>
              </w:rPr>
            </w:pPr>
            <w:r w:rsidRPr="008E3CAD">
              <w:rPr>
                <w:rFonts w:cs="Arial"/>
              </w:rPr>
              <w:t>7</w:t>
            </w:r>
          </w:p>
        </w:tc>
        <w:tc>
          <w:tcPr>
            <w:tcW w:w="0" w:type="auto"/>
          </w:tcPr>
          <w:p w14:paraId="383ABBBC" w14:textId="04D6A2A9" w:rsidR="008E3CAD" w:rsidRPr="008E0C3A" w:rsidRDefault="008E3CAD" w:rsidP="00FA688F">
            <w:pPr>
              <w:rPr>
                <w:sz w:val="16"/>
              </w:rPr>
            </w:pPr>
          </w:p>
        </w:tc>
        <w:tc>
          <w:tcPr>
            <w:tcW w:w="0" w:type="auto"/>
          </w:tcPr>
          <w:p w14:paraId="4040DDAF" w14:textId="392AD82E" w:rsidR="008E3CAD" w:rsidRPr="008E0C3A" w:rsidRDefault="008E3CAD" w:rsidP="00FA688F">
            <w:pPr>
              <w:rPr>
                <w:sz w:val="16"/>
              </w:rPr>
            </w:pPr>
          </w:p>
        </w:tc>
        <w:tc>
          <w:tcPr>
            <w:tcW w:w="0" w:type="auto"/>
          </w:tcPr>
          <w:p w14:paraId="138559DE" w14:textId="77777777" w:rsidR="008E3CAD" w:rsidRPr="008E0C3A" w:rsidRDefault="008E3CAD" w:rsidP="00FA688F">
            <w:pPr>
              <w:rPr>
                <w:sz w:val="16"/>
              </w:rPr>
            </w:pPr>
            <w:r w:rsidRPr="008E0C3A">
              <w:rPr>
                <w:sz w:val="16"/>
              </w:rPr>
              <w:t>Pristine</w:t>
            </w:r>
          </w:p>
        </w:tc>
        <w:tc>
          <w:tcPr>
            <w:tcW w:w="0" w:type="auto"/>
          </w:tcPr>
          <w:p w14:paraId="7DD56493" w14:textId="77777777" w:rsidR="008E3CAD" w:rsidRPr="008E0C3A" w:rsidRDefault="008E3CAD" w:rsidP="00FA688F">
            <w:pPr>
              <w:jc w:val="right"/>
              <w:rPr>
                <w:sz w:val="16"/>
              </w:rPr>
            </w:pPr>
            <w:r w:rsidRPr="008E0C3A">
              <w:rPr>
                <w:sz w:val="16"/>
              </w:rPr>
              <w:t>15</w:t>
            </w:r>
            <w:r w:rsidR="0001393D">
              <w:rPr>
                <w:rFonts w:cs="Arial"/>
                <w:sz w:val="16"/>
                <w:szCs w:val="16"/>
              </w:rPr>
              <w:t>.0</w:t>
            </w:r>
          </w:p>
        </w:tc>
      </w:tr>
      <w:tr w:rsidR="00763902" w:rsidRPr="0002729A" w14:paraId="47735655" w14:textId="77777777" w:rsidTr="00C90DAE">
        <w:tc>
          <w:tcPr>
            <w:tcW w:w="0" w:type="auto"/>
            <w:tcBorders>
              <w:bottom w:val="single" w:sz="12" w:space="0" w:color="000000" w:themeColor="text1"/>
            </w:tcBorders>
          </w:tcPr>
          <w:p w14:paraId="1B3632DB" w14:textId="3BB42BB0" w:rsidR="008E3CAD" w:rsidRPr="008E0C3A" w:rsidRDefault="008E3CAD" w:rsidP="00FA688F">
            <w:pPr>
              <w:rPr>
                <w:sz w:val="16"/>
              </w:rPr>
            </w:pPr>
          </w:p>
        </w:tc>
        <w:tc>
          <w:tcPr>
            <w:tcW w:w="0" w:type="auto"/>
            <w:tcBorders>
              <w:bottom w:val="single" w:sz="12" w:space="0" w:color="000000" w:themeColor="text1"/>
            </w:tcBorders>
          </w:tcPr>
          <w:p w14:paraId="0949ACA4" w14:textId="77777777" w:rsidR="008E3CAD" w:rsidRPr="008E3CAD" w:rsidRDefault="008E3CAD" w:rsidP="00FA688F">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6A70C214" w14:textId="09FCC3A6" w:rsidR="008E3CAD" w:rsidRPr="008E0C3A" w:rsidRDefault="008E3CAD" w:rsidP="00FA688F">
            <w:pPr>
              <w:rPr>
                <w:sz w:val="16"/>
              </w:rPr>
            </w:pPr>
          </w:p>
        </w:tc>
        <w:tc>
          <w:tcPr>
            <w:tcW w:w="0" w:type="auto"/>
            <w:tcBorders>
              <w:bottom w:val="single" w:sz="12" w:space="0" w:color="000000" w:themeColor="text1"/>
            </w:tcBorders>
          </w:tcPr>
          <w:p w14:paraId="02D26371" w14:textId="40EA806F" w:rsidR="008E3CAD" w:rsidRPr="008E0C3A" w:rsidRDefault="008E3CAD" w:rsidP="00FA688F">
            <w:pPr>
              <w:rPr>
                <w:sz w:val="16"/>
              </w:rPr>
            </w:pPr>
          </w:p>
        </w:tc>
        <w:tc>
          <w:tcPr>
            <w:tcW w:w="0" w:type="auto"/>
            <w:tcBorders>
              <w:bottom w:val="single" w:sz="12" w:space="0" w:color="000000" w:themeColor="text1"/>
            </w:tcBorders>
          </w:tcPr>
          <w:p w14:paraId="5C3DA849"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46DE83D" w14:textId="77777777" w:rsidR="008E3CAD" w:rsidRPr="008E0C3A" w:rsidRDefault="008E3CAD" w:rsidP="00FA688F">
            <w:pPr>
              <w:jc w:val="right"/>
              <w:rPr>
                <w:sz w:val="16"/>
              </w:rPr>
            </w:pPr>
            <w:r w:rsidRPr="008E0C3A">
              <w:rPr>
                <w:sz w:val="16"/>
              </w:rPr>
              <w:t>2</w:t>
            </w:r>
            <w:r w:rsidR="0001393D">
              <w:rPr>
                <w:rFonts w:cs="Arial"/>
                <w:sz w:val="16"/>
                <w:szCs w:val="16"/>
              </w:rPr>
              <w:t>.0</w:t>
            </w:r>
          </w:p>
        </w:tc>
      </w:tr>
      <w:tr w:rsidR="00763902" w:rsidRPr="0002729A" w14:paraId="34582CA5" w14:textId="77777777" w:rsidTr="00C90DAE">
        <w:tc>
          <w:tcPr>
            <w:tcW w:w="0" w:type="auto"/>
            <w:tcBorders>
              <w:top w:val="single" w:sz="12" w:space="0" w:color="000000" w:themeColor="text1"/>
              <w:bottom w:val="nil"/>
            </w:tcBorders>
          </w:tcPr>
          <w:p w14:paraId="2EC3E37B" w14:textId="77777777" w:rsidR="008E3CAD" w:rsidRPr="008E0C3A" w:rsidRDefault="008E3CAD" w:rsidP="00FA688F">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2BFAAF0A"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4B19E5CE" w14:textId="77777777" w:rsidR="008E3CAD" w:rsidRPr="008E0C3A" w:rsidRDefault="008E3CAD" w:rsidP="00FA688F">
            <w:pPr>
              <w:rPr>
                <w:sz w:val="16"/>
              </w:rPr>
            </w:pPr>
            <w:r w:rsidRPr="008E0C3A">
              <w:rPr>
                <w:sz w:val="16"/>
              </w:rPr>
              <w:t>Shale</w:t>
            </w:r>
          </w:p>
        </w:tc>
        <w:tc>
          <w:tcPr>
            <w:tcW w:w="0" w:type="auto"/>
            <w:tcBorders>
              <w:top w:val="single" w:sz="12" w:space="0" w:color="000000" w:themeColor="text1"/>
              <w:bottom w:val="nil"/>
            </w:tcBorders>
          </w:tcPr>
          <w:p w14:paraId="3B91DB24" w14:textId="77777777" w:rsidR="008E3CAD" w:rsidRPr="008E0C3A" w:rsidRDefault="008E3CAD" w:rsidP="00FA688F">
            <w:pPr>
              <w:rPr>
                <w:sz w:val="16"/>
              </w:rPr>
            </w:pPr>
            <w:r w:rsidRPr="008E0C3A">
              <w:rPr>
                <w:sz w:val="16"/>
              </w:rPr>
              <w:t xml:space="preserve">Arid </w:t>
            </w:r>
            <w:proofErr w:type="spellStart"/>
            <w:r w:rsidRPr="008E0C3A">
              <w:rPr>
                <w:sz w:val="16"/>
              </w:rPr>
              <w:t>Spekboom</w:t>
            </w:r>
            <w:proofErr w:type="spellEnd"/>
          </w:p>
        </w:tc>
        <w:tc>
          <w:tcPr>
            <w:tcW w:w="0" w:type="auto"/>
            <w:tcBorders>
              <w:top w:val="single" w:sz="12" w:space="0" w:color="000000" w:themeColor="text1"/>
              <w:bottom w:val="nil"/>
            </w:tcBorders>
          </w:tcPr>
          <w:p w14:paraId="6590BC9B" w14:textId="77777777" w:rsidR="008E3CAD" w:rsidRPr="008E0C3A" w:rsidRDefault="008E3CAD" w:rsidP="00FA688F">
            <w:pPr>
              <w:rPr>
                <w:sz w:val="16"/>
              </w:rPr>
            </w:pPr>
            <w:r w:rsidRPr="008E0C3A">
              <w:rPr>
                <w:sz w:val="16"/>
              </w:rPr>
              <w:t>Severe</w:t>
            </w:r>
          </w:p>
        </w:tc>
        <w:tc>
          <w:tcPr>
            <w:tcW w:w="0" w:type="auto"/>
            <w:tcBorders>
              <w:top w:val="single" w:sz="12" w:space="0" w:color="000000" w:themeColor="text1"/>
              <w:bottom w:val="nil"/>
            </w:tcBorders>
          </w:tcPr>
          <w:p w14:paraId="7CA07FEA"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r w:rsidR="00763902" w:rsidRPr="0002729A" w14:paraId="774646C7" w14:textId="77777777" w:rsidTr="00C90DAE">
        <w:tc>
          <w:tcPr>
            <w:tcW w:w="0" w:type="auto"/>
            <w:tcBorders>
              <w:top w:val="nil"/>
            </w:tcBorders>
          </w:tcPr>
          <w:p w14:paraId="35B57A80" w14:textId="7F4E06F3" w:rsidR="008E3CAD" w:rsidRPr="008E0C3A" w:rsidRDefault="008E3CAD" w:rsidP="00FA688F">
            <w:pPr>
              <w:rPr>
                <w:sz w:val="16"/>
              </w:rPr>
            </w:pPr>
          </w:p>
        </w:tc>
        <w:tc>
          <w:tcPr>
            <w:tcW w:w="0" w:type="auto"/>
            <w:tcBorders>
              <w:top w:val="nil"/>
            </w:tcBorders>
          </w:tcPr>
          <w:p w14:paraId="0E29620F"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64A39FF4" w14:textId="6F6D964E" w:rsidR="008E3CAD" w:rsidRPr="008E0C3A" w:rsidRDefault="008E3CAD" w:rsidP="00FA688F">
            <w:pPr>
              <w:rPr>
                <w:sz w:val="16"/>
              </w:rPr>
            </w:pPr>
          </w:p>
        </w:tc>
        <w:tc>
          <w:tcPr>
            <w:tcW w:w="0" w:type="auto"/>
            <w:tcBorders>
              <w:top w:val="nil"/>
            </w:tcBorders>
          </w:tcPr>
          <w:p w14:paraId="743C50EB" w14:textId="5A2C1C41" w:rsidR="008E3CAD" w:rsidRPr="008E0C3A" w:rsidRDefault="008E3CAD" w:rsidP="00FA688F">
            <w:pPr>
              <w:rPr>
                <w:sz w:val="16"/>
              </w:rPr>
            </w:pPr>
          </w:p>
        </w:tc>
        <w:tc>
          <w:tcPr>
            <w:tcW w:w="0" w:type="auto"/>
            <w:tcBorders>
              <w:top w:val="nil"/>
            </w:tcBorders>
          </w:tcPr>
          <w:p w14:paraId="48F93C2F" w14:textId="77777777" w:rsidR="008E3CAD" w:rsidRPr="008E0C3A" w:rsidRDefault="008E3CAD" w:rsidP="00FA688F">
            <w:pPr>
              <w:rPr>
                <w:sz w:val="16"/>
              </w:rPr>
            </w:pPr>
            <w:r w:rsidRPr="008E0C3A">
              <w:rPr>
                <w:sz w:val="16"/>
              </w:rPr>
              <w:t>Severe</w:t>
            </w:r>
          </w:p>
        </w:tc>
        <w:tc>
          <w:tcPr>
            <w:tcW w:w="0" w:type="auto"/>
            <w:tcBorders>
              <w:top w:val="nil"/>
            </w:tcBorders>
          </w:tcPr>
          <w:p w14:paraId="1C86B7CF" w14:textId="77777777" w:rsidR="008E3CAD" w:rsidRPr="008E0C3A" w:rsidRDefault="008E3CAD" w:rsidP="00FA688F">
            <w:pPr>
              <w:jc w:val="right"/>
              <w:rPr>
                <w:sz w:val="16"/>
              </w:rPr>
            </w:pPr>
            <w:r w:rsidRPr="008E0C3A">
              <w:rPr>
                <w:sz w:val="16"/>
              </w:rPr>
              <w:t>4</w:t>
            </w:r>
            <w:r w:rsidR="0001393D">
              <w:rPr>
                <w:rFonts w:cs="Arial"/>
                <w:sz w:val="16"/>
                <w:szCs w:val="16"/>
              </w:rPr>
              <w:t>.0</w:t>
            </w:r>
          </w:p>
        </w:tc>
      </w:tr>
      <w:tr w:rsidR="00763902" w:rsidRPr="0002729A" w14:paraId="536EB9C9" w14:textId="77777777" w:rsidTr="00C90DAE">
        <w:tc>
          <w:tcPr>
            <w:tcW w:w="0" w:type="auto"/>
          </w:tcPr>
          <w:p w14:paraId="5E16448A" w14:textId="6944D56F" w:rsidR="008E3CAD" w:rsidRPr="008E0C3A" w:rsidRDefault="008E3CAD" w:rsidP="00FA688F">
            <w:pPr>
              <w:rPr>
                <w:sz w:val="16"/>
              </w:rPr>
            </w:pPr>
          </w:p>
        </w:tc>
        <w:tc>
          <w:tcPr>
            <w:tcW w:w="0" w:type="auto"/>
          </w:tcPr>
          <w:p w14:paraId="175052E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F89298D" w14:textId="10BCEBC7" w:rsidR="008E3CAD" w:rsidRPr="008E0C3A" w:rsidRDefault="008E3CAD" w:rsidP="00FA688F">
            <w:pPr>
              <w:rPr>
                <w:sz w:val="16"/>
              </w:rPr>
            </w:pPr>
          </w:p>
        </w:tc>
        <w:tc>
          <w:tcPr>
            <w:tcW w:w="0" w:type="auto"/>
          </w:tcPr>
          <w:p w14:paraId="4C0C0AEC" w14:textId="3AADECB6" w:rsidR="008E3CAD" w:rsidRPr="008E0C3A" w:rsidRDefault="008E3CAD" w:rsidP="00FA688F">
            <w:pPr>
              <w:rPr>
                <w:sz w:val="16"/>
              </w:rPr>
            </w:pPr>
          </w:p>
        </w:tc>
        <w:tc>
          <w:tcPr>
            <w:tcW w:w="0" w:type="auto"/>
          </w:tcPr>
          <w:p w14:paraId="050BCD97" w14:textId="77777777" w:rsidR="008E3CAD" w:rsidRPr="008E0C3A" w:rsidRDefault="008E3CAD" w:rsidP="00FA688F">
            <w:pPr>
              <w:rPr>
                <w:sz w:val="16"/>
              </w:rPr>
            </w:pPr>
            <w:r w:rsidRPr="008E0C3A">
              <w:rPr>
                <w:sz w:val="16"/>
              </w:rPr>
              <w:t>Severe</w:t>
            </w:r>
          </w:p>
        </w:tc>
        <w:tc>
          <w:tcPr>
            <w:tcW w:w="0" w:type="auto"/>
          </w:tcPr>
          <w:p w14:paraId="30DAC2C4" w14:textId="77777777" w:rsidR="008E3CAD" w:rsidRPr="008E0C3A" w:rsidRDefault="008E3CAD" w:rsidP="00FA688F">
            <w:pPr>
              <w:jc w:val="right"/>
              <w:rPr>
                <w:sz w:val="16"/>
              </w:rPr>
            </w:pPr>
            <w:r w:rsidRPr="008E0C3A">
              <w:rPr>
                <w:sz w:val="16"/>
              </w:rPr>
              <w:t>10</w:t>
            </w:r>
            <w:r w:rsidR="0001393D">
              <w:rPr>
                <w:rFonts w:cs="Arial"/>
                <w:sz w:val="16"/>
                <w:szCs w:val="16"/>
              </w:rPr>
              <w:t>.0</w:t>
            </w:r>
          </w:p>
        </w:tc>
      </w:tr>
      <w:tr w:rsidR="00763902" w:rsidRPr="0002729A" w14:paraId="07480D64" w14:textId="77777777" w:rsidTr="00C90DAE">
        <w:tc>
          <w:tcPr>
            <w:tcW w:w="0" w:type="auto"/>
            <w:tcBorders>
              <w:bottom w:val="single" w:sz="12" w:space="0" w:color="000000" w:themeColor="text1"/>
            </w:tcBorders>
          </w:tcPr>
          <w:p w14:paraId="59DA3307" w14:textId="3D5EDD88" w:rsidR="008E3CAD" w:rsidRPr="008E0C3A" w:rsidRDefault="008E3CAD" w:rsidP="00FA688F">
            <w:pPr>
              <w:rPr>
                <w:sz w:val="16"/>
              </w:rPr>
            </w:pPr>
          </w:p>
        </w:tc>
        <w:tc>
          <w:tcPr>
            <w:tcW w:w="0" w:type="auto"/>
            <w:tcBorders>
              <w:bottom w:val="single" w:sz="12" w:space="0" w:color="000000" w:themeColor="text1"/>
            </w:tcBorders>
          </w:tcPr>
          <w:p w14:paraId="22E479AC"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21C8511" w14:textId="7B6574F5" w:rsidR="008E3CAD" w:rsidRPr="008E0C3A" w:rsidRDefault="008E3CAD" w:rsidP="00FA688F">
            <w:pPr>
              <w:rPr>
                <w:sz w:val="16"/>
              </w:rPr>
            </w:pPr>
          </w:p>
        </w:tc>
        <w:tc>
          <w:tcPr>
            <w:tcW w:w="0" w:type="auto"/>
            <w:tcBorders>
              <w:bottom w:val="single" w:sz="12" w:space="0" w:color="000000" w:themeColor="text1"/>
            </w:tcBorders>
          </w:tcPr>
          <w:p w14:paraId="0B299EE4" w14:textId="7E44D0F0" w:rsidR="008E3CAD" w:rsidRPr="008E0C3A" w:rsidRDefault="008E3CAD" w:rsidP="00FA688F">
            <w:pPr>
              <w:rPr>
                <w:sz w:val="16"/>
              </w:rPr>
            </w:pPr>
          </w:p>
        </w:tc>
        <w:tc>
          <w:tcPr>
            <w:tcW w:w="0" w:type="auto"/>
            <w:tcBorders>
              <w:bottom w:val="single" w:sz="12" w:space="0" w:color="000000" w:themeColor="text1"/>
            </w:tcBorders>
          </w:tcPr>
          <w:p w14:paraId="56C14FC4" w14:textId="77777777" w:rsidR="008E3CAD" w:rsidRPr="008E0C3A" w:rsidRDefault="008E3CAD" w:rsidP="00FA688F">
            <w:pPr>
              <w:rPr>
                <w:sz w:val="16"/>
              </w:rPr>
            </w:pPr>
            <w:r w:rsidRPr="008E0C3A">
              <w:rPr>
                <w:sz w:val="16"/>
              </w:rPr>
              <w:t>Moderate</w:t>
            </w:r>
          </w:p>
        </w:tc>
        <w:tc>
          <w:tcPr>
            <w:tcW w:w="0" w:type="auto"/>
            <w:tcBorders>
              <w:bottom w:val="single" w:sz="12" w:space="0" w:color="000000" w:themeColor="text1"/>
            </w:tcBorders>
          </w:tcPr>
          <w:p w14:paraId="511E0238" w14:textId="77777777" w:rsidR="008E3CAD" w:rsidRPr="008E0C3A" w:rsidRDefault="008E3CAD" w:rsidP="00FA688F">
            <w:pPr>
              <w:jc w:val="right"/>
              <w:rPr>
                <w:sz w:val="16"/>
              </w:rPr>
            </w:pPr>
            <w:r w:rsidRPr="008E0C3A">
              <w:rPr>
                <w:sz w:val="16"/>
              </w:rPr>
              <w:t>25</w:t>
            </w:r>
            <w:r w:rsidR="0001393D">
              <w:rPr>
                <w:rFonts w:cs="Arial"/>
                <w:sz w:val="16"/>
                <w:szCs w:val="16"/>
              </w:rPr>
              <w:t>.0</w:t>
            </w:r>
          </w:p>
        </w:tc>
      </w:tr>
      <w:tr w:rsidR="00763902" w:rsidRPr="0002729A" w14:paraId="41423380" w14:textId="77777777" w:rsidTr="00C90DAE">
        <w:tc>
          <w:tcPr>
            <w:tcW w:w="0" w:type="auto"/>
            <w:tcBorders>
              <w:top w:val="single" w:sz="12" w:space="0" w:color="000000" w:themeColor="text1"/>
              <w:bottom w:val="nil"/>
            </w:tcBorders>
          </w:tcPr>
          <w:p w14:paraId="72367025" w14:textId="77777777" w:rsidR="008E3CAD" w:rsidRPr="008E0C3A" w:rsidRDefault="008E3CAD" w:rsidP="00FA688F">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2D792BD6"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1C9375E7" w14:textId="77777777" w:rsidR="008E3CAD" w:rsidRPr="008E0C3A" w:rsidRDefault="008E3CAD" w:rsidP="00FA688F">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601EEB7E" w14:textId="77777777" w:rsidR="008E3CAD" w:rsidRPr="008E0C3A" w:rsidRDefault="008E3CAD" w:rsidP="00FA688F">
            <w:pPr>
              <w:rPr>
                <w:sz w:val="16"/>
              </w:rPr>
            </w:pPr>
            <w:r w:rsidRPr="008E0C3A">
              <w:rPr>
                <w:sz w:val="16"/>
              </w:rPr>
              <w:t>Succulent Karoo</w:t>
            </w:r>
          </w:p>
        </w:tc>
        <w:tc>
          <w:tcPr>
            <w:tcW w:w="0" w:type="auto"/>
            <w:tcBorders>
              <w:top w:val="single" w:sz="12" w:space="0" w:color="000000" w:themeColor="text1"/>
              <w:bottom w:val="nil"/>
            </w:tcBorders>
          </w:tcPr>
          <w:p w14:paraId="1D3D330B"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4FDBE08C" w14:textId="77777777" w:rsidR="008E3CAD" w:rsidRPr="008E0C3A" w:rsidRDefault="008E3CAD" w:rsidP="00FA688F">
            <w:pPr>
              <w:jc w:val="right"/>
              <w:rPr>
                <w:sz w:val="16"/>
              </w:rPr>
            </w:pPr>
            <w:r w:rsidRPr="008E0C3A">
              <w:rPr>
                <w:sz w:val="16"/>
              </w:rPr>
              <w:t>22.5</w:t>
            </w:r>
          </w:p>
        </w:tc>
      </w:tr>
      <w:tr w:rsidR="00763902" w:rsidRPr="0002729A" w14:paraId="646D5835" w14:textId="77777777" w:rsidTr="00C90DAE">
        <w:tc>
          <w:tcPr>
            <w:tcW w:w="0" w:type="auto"/>
            <w:tcBorders>
              <w:top w:val="nil"/>
            </w:tcBorders>
          </w:tcPr>
          <w:p w14:paraId="23BE8AC5" w14:textId="311083CB" w:rsidR="008E3CAD" w:rsidRPr="008E0C3A" w:rsidRDefault="008E3CAD" w:rsidP="00FA688F">
            <w:pPr>
              <w:rPr>
                <w:sz w:val="16"/>
              </w:rPr>
            </w:pPr>
          </w:p>
        </w:tc>
        <w:tc>
          <w:tcPr>
            <w:tcW w:w="0" w:type="auto"/>
            <w:tcBorders>
              <w:top w:val="nil"/>
            </w:tcBorders>
          </w:tcPr>
          <w:p w14:paraId="5FDE762A"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746817D9" w14:textId="619CDF48" w:rsidR="008E3CAD" w:rsidRPr="008E0C3A" w:rsidRDefault="008E3CAD" w:rsidP="00FA688F">
            <w:pPr>
              <w:rPr>
                <w:sz w:val="16"/>
              </w:rPr>
            </w:pPr>
          </w:p>
        </w:tc>
        <w:tc>
          <w:tcPr>
            <w:tcW w:w="0" w:type="auto"/>
            <w:tcBorders>
              <w:top w:val="nil"/>
            </w:tcBorders>
          </w:tcPr>
          <w:p w14:paraId="5867E3EE" w14:textId="5A2EB382" w:rsidR="008E3CAD" w:rsidRPr="008E0C3A" w:rsidRDefault="008E3CAD" w:rsidP="00FA688F">
            <w:pPr>
              <w:rPr>
                <w:sz w:val="16"/>
              </w:rPr>
            </w:pPr>
          </w:p>
        </w:tc>
        <w:tc>
          <w:tcPr>
            <w:tcW w:w="0" w:type="auto"/>
            <w:tcBorders>
              <w:top w:val="nil"/>
            </w:tcBorders>
          </w:tcPr>
          <w:p w14:paraId="24A0044B" w14:textId="77777777" w:rsidR="008E3CAD" w:rsidRPr="008E0C3A" w:rsidRDefault="008E3CAD" w:rsidP="00FA688F">
            <w:pPr>
              <w:rPr>
                <w:sz w:val="16"/>
              </w:rPr>
            </w:pPr>
            <w:r w:rsidRPr="008E0C3A">
              <w:rPr>
                <w:sz w:val="16"/>
              </w:rPr>
              <w:t>Severe</w:t>
            </w:r>
          </w:p>
        </w:tc>
        <w:tc>
          <w:tcPr>
            <w:tcW w:w="0" w:type="auto"/>
            <w:tcBorders>
              <w:top w:val="nil"/>
            </w:tcBorders>
          </w:tcPr>
          <w:p w14:paraId="29D17B21" w14:textId="77777777" w:rsidR="008E3CAD" w:rsidRPr="008E0C3A" w:rsidRDefault="008E3CAD" w:rsidP="00FA688F">
            <w:pPr>
              <w:jc w:val="right"/>
              <w:rPr>
                <w:sz w:val="16"/>
              </w:rPr>
            </w:pPr>
            <w:r w:rsidRPr="008E0C3A">
              <w:rPr>
                <w:sz w:val="16"/>
              </w:rPr>
              <w:t>0.5</w:t>
            </w:r>
          </w:p>
        </w:tc>
      </w:tr>
      <w:tr w:rsidR="00763902" w:rsidRPr="0002729A" w14:paraId="47889A53" w14:textId="77777777" w:rsidTr="00C90DAE">
        <w:tc>
          <w:tcPr>
            <w:tcW w:w="0" w:type="auto"/>
          </w:tcPr>
          <w:p w14:paraId="51DDE46F" w14:textId="4CA960B6" w:rsidR="008E3CAD" w:rsidRPr="008E0C3A" w:rsidRDefault="008E3CAD" w:rsidP="00FA688F">
            <w:pPr>
              <w:rPr>
                <w:sz w:val="16"/>
              </w:rPr>
            </w:pPr>
          </w:p>
        </w:tc>
        <w:tc>
          <w:tcPr>
            <w:tcW w:w="0" w:type="auto"/>
          </w:tcPr>
          <w:p w14:paraId="489167D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0D498411" w14:textId="18F001D5" w:rsidR="008E3CAD" w:rsidRPr="008E0C3A" w:rsidRDefault="008E3CAD" w:rsidP="00FA688F">
            <w:pPr>
              <w:rPr>
                <w:sz w:val="16"/>
              </w:rPr>
            </w:pPr>
          </w:p>
        </w:tc>
        <w:tc>
          <w:tcPr>
            <w:tcW w:w="0" w:type="auto"/>
          </w:tcPr>
          <w:p w14:paraId="585C354C" w14:textId="4A830871" w:rsidR="008E3CAD" w:rsidRPr="008E0C3A" w:rsidRDefault="008E3CAD" w:rsidP="00FA688F">
            <w:pPr>
              <w:rPr>
                <w:sz w:val="16"/>
              </w:rPr>
            </w:pPr>
          </w:p>
        </w:tc>
        <w:tc>
          <w:tcPr>
            <w:tcW w:w="0" w:type="auto"/>
          </w:tcPr>
          <w:p w14:paraId="64759C7E" w14:textId="77777777" w:rsidR="008E3CAD" w:rsidRPr="008E0C3A" w:rsidRDefault="008E3CAD" w:rsidP="00FA688F">
            <w:pPr>
              <w:rPr>
                <w:sz w:val="16"/>
              </w:rPr>
            </w:pPr>
            <w:r w:rsidRPr="008E0C3A">
              <w:rPr>
                <w:sz w:val="16"/>
              </w:rPr>
              <w:t>Moderate</w:t>
            </w:r>
          </w:p>
        </w:tc>
        <w:tc>
          <w:tcPr>
            <w:tcW w:w="0" w:type="auto"/>
          </w:tcPr>
          <w:p w14:paraId="0F017F98" w14:textId="77777777" w:rsidR="008E3CAD" w:rsidRPr="008E0C3A" w:rsidRDefault="008E3CAD" w:rsidP="00FA688F">
            <w:pPr>
              <w:jc w:val="right"/>
              <w:rPr>
                <w:sz w:val="16"/>
              </w:rPr>
            </w:pPr>
            <w:r w:rsidRPr="008E0C3A">
              <w:rPr>
                <w:sz w:val="16"/>
              </w:rPr>
              <w:t>42.5</w:t>
            </w:r>
          </w:p>
        </w:tc>
      </w:tr>
      <w:tr w:rsidR="00763902" w:rsidRPr="0002729A" w14:paraId="0A0DA579" w14:textId="77777777" w:rsidTr="00C90DAE">
        <w:tc>
          <w:tcPr>
            <w:tcW w:w="0" w:type="auto"/>
            <w:tcBorders>
              <w:bottom w:val="single" w:sz="12" w:space="0" w:color="000000" w:themeColor="text1"/>
            </w:tcBorders>
          </w:tcPr>
          <w:p w14:paraId="5E952D27" w14:textId="1FE7BC82" w:rsidR="008E3CAD" w:rsidRPr="008E0C3A" w:rsidRDefault="008E3CAD" w:rsidP="00FA688F">
            <w:pPr>
              <w:rPr>
                <w:sz w:val="16"/>
              </w:rPr>
            </w:pPr>
          </w:p>
        </w:tc>
        <w:tc>
          <w:tcPr>
            <w:tcW w:w="0" w:type="auto"/>
            <w:tcBorders>
              <w:bottom w:val="single" w:sz="12" w:space="0" w:color="000000" w:themeColor="text1"/>
            </w:tcBorders>
          </w:tcPr>
          <w:p w14:paraId="1BF22A8E"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45746F4" w14:textId="18377875" w:rsidR="008E3CAD" w:rsidRPr="008E0C3A" w:rsidRDefault="008E3CAD" w:rsidP="00FA688F">
            <w:pPr>
              <w:rPr>
                <w:sz w:val="16"/>
              </w:rPr>
            </w:pPr>
          </w:p>
        </w:tc>
        <w:tc>
          <w:tcPr>
            <w:tcW w:w="0" w:type="auto"/>
            <w:tcBorders>
              <w:bottom w:val="single" w:sz="12" w:space="0" w:color="000000" w:themeColor="text1"/>
            </w:tcBorders>
          </w:tcPr>
          <w:p w14:paraId="1349CF6B" w14:textId="2314E0F2" w:rsidR="008E3CAD" w:rsidRPr="008E0C3A" w:rsidRDefault="008E3CAD" w:rsidP="00FA688F">
            <w:pPr>
              <w:rPr>
                <w:sz w:val="16"/>
              </w:rPr>
            </w:pPr>
          </w:p>
        </w:tc>
        <w:tc>
          <w:tcPr>
            <w:tcW w:w="0" w:type="auto"/>
            <w:tcBorders>
              <w:bottom w:val="single" w:sz="12" w:space="0" w:color="000000" w:themeColor="text1"/>
            </w:tcBorders>
          </w:tcPr>
          <w:p w14:paraId="11A6E802"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B1F47AD" w14:textId="77777777" w:rsidR="008E3CAD" w:rsidRPr="008E0C3A" w:rsidRDefault="008E3CAD" w:rsidP="00FA688F">
            <w:pPr>
              <w:jc w:val="right"/>
              <w:rPr>
                <w:sz w:val="16"/>
              </w:rPr>
            </w:pPr>
            <w:r w:rsidRPr="008E0C3A">
              <w:rPr>
                <w:sz w:val="16"/>
              </w:rPr>
              <w:t>77.5</w:t>
            </w:r>
          </w:p>
        </w:tc>
      </w:tr>
      <w:tr w:rsidR="00763902" w:rsidRPr="0002729A" w14:paraId="4D2CC48B" w14:textId="77777777" w:rsidTr="00C90DAE">
        <w:tc>
          <w:tcPr>
            <w:tcW w:w="0" w:type="auto"/>
            <w:tcBorders>
              <w:top w:val="single" w:sz="12" w:space="0" w:color="000000" w:themeColor="text1"/>
              <w:bottom w:val="nil"/>
            </w:tcBorders>
          </w:tcPr>
          <w:p w14:paraId="4891BC78" w14:textId="77777777" w:rsidR="008E3CAD" w:rsidRPr="008E0C3A" w:rsidRDefault="008E3CAD" w:rsidP="00FA688F">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19F81333"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5D054991" w14:textId="77777777" w:rsidR="008E3CAD" w:rsidRPr="008E0C3A" w:rsidRDefault="008E3CAD" w:rsidP="00FA688F">
            <w:pPr>
              <w:rPr>
                <w:sz w:val="16"/>
              </w:rPr>
            </w:pPr>
            <w:r w:rsidRPr="008E0C3A">
              <w:rPr>
                <w:sz w:val="16"/>
              </w:rPr>
              <w:t>Sandstone</w:t>
            </w:r>
          </w:p>
        </w:tc>
        <w:tc>
          <w:tcPr>
            <w:tcW w:w="0" w:type="auto"/>
            <w:tcBorders>
              <w:top w:val="single" w:sz="12" w:space="0" w:color="000000" w:themeColor="text1"/>
              <w:bottom w:val="nil"/>
            </w:tcBorders>
          </w:tcPr>
          <w:p w14:paraId="2EE428CD" w14:textId="77777777" w:rsidR="008E3CAD" w:rsidRPr="008E0C3A" w:rsidRDefault="008E3CAD" w:rsidP="00FA688F">
            <w:pPr>
              <w:rPr>
                <w:sz w:val="16"/>
              </w:rPr>
            </w:pPr>
            <w:r w:rsidRPr="008E0C3A">
              <w:rPr>
                <w:sz w:val="16"/>
              </w:rPr>
              <w:t>Fynbos</w:t>
            </w:r>
          </w:p>
        </w:tc>
        <w:tc>
          <w:tcPr>
            <w:tcW w:w="0" w:type="auto"/>
            <w:tcBorders>
              <w:top w:val="single" w:sz="12" w:space="0" w:color="000000" w:themeColor="text1"/>
              <w:bottom w:val="nil"/>
            </w:tcBorders>
          </w:tcPr>
          <w:p w14:paraId="01FE143F"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0B5B6B37" w14:textId="77777777" w:rsidR="008E3CAD" w:rsidRPr="008E0C3A" w:rsidRDefault="008E3CAD" w:rsidP="00FA688F">
            <w:pPr>
              <w:jc w:val="right"/>
              <w:rPr>
                <w:sz w:val="16"/>
              </w:rPr>
            </w:pPr>
            <w:r w:rsidRPr="008E0C3A">
              <w:rPr>
                <w:sz w:val="16"/>
              </w:rPr>
              <w:t>20</w:t>
            </w:r>
            <w:r w:rsidR="0001393D">
              <w:rPr>
                <w:rFonts w:cs="Arial"/>
                <w:sz w:val="16"/>
                <w:szCs w:val="16"/>
              </w:rPr>
              <w:t>.0</w:t>
            </w:r>
          </w:p>
        </w:tc>
      </w:tr>
      <w:tr w:rsidR="00763902" w:rsidRPr="0002729A" w14:paraId="2B0E798A" w14:textId="77777777" w:rsidTr="00C90DAE">
        <w:tc>
          <w:tcPr>
            <w:tcW w:w="0" w:type="auto"/>
            <w:tcBorders>
              <w:top w:val="nil"/>
              <w:bottom w:val="nil"/>
            </w:tcBorders>
          </w:tcPr>
          <w:p w14:paraId="497CF5BB" w14:textId="73065F7B" w:rsidR="008E3CAD" w:rsidRPr="008E0C3A" w:rsidRDefault="008E3CAD" w:rsidP="00FA688F">
            <w:pPr>
              <w:rPr>
                <w:sz w:val="16"/>
              </w:rPr>
            </w:pPr>
          </w:p>
        </w:tc>
        <w:tc>
          <w:tcPr>
            <w:tcW w:w="0" w:type="auto"/>
            <w:tcBorders>
              <w:top w:val="nil"/>
              <w:bottom w:val="nil"/>
            </w:tcBorders>
          </w:tcPr>
          <w:p w14:paraId="59EBF168"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bottom w:val="nil"/>
            </w:tcBorders>
          </w:tcPr>
          <w:p w14:paraId="4B9900E4" w14:textId="5689DB08" w:rsidR="008E3CAD" w:rsidRPr="008E0C3A" w:rsidRDefault="008E3CAD" w:rsidP="00FA688F">
            <w:pPr>
              <w:rPr>
                <w:sz w:val="16"/>
              </w:rPr>
            </w:pPr>
          </w:p>
        </w:tc>
        <w:tc>
          <w:tcPr>
            <w:tcW w:w="0" w:type="auto"/>
            <w:tcBorders>
              <w:top w:val="nil"/>
              <w:bottom w:val="nil"/>
            </w:tcBorders>
          </w:tcPr>
          <w:p w14:paraId="47C40A10" w14:textId="01A4AABC" w:rsidR="008E3CAD" w:rsidRPr="008E0C3A" w:rsidRDefault="008E3CAD" w:rsidP="00FA688F">
            <w:pPr>
              <w:rPr>
                <w:sz w:val="16"/>
              </w:rPr>
            </w:pPr>
          </w:p>
        </w:tc>
        <w:tc>
          <w:tcPr>
            <w:tcW w:w="0" w:type="auto"/>
            <w:tcBorders>
              <w:top w:val="nil"/>
              <w:bottom w:val="nil"/>
            </w:tcBorders>
          </w:tcPr>
          <w:p w14:paraId="46C2DC7B" w14:textId="77777777" w:rsidR="008E3CAD" w:rsidRPr="008E0C3A" w:rsidRDefault="008E3CAD" w:rsidP="00FA688F">
            <w:pPr>
              <w:rPr>
                <w:sz w:val="16"/>
              </w:rPr>
            </w:pPr>
            <w:r w:rsidRPr="008E0C3A">
              <w:rPr>
                <w:sz w:val="16"/>
              </w:rPr>
              <w:t>Moderate</w:t>
            </w:r>
          </w:p>
        </w:tc>
        <w:tc>
          <w:tcPr>
            <w:tcW w:w="0" w:type="auto"/>
            <w:tcBorders>
              <w:top w:val="nil"/>
              <w:bottom w:val="nil"/>
            </w:tcBorders>
          </w:tcPr>
          <w:p w14:paraId="3C913E44" w14:textId="77777777" w:rsidR="008E3CAD" w:rsidRPr="008E0C3A" w:rsidRDefault="008E3CAD" w:rsidP="00FA688F">
            <w:pPr>
              <w:jc w:val="right"/>
              <w:rPr>
                <w:sz w:val="16"/>
              </w:rPr>
            </w:pPr>
            <w:r w:rsidRPr="008E0C3A">
              <w:rPr>
                <w:sz w:val="16"/>
              </w:rPr>
              <w:t>11</w:t>
            </w:r>
            <w:r w:rsidR="0001393D">
              <w:rPr>
                <w:rFonts w:cs="Arial"/>
                <w:sz w:val="16"/>
                <w:szCs w:val="16"/>
              </w:rPr>
              <w:t>.0</w:t>
            </w:r>
          </w:p>
        </w:tc>
      </w:tr>
      <w:tr w:rsidR="00763902" w:rsidRPr="0002729A" w14:paraId="65708E6A" w14:textId="77777777" w:rsidTr="00C90DAE">
        <w:tc>
          <w:tcPr>
            <w:tcW w:w="0" w:type="auto"/>
            <w:tcBorders>
              <w:top w:val="nil"/>
              <w:bottom w:val="single" w:sz="12" w:space="0" w:color="000000" w:themeColor="text1"/>
            </w:tcBorders>
          </w:tcPr>
          <w:p w14:paraId="65597DDE" w14:textId="2536A632" w:rsidR="008E3CAD" w:rsidRPr="008E0C3A" w:rsidRDefault="008E3CAD" w:rsidP="00FA688F">
            <w:pPr>
              <w:rPr>
                <w:sz w:val="16"/>
              </w:rPr>
            </w:pPr>
          </w:p>
        </w:tc>
        <w:tc>
          <w:tcPr>
            <w:tcW w:w="0" w:type="auto"/>
            <w:tcBorders>
              <w:top w:val="nil"/>
              <w:bottom w:val="single" w:sz="12" w:space="0" w:color="000000" w:themeColor="text1"/>
            </w:tcBorders>
          </w:tcPr>
          <w:p w14:paraId="353EAC9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406F7811" w14:textId="3C9292F9" w:rsidR="008E3CAD" w:rsidRPr="008E0C3A" w:rsidRDefault="008E3CAD" w:rsidP="00FA688F">
            <w:pPr>
              <w:rPr>
                <w:sz w:val="16"/>
              </w:rPr>
            </w:pPr>
          </w:p>
        </w:tc>
        <w:tc>
          <w:tcPr>
            <w:tcW w:w="0" w:type="auto"/>
            <w:tcBorders>
              <w:top w:val="nil"/>
              <w:bottom w:val="single" w:sz="12" w:space="0" w:color="000000" w:themeColor="text1"/>
            </w:tcBorders>
          </w:tcPr>
          <w:p w14:paraId="0F5DF6E6" w14:textId="5E1D3262" w:rsidR="008E3CAD" w:rsidRPr="008E0C3A" w:rsidRDefault="008E3CAD" w:rsidP="00FA688F">
            <w:pPr>
              <w:rPr>
                <w:sz w:val="16"/>
              </w:rPr>
            </w:pPr>
          </w:p>
        </w:tc>
        <w:tc>
          <w:tcPr>
            <w:tcW w:w="0" w:type="auto"/>
            <w:tcBorders>
              <w:top w:val="nil"/>
              <w:bottom w:val="single" w:sz="12" w:space="0" w:color="000000" w:themeColor="text1"/>
            </w:tcBorders>
          </w:tcPr>
          <w:p w14:paraId="22D59D6A" w14:textId="77777777" w:rsidR="008E3CAD" w:rsidRPr="008E0C3A" w:rsidRDefault="008E3CAD" w:rsidP="00FA688F">
            <w:pPr>
              <w:rPr>
                <w:sz w:val="16"/>
              </w:rPr>
            </w:pPr>
            <w:r w:rsidRPr="008E0C3A">
              <w:rPr>
                <w:sz w:val="16"/>
              </w:rPr>
              <w:t>Severe</w:t>
            </w:r>
          </w:p>
        </w:tc>
        <w:tc>
          <w:tcPr>
            <w:tcW w:w="0" w:type="auto"/>
            <w:tcBorders>
              <w:top w:val="nil"/>
              <w:bottom w:val="single" w:sz="12" w:space="0" w:color="000000" w:themeColor="text1"/>
            </w:tcBorders>
          </w:tcPr>
          <w:p w14:paraId="7804A666"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bl>
    <w:p w14:paraId="4F4B0BB2" w14:textId="77777777" w:rsidR="00FA688F" w:rsidRDefault="00FA688F" w:rsidP="00FA688F"/>
    <w:p w14:paraId="56998812" w14:textId="77777777" w:rsidR="00FA688F" w:rsidRDefault="00FA688F" w:rsidP="00FA688F"/>
    <w:p w14:paraId="746F1408" w14:textId="77777777" w:rsidR="00FA688F" w:rsidRDefault="00FA688F" w:rsidP="00FA688F">
      <w:r>
        <w:rPr>
          <w:noProof/>
          <w:lang w:val="en-ZA" w:eastAsia="en-ZA"/>
        </w:rPr>
        <w:drawing>
          <wp:inline distT="0" distB="0" distL="0" distR="0" wp14:anchorId="60200906" wp14:editId="48070F22">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64605EC1" w14:textId="77777777" w:rsidR="00FA688F" w:rsidRDefault="00FA688F" w:rsidP="00FA688F">
      <w:pPr>
        <w:pStyle w:val="Caption"/>
      </w:pPr>
      <w:bookmarkStart w:id="1754" w:name="_Ref392343684"/>
      <w:bookmarkStart w:id="1755" w:name="_Toc394582257"/>
      <w:bookmarkStart w:id="1756" w:name="_Toc418946233"/>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3</w:t>
      </w:r>
      <w:r>
        <w:fldChar w:fldCharType="end"/>
      </w:r>
      <w:bookmarkEnd w:id="1754"/>
      <w:r>
        <w:t xml:space="preserve">  Matjiesvlei2 ground truth site</w:t>
      </w:r>
      <w:bookmarkEnd w:id="1755"/>
      <w:bookmarkEnd w:id="1756"/>
      <w:r>
        <w:t xml:space="preserve"> </w:t>
      </w:r>
    </w:p>
    <w:p w14:paraId="6C84643D" w14:textId="77777777" w:rsidR="00E61E3E" w:rsidRDefault="00E61E3E" w:rsidP="00E61E3E">
      <w:pPr>
        <w:spacing w:line="360" w:lineRule="auto"/>
        <w:jc w:val="both"/>
      </w:pPr>
    </w:p>
    <w:p w14:paraId="48DCDE30" w14:textId="7F1EACD6" w:rsidR="00E61E3E" w:rsidRDefault="00E61E3E" w:rsidP="00E61E3E">
      <w:pPr>
        <w:pStyle w:val="1Tablecaption"/>
        <w:keepNext/>
        <w:keepLines/>
      </w:pPr>
      <w:bookmarkStart w:id="1757" w:name="_Ref392440333"/>
      <w:bookmarkStart w:id="1758" w:name="_Toc394582238"/>
      <w:bookmarkStart w:id="1759" w:name="_Toc418946212"/>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2</w:t>
      </w:r>
      <w:r>
        <w:fldChar w:fldCharType="end"/>
      </w:r>
      <w:bookmarkEnd w:id="1757"/>
      <w:r>
        <w:t xml:space="preserve">   Class descriptions</w:t>
      </w:r>
      <w:bookmarkEnd w:id="1758"/>
      <w:bookmarkEnd w:id="1759"/>
    </w:p>
    <w:tbl>
      <w:tblPr>
        <w:tblStyle w:val="MyThesisTable"/>
        <w:tblW w:w="0" w:type="auto"/>
        <w:tblLook w:val="01E0" w:firstRow="1" w:lastRow="1" w:firstColumn="1" w:lastColumn="1" w:noHBand="0" w:noVBand="0"/>
      </w:tblPr>
      <w:tblGrid>
        <w:gridCol w:w="1346"/>
        <w:gridCol w:w="7873"/>
      </w:tblGrid>
      <w:tr w:rsidR="00E61E3E" w:rsidRPr="0002729A" w14:paraId="54D8048B" w14:textId="77777777" w:rsidTr="00C90DAE">
        <w:trPr>
          <w:cnfStyle w:val="100000000000" w:firstRow="1" w:lastRow="0" w:firstColumn="0" w:lastColumn="0" w:oddVBand="0" w:evenVBand="0" w:oddHBand="0" w:evenHBand="0" w:firstRowFirstColumn="0" w:firstRowLastColumn="0" w:lastRowFirstColumn="0" w:lastRowLastColumn="0"/>
        </w:trPr>
        <w:tc>
          <w:tcPr>
            <w:tcW w:w="1346" w:type="dxa"/>
          </w:tcPr>
          <w:p w14:paraId="5C44B2B3" w14:textId="77777777" w:rsidR="00E61E3E" w:rsidRPr="008E0C3A" w:rsidRDefault="00E61E3E" w:rsidP="008E0C3A">
            <w:pPr>
              <w:pStyle w:val="1TableText"/>
              <w:tabs>
                <w:tab w:val="num" w:pos="993"/>
              </w:tabs>
              <w:jc w:val="center"/>
            </w:pPr>
            <w:r w:rsidRPr="008E0C3A">
              <w:t>Class Name</w:t>
            </w:r>
          </w:p>
        </w:tc>
        <w:tc>
          <w:tcPr>
            <w:tcW w:w="7873" w:type="dxa"/>
          </w:tcPr>
          <w:p w14:paraId="52886002" w14:textId="77777777" w:rsidR="00E61E3E" w:rsidRPr="008E0C3A" w:rsidRDefault="00E61E3E" w:rsidP="008E0C3A">
            <w:pPr>
              <w:pStyle w:val="1TableText"/>
              <w:tabs>
                <w:tab w:val="num" w:pos="993"/>
              </w:tabs>
            </w:pPr>
            <w:r w:rsidRPr="008E0C3A">
              <w:t>Description</w:t>
            </w:r>
          </w:p>
        </w:tc>
      </w:tr>
      <w:tr w:rsidR="00E61E3E" w:rsidRPr="0002729A" w14:paraId="1FFD2F1C" w14:textId="77777777" w:rsidTr="00C90DAE">
        <w:tc>
          <w:tcPr>
            <w:tcW w:w="1346" w:type="dxa"/>
          </w:tcPr>
          <w:p w14:paraId="7E331DD6" w14:textId="77777777" w:rsidR="00E61E3E" w:rsidRPr="0002729A" w:rsidRDefault="00E61E3E" w:rsidP="008E0C3A">
            <w:pPr>
              <w:pStyle w:val="1TableText"/>
              <w:tabs>
                <w:tab w:val="num" w:pos="993"/>
              </w:tabs>
              <w:jc w:val="center"/>
            </w:pPr>
            <w:proofErr w:type="spellStart"/>
            <w:r>
              <w:t>Spekboom</w:t>
            </w:r>
            <w:proofErr w:type="spellEnd"/>
          </w:p>
        </w:tc>
        <w:tc>
          <w:tcPr>
            <w:tcW w:w="7873" w:type="dxa"/>
          </w:tcPr>
          <w:p w14:paraId="0A0C96AD" w14:textId="77777777" w:rsidR="00E61E3E" w:rsidRPr="008B03B5" w:rsidRDefault="00E61E3E" w:rsidP="008E0C3A">
            <w:pPr>
              <w:pStyle w:val="1TableText"/>
              <w:tabs>
                <w:tab w:val="num" w:pos="993"/>
              </w:tabs>
              <w:rPr>
                <w:i/>
              </w:rPr>
            </w:pPr>
            <w:r w:rsidRPr="008B03B5">
              <w:rPr>
                <w:i/>
              </w:rPr>
              <w:t xml:space="preserve">P. </w:t>
            </w:r>
            <w:proofErr w:type="spellStart"/>
            <w:r w:rsidRPr="008B03B5">
              <w:rPr>
                <w:i/>
              </w:rPr>
              <w:t>afra</w:t>
            </w:r>
            <w:proofErr w:type="spellEnd"/>
          </w:p>
        </w:tc>
      </w:tr>
      <w:tr w:rsidR="00E61E3E" w:rsidRPr="0002729A" w14:paraId="7AFED8A3" w14:textId="77777777" w:rsidTr="00C90DAE">
        <w:tc>
          <w:tcPr>
            <w:tcW w:w="1346" w:type="dxa"/>
          </w:tcPr>
          <w:p w14:paraId="4F050ADB" w14:textId="77777777" w:rsidR="00E61E3E" w:rsidRPr="0002729A" w:rsidRDefault="00E61E3E" w:rsidP="008E0C3A">
            <w:pPr>
              <w:pStyle w:val="1TableText"/>
              <w:tabs>
                <w:tab w:val="num" w:pos="993"/>
              </w:tabs>
              <w:jc w:val="center"/>
            </w:pPr>
            <w:r>
              <w:t>Tree</w:t>
            </w:r>
          </w:p>
        </w:tc>
        <w:tc>
          <w:tcPr>
            <w:tcW w:w="7873" w:type="dxa"/>
          </w:tcPr>
          <w:p w14:paraId="0F7E4A8E" w14:textId="77777777" w:rsidR="00E61E3E" w:rsidRPr="0002729A" w:rsidRDefault="00E61E3E" w:rsidP="008E0C3A">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r w:rsidRPr="007250D2">
              <w:rPr>
                <w:i/>
              </w:rPr>
              <w:t xml:space="preserve">P. </w:t>
            </w:r>
            <w:proofErr w:type="spellStart"/>
            <w:r w:rsidRPr="007250D2">
              <w:rPr>
                <w:i/>
              </w:rPr>
              <w:t>afra</w:t>
            </w:r>
            <w:proofErr w:type="spellEnd"/>
            <w:r w:rsidRPr="007250D2">
              <w:t>.</w:t>
            </w:r>
          </w:p>
        </w:tc>
      </w:tr>
      <w:tr w:rsidR="00E61E3E" w:rsidRPr="0002729A" w14:paraId="0B7870D3" w14:textId="77777777" w:rsidTr="00C90DAE">
        <w:tc>
          <w:tcPr>
            <w:tcW w:w="1346" w:type="dxa"/>
          </w:tcPr>
          <w:p w14:paraId="1DC9E81E" w14:textId="77777777" w:rsidR="00E61E3E" w:rsidRPr="0002729A" w:rsidRDefault="00E61E3E" w:rsidP="008E0C3A">
            <w:pPr>
              <w:pStyle w:val="1TableText"/>
              <w:tabs>
                <w:tab w:val="num" w:pos="993"/>
              </w:tabs>
              <w:jc w:val="center"/>
            </w:pPr>
            <w:r>
              <w:t>Background</w:t>
            </w:r>
          </w:p>
        </w:tc>
        <w:tc>
          <w:tcPr>
            <w:tcW w:w="7873" w:type="dxa"/>
          </w:tcPr>
          <w:p w14:paraId="65DA86F6" w14:textId="77777777" w:rsidR="00E61E3E" w:rsidRPr="0002729A" w:rsidRDefault="00E61E3E" w:rsidP="008E0C3A">
            <w:pPr>
              <w:pStyle w:val="1TableText"/>
              <w:tabs>
                <w:tab w:val="num" w:pos="993"/>
              </w:tabs>
            </w:pPr>
            <w:r>
              <w:t>Bare ground, small shrubs, herbs and anything else not included in the first two classes.</w:t>
            </w:r>
          </w:p>
        </w:tc>
      </w:tr>
    </w:tbl>
    <w:p w14:paraId="268CFFE2" w14:textId="77777777" w:rsidR="00E61E3E" w:rsidRDefault="00E61E3E" w:rsidP="00E61E3E">
      <w:pPr>
        <w:spacing w:line="360" w:lineRule="auto"/>
        <w:jc w:val="both"/>
      </w:pPr>
    </w:p>
    <w:p w14:paraId="0A41418B" w14:textId="47D97F18" w:rsidR="00E61E3E" w:rsidRDefault="00B106FD" w:rsidP="00E61E3E">
      <w:pPr>
        <w:spacing w:line="360" w:lineRule="auto"/>
        <w:jc w:val="both"/>
      </w:pPr>
      <w:r>
        <w:lastRenderedPageBreak/>
        <w:t xml:space="preserve">We adopted a labelling scheme of three classes as described in </w:t>
      </w:r>
      <w:r>
        <w:fldChar w:fldCharType="begin"/>
      </w:r>
      <w:r>
        <w:instrText xml:space="preserve"> REF _Ref392440333 \h </w:instrText>
      </w:r>
      <w:r>
        <w:fldChar w:fldCharType="separate"/>
      </w:r>
      <w:r w:rsidR="007701D5">
        <w:t xml:space="preserve">Table </w:t>
      </w:r>
      <w:r w:rsidR="007701D5">
        <w:rPr>
          <w:noProof/>
        </w:rPr>
        <w:t>4</w:t>
      </w:r>
      <w:r w:rsidR="007701D5">
        <w:t>.</w:t>
      </w:r>
      <w:r w:rsidR="007701D5">
        <w:rPr>
          <w:noProof/>
        </w:rPr>
        <w:t>2</w:t>
      </w:r>
      <w:r>
        <w:fldChar w:fldCharType="end"/>
      </w:r>
      <w:r>
        <w:t xml:space="preserve">.  </w:t>
      </w:r>
      <w:r w:rsidR="00E61E3E">
        <w:t>While canopy cover mapping is in essence a two class problem (</w:t>
      </w:r>
      <w:r w:rsidR="00E61E3E" w:rsidRPr="007250D2">
        <w:rPr>
          <w:i/>
        </w:rPr>
        <w:t xml:space="preserve">P. </w:t>
      </w:r>
      <w:proofErr w:type="spellStart"/>
      <w:r w:rsidR="00E61E3E" w:rsidRPr="007250D2">
        <w:rPr>
          <w:i/>
        </w:rPr>
        <w:t>afra</w:t>
      </w:r>
      <w:proofErr w:type="spellEnd"/>
      <w:r w:rsidR="00E61E3E">
        <w:t xml:space="preserve"> and everything else), the addition of the third Tree class provided a number of advantages in designing the classifier.  By merging multiple classes into a single class, the ability to adjust the priors of individual merged classes is lost.  The class priors, or “weights”, control the relative emphasis the classifier places on identifying each class correctly </w:t>
      </w:r>
      <w:r w:rsidR="00E61E3E">
        <w:fldChar w:fldCharType="begin" w:fldLock="1"/>
      </w:r>
      <w:r w:rsidR="005708E9">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&amp; Mingzhou 2009)", "plainTextFormattedCitation" : "(Mingguo, Qianguo &amp; Mingzhou 2009)", "previouslyFormattedCitation" : "(Mingguo, Qianguo &amp; Mingzhou 2009)" }, "properties" : { "noteIndex" : 0 }, "schema" : "https://github.com/citation-style-language/schema/raw/master/csl-citation.json" }</w:instrText>
      </w:r>
      <w:r w:rsidR="00E61E3E">
        <w:fldChar w:fldCharType="separate"/>
      </w:r>
      <w:r w:rsidR="00E61E3E" w:rsidRPr="00EC3DC3">
        <w:rPr>
          <w:noProof/>
        </w:rPr>
        <w:t>(Mingguo, Qianguo &amp; Mingzhou 2009)</w:t>
      </w:r>
      <w:r w:rsidR="00E61E3E">
        <w:fldChar w:fldCharType="end"/>
      </w:r>
      <w:r w:rsidR="00E61E3E">
        <w:t xml:space="preserve">.  The differentiation of </w:t>
      </w:r>
      <w:r w:rsidR="00E61E3E" w:rsidRPr="00FD38BB">
        <w:rPr>
          <w:i/>
        </w:rPr>
        <w:t xml:space="preserve">P. </w:t>
      </w:r>
      <w:proofErr w:type="spellStart"/>
      <w:r w:rsidR="00E61E3E" w:rsidRPr="00FD38BB">
        <w:rPr>
          <w:i/>
        </w:rPr>
        <w:t>afra</w:t>
      </w:r>
      <w:proofErr w:type="spellEnd"/>
      <w:r w:rsidR="00E61E3E">
        <w:t xml:space="preserve"> from trees is a particularly challenging part of the problem due to their spectral and textural similarity.  Thus the addition of the Tree class is useful, as it allows control over the classification accuracy of trees relative to the other classes.  The descriptive power or complexity of the classifier is also improved by including the extra class, given sufficient training data.  Rather than modelling only two classes, the classifier is now modelling three classes which improves its ability to approximate complex decision boundaries, especially in the vicinity of the problematic Tree - </w:t>
      </w:r>
      <w:proofErr w:type="spellStart"/>
      <w:r w:rsidR="00E61E3E">
        <w:t>Spekboom</w:t>
      </w:r>
      <w:proofErr w:type="spellEnd"/>
      <w:r w:rsidR="00E61E3E">
        <w:t xml:space="preserve"> overlap.  It can be seen as a kind of classifier combination where multi-modal data is handled with a combination of per-mode classifiers </w:t>
      </w:r>
      <w:r w:rsidR="00E61E3E">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E61E3E">
        <w:fldChar w:fldCharType="separate"/>
      </w:r>
      <w:r w:rsidR="00E61E3E" w:rsidRPr="00EC3DC3">
        <w:rPr>
          <w:noProof/>
        </w:rPr>
        <w:t>(Jain, Duin &amp; Mao 2000)</w:t>
      </w:r>
      <w:r w:rsidR="00E61E3E">
        <w:fldChar w:fldCharType="end"/>
      </w:r>
      <w:r w:rsidR="00E61E3E">
        <w:t xml:space="preserve">.  Finally, the additional class provides greater diagnostic detail on the performance of the classifier.  For instance, in the three class confusion matrix, it can be seen if </w:t>
      </w:r>
      <w:proofErr w:type="spellStart"/>
      <w:r w:rsidR="00E61E3E">
        <w:t>Spekboom</w:t>
      </w:r>
      <w:proofErr w:type="spellEnd"/>
      <w:r w:rsidR="00E61E3E">
        <w:t xml:space="preserve"> is primarily being misclassified as Background or as Tree.  This diagnostic information is useful in adjusting classifier parameters to improve performance.  </w:t>
      </w:r>
    </w:p>
    <w:p w14:paraId="047C2D11" w14:textId="77777777" w:rsidR="00E61E3E" w:rsidRDefault="00E61E3E" w:rsidP="00E61E3E">
      <w:pPr>
        <w:spacing w:line="360" w:lineRule="auto"/>
        <w:jc w:val="both"/>
      </w:pPr>
    </w:p>
    <w:p w14:paraId="2AD9A82A" w14:textId="56A9D506" w:rsidR="00E61E3E" w:rsidRDefault="00E61E3E" w:rsidP="00E61E3E">
      <w:pPr>
        <w:spacing w:line="360" w:lineRule="auto"/>
        <w:jc w:val="both"/>
      </w:pPr>
      <w:r>
        <w:t xml:space="preserve">Classifier training data was obtained by visual discrimination and hand labelling of images.  RGB and CIR images were used side by side in this exercise.  Objects belonging to the various classes were delineated with polygons as shown in </w:t>
      </w:r>
      <w:r>
        <w:fldChar w:fldCharType="begin"/>
      </w:r>
      <w:r>
        <w:instrText xml:space="preserve"> REF _Ref392445255 \h </w:instrText>
      </w:r>
      <w:r>
        <w:fldChar w:fldCharType="separate"/>
      </w:r>
      <w:r w:rsidR="007701D5">
        <w:t xml:space="preserve">Figure </w:t>
      </w:r>
      <w:r w:rsidR="007701D5">
        <w:rPr>
          <w:noProof/>
        </w:rPr>
        <w:t>4</w:t>
      </w:r>
      <w:r w:rsidR="007701D5">
        <w:t>.</w:t>
      </w:r>
      <w:r w:rsidR="007701D5">
        <w:rPr>
          <w:noProof/>
        </w:rPr>
        <w:t>4</w:t>
      </w:r>
      <w:r>
        <w:fldChar w:fldCharType="end"/>
      </w:r>
      <w:r>
        <w:t xml:space="preserve">.  Only objects where there was a reasonable degree of confidence of class membership were included in the ground truth.  Despite this, it is unavoidable that the ground truth contains some inaccuracies as it is not always easy to visually distinguish between the different classes.  Areas were selected to encompass variability in habitat and level of degradation.  This ground truth was however limited to the four images containing the field ground truth of </w:t>
      </w:r>
      <w:r>
        <w:fldChar w:fldCharType="begin"/>
      </w:r>
      <w:r>
        <w:instrText xml:space="preserve"> REF _Ref392343073 \h </w:instrText>
      </w:r>
      <w:r>
        <w:fldChar w:fldCharType="separate"/>
      </w:r>
      <w:ins w:id="1760" w:author="d j h" w:date="2015-05-09T14:47:00Z">
        <w:r w:rsidR="007701D5" w:rsidRPr="0002729A">
          <w:t xml:space="preserve">Table </w:t>
        </w:r>
        <w:r w:rsidR="007701D5">
          <w:rPr>
            <w:noProof/>
          </w:rPr>
          <w:t>4</w:t>
        </w:r>
        <w:r w:rsidR="007701D5">
          <w:t>.</w:t>
        </w:r>
        <w:r w:rsidR="007701D5">
          <w:rPr>
            <w:noProof/>
          </w:rPr>
          <w:t>1</w:t>
        </w:r>
      </w:ins>
      <w:del w:id="1761" w:author="d j h" w:date="2015-05-09T14:47:00Z">
        <w:r w:rsidR="00E92C8E" w:rsidRPr="0002729A" w:rsidDel="007701D5">
          <w:delText xml:space="preserve">Table </w:delText>
        </w:r>
        <w:r w:rsidR="00E92C8E" w:rsidDel="007701D5">
          <w:rPr>
            <w:noProof/>
          </w:rPr>
          <w:delText>4</w:delText>
        </w:r>
        <w:r w:rsidR="00E92C8E" w:rsidDel="007701D5">
          <w:delText>.</w:delText>
        </w:r>
        <w:r w:rsidR="00E92C8E" w:rsidDel="007701D5">
          <w:rPr>
            <w:noProof/>
          </w:rPr>
          <w:delText>1</w:delText>
        </w:r>
      </w:del>
      <w:r>
        <w:fldChar w:fldCharType="end"/>
      </w:r>
      <w:r>
        <w:t xml:space="preserve">.  The total number polygons and pixels ground </w:t>
      </w:r>
      <w:proofErr w:type="spellStart"/>
      <w:r>
        <w:t>truthed</w:t>
      </w:r>
      <w:proofErr w:type="spellEnd"/>
      <w:r>
        <w:t xml:space="preserve"> for each class is shown in </w:t>
      </w:r>
      <w:r>
        <w:fldChar w:fldCharType="begin"/>
      </w:r>
      <w:r>
        <w:instrText xml:space="preserve"> REF _Ref392530242 \h </w:instrText>
      </w:r>
      <w:r>
        <w:fldChar w:fldCharType="separate"/>
      </w:r>
      <w:r w:rsidR="007701D5">
        <w:t xml:space="preserve">Table </w:t>
      </w:r>
      <w:r w:rsidR="007701D5">
        <w:rPr>
          <w:noProof/>
        </w:rPr>
        <w:t>4</w:t>
      </w:r>
      <w:r w:rsidR="007701D5">
        <w:t>.</w:t>
      </w:r>
      <w:r w:rsidR="007701D5">
        <w:rPr>
          <w:noProof/>
        </w:rPr>
        <w:t>3</w:t>
      </w:r>
      <w:r>
        <w:fldChar w:fldCharType="end"/>
      </w:r>
      <w:r>
        <w:t xml:space="preserve">.  </w:t>
      </w:r>
      <w:r w:rsidR="00317716">
        <w:t xml:space="preserve">This data set is referred to as the </w:t>
      </w:r>
      <w:r w:rsidR="008C2358">
        <w:t>“</w:t>
      </w:r>
      <w:r w:rsidR="00317716">
        <w:t>image ground truth</w:t>
      </w:r>
      <w:r w:rsidR="008C2358">
        <w:t>”</w:t>
      </w:r>
      <w:r w:rsidR="00317716">
        <w:t>.</w:t>
      </w:r>
      <w:r>
        <w:t xml:space="preserve"> </w:t>
      </w:r>
    </w:p>
    <w:p w14:paraId="7B151591" w14:textId="77777777" w:rsidR="0066157F" w:rsidRDefault="0066157F" w:rsidP="00E61E3E">
      <w:pPr>
        <w:spacing w:line="360" w:lineRule="auto"/>
        <w:jc w:val="both"/>
      </w:pPr>
    </w:p>
    <w:p w14:paraId="72E9525C" w14:textId="77777777" w:rsidR="00E61E3E" w:rsidRDefault="00E61E3E" w:rsidP="00E61E3E">
      <w:pPr>
        <w:keepNext/>
        <w:spacing w:line="360" w:lineRule="auto"/>
        <w:jc w:val="both"/>
      </w:pPr>
      <w:r>
        <w:rPr>
          <w:noProof/>
          <w:lang w:val="en-ZA" w:eastAsia="en-ZA"/>
        </w:rPr>
        <w:lastRenderedPageBreak/>
        <w:drawing>
          <wp:inline distT="0" distB="0" distL="0" distR="0" wp14:anchorId="3617C973" wp14:editId="49981B84">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C0988D5" w14:textId="31308593" w:rsidR="00E61E3E" w:rsidRDefault="00E61E3E" w:rsidP="00E61E3E">
      <w:pPr>
        <w:pStyle w:val="Caption"/>
        <w:jc w:val="both"/>
      </w:pPr>
      <w:bookmarkStart w:id="1762" w:name="_Ref392445255"/>
      <w:bookmarkStart w:id="1763" w:name="_Toc394582258"/>
      <w:bookmarkStart w:id="1764" w:name="_Toc418946234"/>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4</w:t>
      </w:r>
      <w:r>
        <w:fldChar w:fldCharType="end"/>
      </w:r>
      <w:bookmarkEnd w:id="1762"/>
      <w:r>
        <w:t xml:space="preserve">  Hand labelled ground truth</w:t>
      </w:r>
      <w:bookmarkEnd w:id="1763"/>
      <w:bookmarkEnd w:id="1764"/>
    </w:p>
    <w:p w14:paraId="14D3457F" w14:textId="77777777" w:rsidR="00E61E3E" w:rsidRDefault="00E61E3E" w:rsidP="00E61E3E">
      <w:pPr>
        <w:spacing w:line="360" w:lineRule="auto"/>
        <w:jc w:val="both"/>
      </w:pPr>
    </w:p>
    <w:p w14:paraId="081DE531" w14:textId="0C38F71B" w:rsidR="00E61E3E" w:rsidRDefault="00E61E3E" w:rsidP="00E61E3E">
      <w:pPr>
        <w:pStyle w:val="1Tablecaption"/>
      </w:pPr>
      <w:bookmarkStart w:id="1765" w:name="_Ref392530242"/>
      <w:bookmarkStart w:id="1766" w:name="_Toc394582239"/>
      <w:bookmarkStart w:id="1767" w:name="_Toc418946213"/>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3</w:t>
      </w:r>
      <w:r>
        <w:fldChar w:fldCharType="end"/>
      </w:r>
      <w:bookmarkEnd w:id="1765"/>
      <w:r>
        <w:t xml:space="preserve">   </w:t>
      </w:r>
      <w:r w:rsidR="00317716">
        <w:t>Image g</w:t>
      </w:r>
      <w:r>
        <w:t>round truth size</w:t>
      </w:r>
      <w:bookmarkEnd w:id="1766"/>
      <w:bookmarkEnd w:id="1767"/>
    </w:p>
    <w:tbl>
      <w:tblPr>
        <w:tblStyle w:val="MyThesisTable"/>
        <w:tblW w:w="0" w:type="auto"/>
        <w:tblLook w:val="01E0" w:firstRow="1" w:lastRow="1" w:firstColumn="1" w:lastColumn="1" w:noHBand="0" w:noVBand="0"/>
      </w:tblPr>
      <w:tblGrid>
        <w:gridCol w:w="1124"/>
        <w:gridCol w:w="937"/>
        <w:gridCol w:w="750"/>
      </w:tblGrid>
      <w:tr w:rsidR="00E61E3E" w:rsidRPr="0002729A" w14:paraId="563256C6" w14:textId="77777777" w:rsidTr="00C90DAE">
        <w:trPr>
          <w:cnfStyle w:val="100000000000" w:firstRow="1" w:lastRow="0" w:firstColumn="0" w:lastColumn="0" w:oddVBand="0" w:evenVBand="0" w:oddHBand="0" w:evenHBand="0" w:firstRowFirstColumn="0" w:firstRowLastColumn="0" w:lastRowFirstColumn="0" w:lastRowLastColumn="0"/>
        </w:trPr>
        <w:tc>
          <w:tcPr>
            <w:tcW w:w="0" w:type="auto"/>
          </w:tcPr>
          <w:p w14:paraId="7DEE4A49" w14:textId="77777777" w:rsidR="00E61E3E" w:rsidRPr="008E0C3A" w:rsidRDefault="00E61E3E" w:rsidP="00856960">
            <w:pPr>
              <w:pStyle w:val="1TableText"/>
              <w:tabs>
                <w:tab w:val="num" w:pos="993"/>
              </w:tabs>
              <w:jc w:val="center"/>
            </w:pPr>
            <w:r w:rsidRPr="008E0C3A">
              <w:t>Class Name</w:t>
            </w:r>
          </w:p>
        </w:tc>
        <w:tc>
          <w:tcPr>
            <w:tcW w:w="0" w:type="auto"/>
          </w:tcPr>
          <w:p w14:paraId="39A4C948" w14:textId="77777777" w:rsidR="00E61E3E" w:rsidRPr="008E0C3A" w:rsidRDefault="00E61E3E" w:rsidP="00856960">
            <w:pPr>
              <w:pStyle w:val="1TableText"/>
              <w:tabs>
                <w:tab w:val="num" w:pos="993"/>
              </w:tabs>
            </w:pPr>
            <w:r w:rsidRPr="008E0C3A">
              <w:t>Polygons</w:t>
            </w:r>
          </w:p>
        </w:tc>
        <w:tc>
          <w:tcPr>
            <w:tcW w:w="0" w:type="auto"/>
          </w:tcPr>
          <w:p w14:paraId="01CAA541" w14:textId="77777777" w:rsidR="00E61E3E" w:rsidRPr="008E0C3A" w:rsidRDefault="00E61E3E" w:rsidP="00856960">
            <w:pPr>
              <w:pStyle w:val="1TableText"/>
              <w:tabs>
                <w:tab w:val="num" w:pos="993"/>
              </w:tabs>
            </w:pPr>
            <w:r w:rsidRPr="008E0C3A">
              <w:t>Pixels</w:t>
            </w:r>
          </w:p>
        </w:tc>
      </w:tr>
      <w:tr w:rsidR="00E61E3E" w:rsidRPr="0002729A" w14:paraId="10DF9832" w14:textId="77777777" w:rsidTr="00C90DAE">
        <w:tc>
          <w:tcPr>
            <w:tcW w:w="0" w:type="auto"/>
          </w:tcPr>
          <w:p w14:paraId="6437D18E" w14:textId="77777777" w:rsidR="00E61E3E" w:rsidRPr="0002729A" w:rsidRDefault="00E61E3E" w:rsidP="00856960">
            <w:pPr>
              <w:pStyle w:val="1TableText"/>
              <w:tabs>
                <w:tab w:val="num" w:pos="993"/>
              </w:tabs>
              <w:jc w:val="center"/>
            </w:pPr>
            <w:proofErr w:type="spellStart"/>
            <w:r>
              <w:t>Spekboom</w:t>
            </w:r>
            <w:proofErr w:type="spellEnd"/>
          </w:p>
        </w:tc>
        <w:tc>
          <w:tcPr>
            <w:tcW w:w="0" w:type="auto"/>
          </w:tcPr>
          <w:p w14:paraId="4C6F2D72" w14:textId="77777777" w:rsidR="00E61E3E" w:rsidRPr="001B4FC7" w:rsidRDefault="00E61E3E" w:rsidP="00856960">
            <w:pPr>
              <w:pStyle w:val="1TableText"/>
              <w:tabs>
                <w:tab w:val="num" w:pos="993"/>
              </w:tabs>
            </w:pPr>
            <w:r>
              <w:t>52</w:t>
            </w:r>
          </w:p>
        </w:tc>
        <w:tc>
          <w:tcPr>
            <w:tcW w:w="0" w:type="auto"/>
          </w:tcPr>
          <w:p w14:paraId="602F47BA" w14:textId="77777777" w:rsidR="00E61E3E" w:rsidRPr="001B4FC7" w:rsidRDefault="00E61E3E" w:rsidP="00856960">
            <w:pPr>
              <w:pStyle w:val="1TableText"/>
              <w:tabs>
                <w:tab w:val="num" w:pos="993"/>
              </w:tabs>
            </w:pPr>
            <w:r w:rsidRPr="00E23543">
              <w:t>27260</w:t>
            </w:r>
          </w:p>
        </w:tc>
      </w:tr>
      <w:tr w:rsidR="00E61E3E" w:rsidRPr="0002729A" w14:paraId="4496A0B5" w14:textId="77777777" w:rsidTr="00C90DAE">
        <w:tc>
          <w:tcPr>
            <w:tcW w:w="0" w:type="auto"/>
          </w:tcPr>
          <w:p w14:paraId="6CDE5FAC" w14:textId="77777777" w:rsidR="00E61E3E" w:rsidRPr="0002729A" w:rsidRDefault="00E61E3E" w:rsidP="00856960">
            <w:pPr>
              <w:pStyle w:val="1TableText"/>
              <w:tabs>
                <w:tab w:val="num" w:pos="993"/>
              </w:tabs>
              <w:jc w:val="center"/>
            </w:pPr>
            <w:r>
              <w:t>Tree</w:t>
            </w:r>
          </w:p>
        </w:tc>
        <w:tc>
          <w:tcPr>
            <w:tcW w:w="0" w:type="auto"/>
          </w:tcPr>
          <w:p w14:paraId="2A093B74" w14:textId="77777777" w:rsidR="00E61E3E" w:rsidRPr="0002729A" w:rsidRDefault="00E61E3E" w:rsidP="00856960">
            <w:pPr>
              <w:pStyle w:val="1TableText"/>
              <w:tabs>
                <w:tab w:val="num" w:pos="993"/>
              </w:tabs>
            </w:pPr>
            <w:r>
              <w:t>64</w:t>
            </w:r>
          </w:p>
        </w:tc>
        <w:tc>
          <w:tcPr>
            <w:tcW w:w="0" w:type="auto"/>
          </w:tcPr>
          <w:p w14:paraId="3F3A8F42" w14:textId="77777777" w:rsidR="00E61E3E" w:rsidRPr="0002729A" w:rsidRDefault="00E61E3E" w:rsidP="00856960">
            <w:pPr>
              <w:pStyle w:val="1TableText"/>
              <w:tabs>
                <w:tab w:val="num" w:pos="993"/>
              </w:tabs>
            </w:pPr>
            <w:r w:rsidRPr="00E23543">
              <w:t>3357</w:t>
            </w:r>
          </w:p>
        </w:tc>
      </w:tr>
      <w:tr w:rsidR="00E61E3E" w:rsidRPr="0002729A" w14:paraId="4A09DFFE" w14:textId="77777777" w:rsidTr="00C90DAE">
        <w:tc>
          <w:tcPr>
            <w:tcW w:w="0" w:type="auto"/>
            <w:tcBorders>
              <w:bottom w:val="single" w:sz="12" w:space="0" w:color="000000" w:themeColor="text1"/>
            </w:tcBorders>
          </w:tcPr>
          <w:p w14:paraId="61A00F67" w14:textId="77777777" w:rsidR="00E61E3E" w:rsidRPr="0002729A" w:rsidRDefault="00E61E3E" w:rsidP="00856960">
            <w:pPr>
              <w:pStyle w:val="1TableText"/>
              <w:tabs>
                <w:tab w:val="num" w:pos="993"/>
              </w:tabs>
              <w:jc w:val="center"/>
            </w:pPr>
            <w:r>
              <w:t>Background</w:t>
            </w:r>
          </w:p>
        </w:tc>
        <w:tc>
          <w:tcPr>
            <w:tcW w:w="0" w:type="auto"/>
            <w:tcBorders>
              <w:bottom w:val="single" w:sz="12" w:space="0" w:color="000000" w:themeColor="text1"/>
            </w:tcBorders>
          </w:tcPr>
          <w:p w14:paraId="547BBF7A" w14:textId="77777777" w:rsidR="00E61E3E" w:rsidRPr="0002729A" w:rsidRDefault="00E61E3E" w:rsidP="00856960">
            <w:pPr>
              <w:pStyle w:val="1TableText"/>
              <w:tabs>
                <w:tab w:val="num" w:pos="993"/>
              </w:tabs>
            </w:pPr>
            <w:r>
              <w:t>44</w:t>
            </w:r>
          </w:p>
        </w:tc>
        <w:tc>
          <w:tcPr>
            <w:tcW w:w="0" w:type="auto"/>
            <w:tcBorders>
              <w:bottom w:val="single" w:sz="12" w:space="0" w:color="000000" w:themeColor="text1"/>
            </w:tcBorders>
          </w:tcPr>
          <w:p w14:paraId="2A6D9C17" w14:textId="77777777" w:rsidR="00E61E3E" w:rsidRPr="0002729A" w:rsidRDefault="00E61E3E" w:rsidP="00856960">
            <w:pPr>
              <w:pStyle w:val="1TableText"/>
              <w:tabs>
                <w:tab w:val="num" w:pos="993"/>
              </w:tabs>
            </w:pPr>
            <w:r w:rsidRPr="00E23543">
              <w:t>182044</w:t>
            </w:r>
          </w:p>
        </w:tc>
      </w:tr>
      <w:tr w:rsidR="00E61E3E" w:rsidRPr="0002729A" w14:paraId="07AA1114" w14:textId="77777777" w:rsidTr="00C90DAE">
        <w:tc>
          <w:tcPr>
            <w:tcW w:w="0" w:type="auto"/>
            <w:tcBorders>
              <w:top w:val="single" w:sz="12" w:space="0" w:color="000000" w:themeColor="text1"/>
              <w:bottom w:val="single" w:sz="12" w:space="0" w:color="000000" w:themeColor="text1"/>
            </w:tcBorders>
          </w:tcPr>
          <w:p w14:paraId="77E2F19B" w14:textId="77777777" w:rsidR="00E61E3E" w:rsidRPr="001B4FC7" w:rsidRDefault="00E61E3E" w:rsidP="008569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585BBB72" w14:textId="77777777" w:rsidR="00E61E3E" w:rsidRPr="001B4FC7" w:rsidRDefault="00E61E3E" w:rsidP="008569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5232F33B" w14:textId="77777777" w:rsidR="00E61E3E" w:rsidRPr="001B4FC7" w:rsidRDefault="00E61E3E" w:rsidP="00856960">
            <w:pPr>
              <w:pStyle w:val="1TableText"/>
              <w:tabs>
                <w:tab w:val="num" w:pos="993"/>
              </w:tabs>
              <w:rPr>
                <w:b/>
              </w:rPr>
            </w:pPr>
            <w:r w:rsidRPr="00E23543">
              <w:rPr>
                <w:b/>
              </w:rPr>
              <w:t>212661</w:t>
            </w:r>
          </w:p>
        </w:tc>
      </w:tr>
    </w:tbl>
    <w:p w14:paraId="225DDC4C" w14:textId="77777777" w:rsidR="00FD2154" w:rsidRDefault="00FD2154"/>
    <w:p w14:paraId="05D913A6" w14:textId="77777777" w:rsidR="00E61E3E" w:rsidRDefault="00E61E3E"/>
    <w:p w14:paraId="73D37815" w14:textId="77777777" w:rsidR="00871986" w:rsidRDefault="00871986" w:rsidP="00871986">
      <w:pPr>
        <w:pStyle w:val="Heading2"/>
      </w:pPr>
      <w:bookmarkStart w:id="1768" w:name="_Toc394607653"/>
      <w:bookmarkStart w:id="1769" w:name="_Toc418946190"/>
      <w:r>
        <w:t>METHODOLOGY</w:t>
      </w:r>
      <w:bookmarkEnd w:id="1768"/>
      <w:bookmarkEnd w:id="1769"/>
    </w:p>
    <w:p w14:paraId="12B2A0FD" w14:textId="63DA03DF" w:rsidR="00891901" w:rsidRDefault="00385405" w:rsidP="00F319CF">
      <w:pPr>
        <w:spacing w:line="360" w:lineRule="auto"/>
        <w:jc w:val="both"/>
      </w:pPr>
      <w:r>
        <w:t xml:space="preserve">We followed a statistical pattern recognition approach to classify </w:t>
      </w:r>
      <w:r w:rsidRPr="00385405">
        <w:rPr>
          <w:i/>
        </w:rPr>
        <w:t xml:space="preserve">P. </w:t>
      </w:r>
      <w:proofErr w:type="spellStart"/>
      <w:r w:rsidRPr="00385405">
        <w:rPr>
          <w:i/>
        </w:rPr>
        <w:t>afra</w:t>
      </w:r>
      <w:proofErr w:type="spellEnd"/>
      <w:r>
        <w:t xml:space="preserve"> canopy.  </w:t>
      </w:r>
      <w:r w:rsidR="00FD48B9">
        <w:t>Our</w:t>
      </w:r>
      <w:r w:rsidR="00E734DF">
        <w:t xml:space="preserve"> pixel size of 0.5m, combined with the tendency of </w:t>
      </w:r>
      <w:r w:rsidR="00E734DF" w:rsidRPr="00E734DF">
        <w:rPr>
          <w:i/>
        </w:rPr>
        <w:t xml:space="preserve">P. </w:t>
      </w:r>
      <w:proofErr w:type="spellStart"/>
      <w:r w:rsidR="00E734DF" w:rsidRPr="00E734DF">
        <w:rPr>
          <w:i/>
        </w:rPr>
        <w:t>afra</w:t>
      </w:r>
      <w:proofErr w:type="spellEnd"/>
      <w:r w:rsidR="00E734DF">
        <w:t xml:space="preserve"> to grow in continuous stands meant that </w:t>
      </w:r>
      <w:r w:rsidR="00FD48B9">
        <w:t xml:space="preserve">there </w:t>
      </w:r>
      <w:r w:rsidR="00E734DF">
        <w:t xml:space="preserve">was little spectral mixing and pixels covering </w:t>
      </w:r>
      <w:r w:rsidR="00E734DF" w:rsidRPr="00E734DF">
        <w:rPr>
          <w:i/>
        </w:rPr>
        <w:t xml:space="preserve">P. </w:t>
      </w:r>
      <w:proofErr w:type="spellStart"/>
      <w:r w:rsidR="00E734DF" w:rsidRPr="00E734DF">
        <w:rPr>
          <w:i/>
        </w:rPr>
        <w:t>afra</w:t>
      </w:r>
      <w:proofErr w:type="spellEnd"/>
      <w:r w:rsidR="00E734DF">
        <w:t xml:space="preserve"> were relatively pure.  </w:t>
      </w:r>
      <w:r w:rsidR="00FD48B9">
        <w:t xml:space="preserve">This supported a </w:t>
      </w:r>
      <w:r w:rsidR="00523574">
        <w:t xml:space="preserve">hard </w:t>
      </w:r>
      <w:r w:rsidR="00FD48B9">
        <w:t>per-pixel classification approach as opposed to a soft classification</w:t>
      </w:r>
      <w:r w:rsidR="00523574">
        <w:t xml:space="preserve"> </w:t>
      </w:r>
      <w:r w:rsidR="00523574">
        <w:fldChar w:fldCharType="begin" w:fldLock="1"/>
      </w:r>
      <w:r w:rsidR="005708E9">
        <w: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instrText>
      </w:r>
      <w:r w:rsidR="00523574">
        <w:fldChar w:fldCharType="separate"/>
      </w:r>
      <w:r w:rsidR="00523574" w:rsidRPr="00523574">
        <w:rPr>
          <w:noProof/>
        </w:rPr>
        <w:t>(Xu et al. 2005)</w:t>
      </w:r>
      <w:r w:rsidR="00523574">
        <w:fldChar w:fldCharType="end"/>
      </w:r>
      <w:r w:rsidR="00FD48B9">
        <w:t xml:space="preserve"> or regression type approach that is often used in biomass estimation </w:t>
      </w:r>
      <w:r w:rsidR="00FD48B9">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rsidR="00FD48B9">
        <w:fldChar w:fldCharType="separate"/>
      </w:r>
      <w:r w:rsidR="00FD48B9" w:rsidRPr="00FD48B9">
        <w:rPr>
          <w:noProof/>
        </w:rPr>
        <w:t>(Eisfelder, Kuenzer &amp; Dech 2012; Lu 2006)</w:t>
      </w:r>
      <w:r w:rsidR="00FD48B9">
        <w:fldChar w:fldCharType="end"/>
      </w:r>
      <w:r w:rsidR="00FD48B9">
        <w:t xml:space="preserve">.  The fractional </w:t>
      </w:r>
      <w:r w:rsidR="002922A9">
        <w:t xml:space="preserve">canopy </w:t>
      </w:r>
      <w:r w:rsidR="00FD48B9">
        <w:t xml:space="preserve">cover was then determined as the portion of pixels classified as </w:t>
      </w:r>
      <w:r w:rsidR="00FD48B9" w:rsidRPr="0094075F">
        <w:rPr>
          <w:i/>
        </w:rPr>
        <w:t xml:space="preserve">P. </w:t>
      </w:r>
      <w:proofErr w:type="spellStart"/>
      <w:r w:rsidR="00FD48B9" w:rsidRPr="0094075F">
        <w:rPr>
          <w:i/>
        </w:rPr>
        <w:t>afra</w:t>
      </w:r>
      <w:proofErr w:type="spellEnd"/>
      <w:r w:rsidR="00FD48B9">
        <w:t xml:space="preserve"> over an area of interest.  </w:t>
      </w:r>
      <w:r w:rsidR="002454FA">
        <w:t xml:space="preserve">Object based approaches to </w:t>
      </w:r>
      <w:r w:rsidR="00F319CF">
        <w:t xml:space="preserve">image </w:t>
      </w:r>
      <w:r w:rsidR="002454FA">
        <w:t xml:space="preserve">classification, where homogenous objects are first segmented and then classified as a whole, are receiving a lot of attention.  </w:t>
      </w:r>
      <w:r w:rsidR="00F319CF">
        <w:t xml:space="preserve">These approaches are often favoured for VHR imagery because they are </w:t>
      </w:r>
      <w:r w:rsidR="00256028">
        <w:t>potentially</w:t>
      </w:r>
      <w:r w:rsidR="002454FA">
        <w:t xml:space="preserve"> </w:t>
      </w:r>
      <w:r w:rsidR="00F319CF">
        <w:t xml:space="preserve">able to </w:t>
      </w:r>
      <w:r w:rsidR="00256028">
        <w:t xml:space="preserve">better </w:t>
      </w:r>
      <w:r w:rsidR="002454FA">
        <w:t xml:space="preserve">exploit the additional </w:t>
      </w:r>
      <w:r w:rsidR="00AC044E">
        <w:t xml:space="preserve">spatial </w:t>
      </w:r>
      <w:r w:rsidR="002454FA">
        <w:t xml:space="preserve">information and deal with unwanted variation </w:t>
      </w:r>
      <w:r w:rsidR="00256028">
        <w:t>when</w:t>
      </w:r>
      <w:r w:rsidR="002454FA">
        <w:t xml:space="preserve"> compared to the </w:t>
      </w:r>
      <w:r w:rsidR="00F319CF">
        <w:t xml:space="preserve">more traditional </w:t>
      </w:r>
      <w:r w:rsidR="002454FA">
        <w:t>per-pixel approach</w:t>
      </w:r>
      <w:r w:rsidR="00256028">
        <w:t xml:space="preserve"> </w:t>
      </w:r>
      <w:r w:rsidR="00256028">
        <w:fldChar w:fldCharType="begin" w:fldLock="1"/>
      </w:r>
      <w:r w:rsidR="005708E9">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"page" : "799-811", "title" : "Object-based detailed vegetation classification with airborne high spatial resolution remote sensing imagery", "type" : "article-journal", "volume" : "72" }, "uris" : [ "http://www.mendeley.com/documents/?uuid=52ad742d-7f54-48cb-9bb3-e119ac598586" ] }, { "id" : "ITEM-2", "itemData" : { "DOI" : "10.14358/PERS.71.11.1285", "ISSN" : "0099-1112", "abstract" : "Since 1999, very high spatial resolution satellite data represent the surface of the Earth with more detail. How- ever, information extraction by per pixel multispectral classification techniques proves to be very complex owing to the internal variability increase in land-cover units and to the weakness of spectral resolution. Image segmenta- tion before classification was proposed as an alternative approach, but a large variety of segmentation algorithms were developed during the last 20 years, and a comparison of their implementation on very high spatial resolution images is necessary. In this study, four algorithms from the two main groups of segmentation algorithms (boundary- based and region-based) were evaluated and compared. In order to compare the algorithms, an evaluation of each algorithm was carried out with empirical discrepancy evaluation methods. This evaluation is carried out with a visual segmentation of Ikonos panchromatic images. The results show that the choice of parameters is very important and has a great influence on the segmentation results. The selected boundary-based algorithms are sensitive to the noise or texture. Better results are obtained with region- based algorithms, but a problem with the transition zones between the contrasted objects can be present.", "author" : [ { "dropping-particle" : "", "family" : "Carleer", "given" : "A.P.", "non-dropping-particle" : "", "parse-names" : false, "suffix" : "" }, { "dropping-particle" : "", "family" : "Debeir", "given" : "Olivier", "non-dropping-particle" : "", "parse-names" : false, "suffix" : "" }, { "dropping-particle" : "", "family" : "Wolff", "given" : "Eleonore", "non-dropping-particle" : "", "parse-names" : false, "suffix" : "" } ], "container-title" : "Photogrammetric Engineering &amp; Remote Sensing", "id" : "ITEM-2", "issue" : "11", "issued" : { "date-parts" : [ [ "2005", "11", "1" ] ] }, "page" : "1285-1294", "title" : "Assessment of very high spatial resolution satellite image segmentations", "type" : "article-journal", "volume" : "71" }, "uris" : [ "http://www.mendeley.com/documents/?uuid=6370998a-dd2b-41ce-96a3-7d51aa655839" ] } ], "mendeley" : { "formattedCitation" : "(Yu et al. 2006; Carleer, Debeir &amp; Wolff 2005)", "plainTextFormattedCitation" : "(Yu et al. 2006; Carleer, Debeir &amp; Wolff 2005)", "previouslyFormattedCitation" : "(Yu et al. 2006; Carleer, Debeir &amp; Wolff 2005)" }, "properties" : { "noteIndex" : 0 }, "schema" : "https://github.com/citation-style-language/schema/raw/master/csl-citation.json" }</w:instrText>
      </w:r>
      <w:r w:rsidR="00256028">
        <w:fldChar w:fldCharType="separate"/>
      </w:r>
      <w:r w:rsidR="00256028" w:rsidRPr="00256028">
        <w:rPr>
          <w:noProof/>
        </w:rPr>
        <w:t>(Yu et al. 2006; Carleer, Debeir &amp; Wolff 2005)</w:t>
      </w:r>
      <w:r w:rsidR="00256028">
        <w:fldChar w:fldCharType="end"/>
      </w:r>
      <w:r w:rsidR="002454FA">
        <w:t xml:space="preserve">.  </w:t>
      </w:r>
      <w:r w:rsidR="00256028">
        <w:t xml:space="preserve">The segmentation problem is however recognised as </w:t>
      </w:r>
      <w:r w:rsidR="00891901">
        <w:t xml:space="preserve">being poorly posed, requiring manual adjustment of parameters and being difficult to solve robustly </w:t>
      </w:r>
      <w:r w:rsidR="00891901">
        <w:fldChar w:fldCharType="begin" w:fldLock="1"/>
      </w:r>
      <w:r w:rsidR="005708E9">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rsidR="00891901">
        <w:fldChar w:fldCharType="separate"/>
      </w:r>
      <w:r w:rsidR="00891901" w:rsidRPr="00891901">
        <w:rPr>
          <w:noProof/>
        </w:rPr>
        <w:t>(Baraldi et al. 2010)</w:t>
      </w:r>
      <w:r w:rsidR="00891901">
        <w:fldChar w:fldCharType="end"/>
      </w:r>
      <w:r w:rsidR="00256028">
        <w:t xml:space="preserve">.  </w:t>
      </w:r>
      <w:r w:rsidR="00F319CF">
        <w:t xml:space="preserve">We </w:t>
      </w:r>
      <w:r w:rsidR="00891901">
        <w:t>followed</w:t>
      </w:r>
      <w:r w:rsidR="00F319CF">
        <w:t xml:space="preserve"> a pixel </w:t>
      </w:r>
      <w:r>
        <w:t xml:space="preserve">based </w:t>
      </w:r>
      <w:r w:rsidR="00F319CF">
        <w:t xml:space="preserve">approach </w:t>
      </w:r>
      <w:r w:rsidR="00891901">
        <w:t xml:space="preserve">as this </w:t>
      </w:r>
      <w:r w:rsidR="00F319CF">
        <w:t xml:space="preserve">gave us </w:t>
      </w:r>
      <w:r w:rsidR="00256028">
        <w:t>adequate</w:t>
      </w:r>
      <w:r w:rsidR="00F319CF">
        <w:t xml:space="preserve"> accuracy</w:t>
      </w:r>
      <w:r w:rsidR="00891901">
        <w:t xml:space="preserve"> and avoided the complexities and computation time associated with segmentation</w:t>
      </w:r>
      <w:r w:rsidR="00F319CF">
        <w:t xml:space="preserve">.  </w:t>
      </w:r>
      <w:r w:rsidR="002922A9">
        <w:t xml:space="preserve">Some vegetation has distinctive </w:t>
      </w:r>
      <w:proofErr w:type="spellStart"/>
      <w:r w:rsidR="002922A9">
        <w:lastRenderedPageBreak/>
        <w:t>phenological</w:t>
      </w:r>
      <w:proofErr w:type="spellEnd"/>
      <w:r w:rsidR="002922A9">
        <w:t xml:space="preserve"> variations which can be a useful source of information in distinguishing different species or measuring characteristics of a habitat such as degradation </w:t>
      </w:r>
      <w:r w:rsidR="002922A9">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2922A9">
        <w:fldChar w:fldCharType="separate"/>
      </w:r>
      <w:r w:rsidR="002922A9" w:rsidRPr="002922A9">
        <w:rPr>
          <w:noProof/>
        </w:rPr>
        <w:t>(Thompson et al. 2009)</w:t>
      </w:r>
      <w:r w:rsidR="002922A9">
        <w:fldChar w:fldCharType="end"/>
      </w:r>
      <w:r w:rsidR="002922A9">
        <w:t xml:space="preserve">.  </w:t>
      </w:r>
      <w:r w:rsidR="00B33B8A">
        <w:t xml:space="preserve">We were limited to a snapshot approach as there was only one set of aerial imagery available from NGI at the time of writing.  </w:t>
      </w:r>
    </w:p>
    <w:p w14:paraId="69D6B7FD" w14:textId="77777777" w:rsidR="00871986" w:rsidRDefault="00871986" w:rsidP="00F319CF">
      <w:pPr>
        <w:spacing w:line="360" w:lineRule="auto"/>
        <w:jc w:val="both"/>
      </w:pPr>
    </w:p>
    <w:p w14:paraId="6D5D59F2" w14:textId="77777777" w:rsidR="0076784E" w:rsidRDefault="0076784E" w:rsidP="0076784E">
      <w:pPr>
        <w:pStyle w:val="Heading2"/>
      </w:pPr>
      <w:bookmarkStart w:id="1770" w:name="_Toc394607654"/>
      <w:bookmarkStart w:id="1771" w:name="_Toc418946191"/>
      <w:r>
        <w:t>FEATURES</w:t>
      </w:r>
      <w:bookmarkEnd w:id="1770"/>
      <w:bookmarkEnd w:id="1771"/>
    </w:p>
    <w:p w14:paraId="31508E7A" w14:textId="624BA6E8" w:rsidR="002C69AD" w:rsidRDefault="002C69AD" w:rsidP="00F319CF">
      <w:pPr>
        <w:spacing w:line="360" w:lineRule="auto"/>
        <w:jc w:val="both"/>
      </w:pPr>
      <w:r w:rsidRPr="002C69AD">
        <w:rPr>
          <w:i/>
        </w:rPr>
        <w:t xml:space="preserve">P. </w:t>
      </w:r>
      <w:proofErr w:type="spellStart"/>
      <w:r w:rsidRPr="002C69AD">
        <w:rPr>
          <w:i/>
        </w:rPr>
        <w:t>afra</w:t>
      </w:r>
      <w:proofErr w:type="spellEnd"/>
      <w:r>
        <w:t xml:space="preserve"> </w:t>
      </w:r>
      <w:r w:rsidR="00CF7C56">
        <w:t xml:space="preserve">has a characteristic lime green colour </w:t>
      </w:r>
      <w:r w:rsidR="008C2358">
        <w:t>is</w:t>
      </w:r>
      <w:r w:rsidR="00CF7C56">
        <w:t xml:space="preserve"> evergreen.  </w:t>
      </w:r>
      <w:r w:rsidR="008C2358">
        <w:t xml:space="preserve">Somewhat fortuitously, the NGI imagery was captured in January, which is in the Little Karoo’s dry season.  This helped contrast the evergreen </w:t>
      </w:r>
      <w:r w:rsidR="008C2358" w:rsidRPr="00B33B8A">
        <w:rPr>
          <w:i/>
        </w:rPr>
        <w:t xml:space="preserve">P. </w:t>
      </w:r>
      <w:proofErr w:type="spellStart"/>
      <w:r w:rsidR="008C2358" w:rsidRPr="00B33B8A">
        <w:rPr>
          <w:i/>
        </w:rPr>
        <w:t>afra</w:t>
      </w:r>
      <w:proofErr w:type="spellEnd"/>
      <w:r w:rsidR="008C2358">
        <w:t xml:space="preserve"> against the relatively drier background vegetation.  </w:t>
      </w:r>
      <w:r w:rsidR="00CF7C56">
        <w:t>In a relatively undisturbed state, it</w:t>
      </w:r>
      <w:r>
        <w:t xml:space="preserve"> grow</w:t>
      </w:r>
      <w:r w:rsidR="00CF7C56">
        <w:t>s</w:t>
      </w:r>
      <w:r>
        <w:t xml:space="preserve"> in clumps consisting of many shrubs</w:t>
      </w:r>
      <w:r w:rsidR="00CF7C56">
        <w:t xml:space="preserve">, interspersed with occasional trees such as </w:t>
      </w:r>
      <w:proofErr w:type="spellStart"/>
      <w:r w:rsidR="00CF7C56" w:rsidRPr="00CF7C56">
        <w:rPr>
          <w:i/>
        </w:rPr>
        <w:t>Pappea</w:t>
      </w:r>
      <w:proofErr w:type="spellEnd"/>
      <w:r w:rsidR="00CF7C56">
        <w:t xml:space="preserve"> and </w:t>
      </w:r>
      <w:proofErr w:type="spellStart"/>
      <w:r w:rsidR="00CF7C56" w:rsidRPr="00CF7C56">
        <w:rPr>
          <w:i/>
        </w:rPr>
        <w:t>Euclea</w:t>
      </w:r>
      <w:proofErr w:type="spellEnd"/>
      <w:r>
        <w:t xml:space="preserve">.  </w:t>
      </w:r>
      <w:r w:rsidR="00CF7C56">
        <w:t>A set of 46 features that would aid in describing the</w:t>
      </w:r>
      <w:r w:rsidR="008C2358">
        <w:t>se</w:t>
      </w:r>
      <w:r w:rsidR="00CF7C56">
        <w:t xml:space="preserve"> visual characteristics of </w:t>
      </w:r>
      <w:r w:rsidR="00CF7C56" w:rsidRPr="00CF7C56">
        <w:rPr>
          <w:i/>
        </w:rPr>
        <w:t xml:space="preserve">P. </w:t>
      </w:r>
      <w:proofErr w:type="spellStart"/>
      <w:r w:rsidR="00CF7C56" w:rsidRPr="00CF7C56">
        <w:rPr>
          <w:i/>
        </w:rPr>
        <w:t>afra</w:t>
      </w:r>
      <w:proofErr w:type="spellEnd"/>
      <w:r w:rsidR="00CF7C56" w:rsidRPr="00CF7C56">
        <w:t xml:space="preserve"> </w:t>
      </w:r>
      <w:r w:rsidR="00CF7C56">
        <w:t xml:space="preserve">were evaluated.  The set included a fairly typical combination of spectral features, vegetation indices and texture features.  Similar features have been used in </w:t>
      </w:r>
      <w:r w:rsidR="00CF7C56">
        <w:fldChar w:fldCharType="begin" w:fldLock="1"/>
      </w:r>
      <w:r w:rsidR="005708E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CF7C56">
        <w:fldChar w:fldCharType="separate"/>
      </w:r>
      <w:r w:rsidR="00CF7C56" w:rsidRPr="001F56CD">
        <w:rPr>
          <w:noProof/>
        </w:rPr>
        <w:t xml:space="preserve">Li et al. </w:t>
      </w:r>
      <w:r w:rsidR="00CF7C56">
        <w:rPr>
          <w:noProof/>
        </w:rPr>
        <w:t>(</w:t>
      </w:r>
      <w:r w:rsidR="00CF7C56" w:rsidRPr="001F56CD">
        <w:rPr>
          <w:noProof/>
        </w:rPr>
        <w:t>2010)</w:t>
      </w:r>
      <w:r w:rsidR="00CF7C56">
        <w:fldChar w:fldCharType="end"/>
      </w:r>
      <w:r w:rsidR="00CF7C56">
        <w:t xml:space="preserve"> and </w:t>
      </w:r>
      <w:r w:rsidR="00CF7C56">
        <w:fldChar w:fldCharType="begin" w:fldLock="1"/>
      </w:r>
      <w:r w:rsidR="005708E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"manualFormatting"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rsidR="00CF7C56">
        <w:fldChar w:fldCharType="separate"/>
      </w:r>
      <w:r w:rsidR="00CF7C56" w:rsidRPr="001F56CD">
        <w:rPr>
          <w:noProof/>
        </w:rPr>
        <w:t xml:space="preserve">Trias-Sanz, Stamon &amp; Louchet </w:t>
      </w:r>
      <w:r w:rsidR="00CF7C56">
        <w:rPr>
          <w:noProof/>
        </w:rPr>
        <w:t>(</w:t>
      </w:r>
      <w:r w:rsidR="00CF7C56" w:rsidRPr="001F56CD">
        <w:rPr>
          <w:noProof/>
        </w:rPr>
        <w:t>2008)</w:t>
      </w:r>
      <w:r w:rsidR="00CF7C56">
        <w:fldChar w:fldCharType="end"/>
      </w:r>
      <w:r w:rsidR="00CF7C56">
        <w:t xml:space="preserve">.  </w:t>
      </w:r>
    </w:p>
    <w:p w14:paraId="7A76B802" w14:textId="77777777" w:rsidR="002C69AD" w:rsidRDefault="002C69AD" w:rsidP="00F319CF">
      <w:pPr>
        <w:spacing w:line="360" w:lineRule="auto"/>
        <w:jc w:val="both"/>
      </w:pPr>
    </w:p>
    <w:p w14:paraId="377E0ED3" w14:textId="4AB79A86" w:rsidR="001F56CD" w:rsidRDefault="00B32FEE" w:rsidP="00F319CF">
      <w:pPr>
        <w:spacing w:line="360" w:lineRule="auto"/>
        <w:jc w:val="both"/>
      </w:pPr>
      <w:r>
        <w:t xml:space="preserve">The features </w:t>
      </w:r>
      <w:r w:rsidR="002F3582">
        <w:t xml:space="preserve">we used </w:t>
      </w:r>
      <w:r>
        <w:t xml:space="preserve">can be </w:t>
      </w:r>
      <w:r w:rsidR="00183BD2">
        <w:t xml:space="preserve">separated into two broad categories: </w:t>
      </w:r>
      <w:r>
        <w:t xml:space="preserve">per-pixel and sliding window features.  The per-pixel features are found with </w:t>
      </w:r>
      <w:r w:rsidR="00735E66">
        <w:t xml:space="preserve">the spectral </w:t>
      </w:r>
      <w:r>
        <w:t xml:space="preserve">information from </w:t>
      </w:r>
      <w:r w:rsidR="00AA5C3D">
        <w:t xml:space="preserve">only </w:t>
      </w:r>
      <w:r>
        <w:t xml:space="preserve">that pixel, while the sliding window features are found from some statistic or function of the pixels inside a </w:t>
      </w:r>
      <w:r w:rsidR="00AA5C3D">
        <w:t>small local neighbourhood</w:t>
      </w:r>
      <w:r>
        <w:t xml:space="preserve">.  </w:t>
      </w:r>
      <w:r w:rsidR="00735E66">
        <w:t xml:space="preserve">The sliding window features describe some aspect of the relationship between </w:t>
      </w:r>
      <w:r w:rsidR="000101A7">
        <w:t xml:space="preserve">a small </w:t>
      </w:r>
      <w:proofErr w:type="gramStart"/>
      <w:r w:rsidR="000101A7">
        <w:t>neighbourhood</w:t>
      </w:r>
      <w:proofErr w:type="gramEnd"/>
      <w:r w:rsidR="000101A7">
        <w:t xml:space="preserve"> of </w:t>
      </w:r>
      <w:r w:rsidR="00735E66">
        <w:t xml:space="preserve">pixels.  </w:t>
      </w:r>
      <w:r w:rsidR="00AA5C3D">
        <w:t xml:space="preserve">While the spectral resolution of the VHR imagery is poor, the spatial resolution allows description of vegetation structure and spatial patterns that is not possible with lower resolution satellite imagery.  </w:t>
      </w:r>
      <w:r w:rsidR="00931E82">
        <w:t xml:space="preserve">Texture is recognised as an important feature in biomass estimation in complex habitats </w:t>
      </w:r>
      <w:r w:rsidR="00C66888">
        <w:fldChar w:fldCharType="begin" w:fldLock="1"/>
      </w:r>
      <w:r w:rsidR="005708E9">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"(Singh, Malhi &amp; Bhagwat 2014; Lu 2006)", "plainTextFormattedCitation" : "(Singh, Malhi &amp; Bhagwat 2014; Lu 2006)", "previouslyFormattedCitation" : "(Singh, Malhi &amp; Bhagwat 2014; Lu 2006)" }, "properties" : { "noteIndex" : 0 }, "schema" : "https://github.com/citation-style-language/schema/raw/master/csl-citation.json" }</w:instrText>
      </w:r>
      <w:r w:rsidR="00C66888">
        <w:fldChar w:fldCharType="separate"/>
      </w:r>
      <w:r w:rsidR="00F87695" w:rsidRPr="00F87695">
        <w:rPr>
          <w:noProof/>
        </w:rPr>
        <w:t>(Singh, Malhi &amp; Bhagwat 2014; Lu 2006)</w:t>
      </w:r>
      <w:r w:rsidR="00C66888">
        <w:fldChar w:fldCharType="end"/>
      </w:r>
      <w:r w:rsidR="00931E82">
        <w:t xml:space="preserve">.  </w:t>
      </w:r>
      <w:r w:rsidR="00AA5C3D">
        <w:t>The sliding window features were included to try and exploit this source of information</w:t>
      </w:r>
      <w:r w:rsidR="00183BD2">
        <w:t xml:space="preserve"> in distinguishing our classes</w:t>
      </w:r>
      <w:r w:rsidR="00AA5C3D">
        <w:t xml:space="preserve">.  </w:t>
      </w:r>
      <w:r w:rsidR="001F56CD">
        <w:t>We could not include c</w:t>
      </w:r>
      <w:r w:rsidR="00E30372">
        <w:t>o</w:t>
      </w:r>
      <w:r w:rsidR="001F56CD">
        <w:t xml:space="preserve">mmon </w:t>
      </w:r>
      <w:r w:rsidR="00F87695">
        <w:t xml:space="preserve">texture features such as </w:t>
      </w:r>
      <w:r w:rsidR="000101A7">
        <w:t xml:space="preserve">statistics of </w:t>
      </w:r>
      <w:r w:rsidR="00F87695">
        <w:t xml:space="preserve">the </w:t>
      </w:r>
      <w:proofErr w:type="spellStart"/>
      <w:r w:rsidR="00F87695">
        <w:t>Gray</w:t>
      </w:r>
      <w:proofErr w:type="spellEnd"/>
      <w:r w:rsidR="00F87695">
        <w:t xml:space="preserve"> Level Co-occurrence Matrix (GLCM) </w:t>
      </w:r>
      <w:r w:rsidR="000101A7">
        <w:t xml:space="preserve">or the occurrence histograms of Local Binary Patterns (LBP).  </w:t>
      </w:r>
      <w:r w:rsidR="001970D8">
        <w:t>To be represent</w:t>
      </w:r>
      <w:r w:rsidR="00896815">
        <w:t>at</w:t>
      </w:r>
      <w:r w:rsidR="001970D8">
        <w:t>ive, t</w:t>
      </w:r>
      <w:r w:rsidR="000101A7">
        <w:t xml:space="preserve">hese </w:t>
      </w:r>
      <w:r w:rsidR="00277E7B">
        <w:t xml:space="preserve">texture </w:t>
      </w:r>
      <w:r w:rsidR="000101A7">
        <w:t>features</w:t>
      </w:r>
      <w:r w:rsidR="00F87695">
        <w:t xml:space="preserve"> </w:t>
      </w:r>
      <w:r w:rsidR="000101A7">
        <w:t xml:space="preserve">need to be calculated from a greater number of pixels than is practical with a sliding window.  Typically they </w:t>
      </w:r>
      <w:r w:rsidR="00F87695">
        <w:t>are evaluated per region and thus require an object based approach.</w:t>
      </w:r>
    </w:p>
    <w:p w14:paraId="7A0B9648" w14:textId="77777777" w:rsidR="00AE78C7" w:rsidRDefault="00AE78C7" w:rsidP="00F319CF">
      <w:pPr>
        <w:spacing w:line="360" w:lineRule="auto"/>
        <w:jc w:val="both"/>
      </w:pPr>
    </w:p>
    <w:p w14:paraId="29913BFF" w14:textId="23EDAF38" w:rsidR="00AE78C7" w:rsidRDefault="00896815" w:rsidP="00F319CF">
      <w:pPr>
        <w:spacing w:line="360" w:lineRule="auto"/>
        <w:jc w:val="both"/>
      </w:pPr>
      <w:r>
        <w:t>The colour of an object is defined by the shape of its reflectance spectrum</w:t>
      </w:r>
      <w:r w:rsidR="007E1C1E">
        <w:t xml:space="preserve"> while the intensity is defined by the spectral amplitude</w:t>
      </w:r>
      <w:r>
        <w:t xml:space="preserve">.  The dimensions of the raw RGB colour space are coupled with intensity.  Colour is captured by the relative amounts of the raw colour bands rather than their absolute values.  </w:t>
      </w:r>
      <w:r w:rsidR="00AE78C7">
        <w:t>Normalised</w:t>
      </w:r>
      <w:r w:rsidR="0066157F">
        <w:t xml:space="preserve"> colour features are defined by</w:t>
      </w:r>
      <w:r w:rsidR="00AB68DD">
        <w:t xml:space="preserve"> </w:t>
      </w:r>
      <w:r w:rsidR="00AB68DD">
        <w:fldChar w:fldCharType="begin" w:fldLock="1"/>
      </w:r>
      <w:r w:rsidR="005708E9">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AB68DD">
        <w:fldChar w:fldCharType="separate"/>
      </w:r>
      <w:r w:rsidR="00AB68DD" w:rsidRPr="00856960">
        <w:rPr>
          <w:noProof/>
        </w:rPr>
        <w:t>(Blauensteiner et al. 2006)</w:t>
      </w:r>
      <w:r w:rsidR="00AB68DD">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1105"/>
        <w:gridCol w:w="1105"/>
        <w:gridCol w:w="1105"/>
        <w:gridCol w:w="1103"/>
      </w:tblGrid>
      <w:tr w:rsidR="00AB68DD" w14:paraId="584CEF72" w14:textId="77777777" w:rsidTr="00AB68DD">
        <w:tc>
          <w:tcPr>
            <w:tcW w:w="2693" w:type="pct"/>
            <w:vAlign w:val="center"/>
          </w:tcPr>
          <w:p w14:paraId="43B77895" w14:textId="77777777" w:rsidR="00AB68DD" w:rsidRPr="00C7314F" w:rsidRDefault="004D7CF6" w:rsidP="001970D8">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7099C8E3" w14:textId="77777777" w:rsidR="00AB68DD" w:rsidRDefault="00AB68DD" w:rsidP="0010368E">
            <w:pPr>
              <w:pStyle w:val="1TeksCharChar"/>
            </w:pPr>
          </w:p>
        </w:tc>
        <w:tc>
          <w:tcPr>
            <w:tcW w:w="577" w:type="pct"/>
          </w:tcPr>
          <w:p w14:paraId="56BCA7B9" w14:textId="77777777" w:rsidR="00AB68DD" w:rsidRDefault="00AB68DD" w:rsidP="0010368E">
            <w:pPr>
              <w:pStyle w:val="1TeksCharChar"/>
            </w:pPr>
          </w:p>
        </w:tc>
        <w:tc>
          <w:tcPr>
            <w:tcW w:w="577" w:type="pct"/>
            <w:vAlign w:val="center"/>
          </w:tcPr>
          <w:p w14:paraId="1E7B3668" w14:textId="77777777" w:rsidR="00AB68DD" w:rsidRDefault="00AB68DD" w:rsidP="0010368E">
            <w:pPr>
              <w:pStyle w:val="1TeksCharChar"/>
            </w:pPr>
          </w:p>
        </w:tc>
        <w:tc>
          <w:tcPr>
            <w:tcW w:w="576" w:type="pct"/>
            <w:vAlign w:val="center"/>
          </w:tcPr>
          <w:p w14:paraId="77E2F138" w14:textId="0FBD67C5" w:rsidR="00AB68DD" w:rsidRPr="003B5532" w:rsidRDefault="00AB68DD" w:rsidP="00AF3575">
            <w:pPr>
              <w:pStyle w:val="Caption"/>
              <w:jc w:val="right"/>
              <w:rPr>
                <w:sz w:val="24"/>
                <w:szCs w:val="24"/>
              </w:rPr>
            </w:pPr>
            <w:bookmarkStart w:id="1772" w:name="_Ref39344621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1</w:t>
            </w:r>
            <w:r w:rsidRPr="003B5532">
              <w:rPr>
                <w:sz w:val="24"/>
                <w:szCs w:val="24"/>
              </w:rPr>
              <w:fldChar w:fldCharType="end"/>
            </w:r>
            <w:r w:rsidRPr="003B5532">
              <w:rPr>
                <w:sz w:val="24"/>
                <w:szCs w:val="24"/>
              </w:rPr>
              <w:t>)</w:t>
            </w:r>
            <w:bookmarkEnd w:id="1772"/>
          </w:p>
        </w:tc>
      </w:tr>
    </w:tbl>
    <w:p w14:paraId="1A8ADD3B" w14:textId="6035D018" w:rsidR="00AE78C7" w:rsidRDefault="00E30372" w:rsidP="00F319CF">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w:t>
      </w:r>
      <w:r w:rsidR="00291F06">
        <w:t>The denominator normalises for intensity</w:t>
      </w:r>
      <w:r w:rsidR="00131E27">
        <w:t xml:space="preserve"> and thus this space describes the relative contributions of the raw bands to overall intensity</w:t>
      </w:r>
      <w:r w:rsidR="00291F06">
        <w:t xml:space="preserve">.  While we have calibrated </w:t>
      </w:r>
      <w:r w:rsidR="00242FAE">
        <w:t xml:space="preserve">the imagery </w:t>
      </w:r>
      <w:r w:rsidR="00291F06">
        <w:t xml:space="preserve">to surface reflectance, this was </w:t>
      </w:r>
      <w:r w:rsidR="00242FAE">
        <w:t xml:space="preserve">done </w:t>
      </w:r>
      <w:r w:rsidR="00291F06">
        <w:t xml:space="preserve">at a coarse spatial scale and variations </w:t>
      </w:r>
      <w:r w:rsidR="007E1C1E">
        <w:t>i</w:t>
      </w:r>
      <w:r w:rsidR="00242FAE">
        <w:t xml:space="preserve">n intensity </w:t>
      </w:r>
      <w:r w:rsidR="00291F06">
        <w:t>remain</w:t>
      </w:r>
      <w:r w:rsidR="00596B39">
        <w:t xml:space="preserve"> at a fine resolution</w:t>
      </w:r>
      <w:r w:rsidR="00291F06">
        <w:t>.</w:t>
      </w:r>
      <w:r w:rsidR="00242FAE">
        <w:t xml:space="preserve">  This normalised colour space will assist in further removing </w:t>
      </w:r>
      <w:r w:rsidR="00596B39">
        <w:t>intensity variations not removed by the calibration</w:t>
      </w:r>
      <w:r w:rsidR="00242FAE">
        <w:t xml:space="preserve">.  </w:t>
      </w:r>
      <w:r w:rsidR="0031242B">
        <w:t>The</w:t>
      </w:r>
      <w:r w:rsidR="00596B39">
        <w:t xml:space="preserve"> HSV</w:t>
      </w:r>
      <w:r w:rsidR="008808F8">
        <w:t xml:space="preserve"> space</w:t>
      </w:r>
      <w:r w:rsidR="00596B39">
        <w:t xml:space="preserve"> </w:t>
      </w:r>
      <w:r w:rsidR="008808F8">
        <w:t>serves a similar</w:t>
      </w:r>
      <w:r w:rsidR="0031242B">
        <w:t xml:space="preserve"> purpose</w:t>
      </w:r>
      <w:r w:rsidR="00596B39">
        <w:t xml:space="preserve">, but </w:t>
      </w:r>
      <w:r w:rsidR="008808F8">
        <w:t>was not used as t</w:t>
      </w:r>
      <w:r w:rsidR="00596B39">
        <w:t xml:space="preserve">he H (hue) dimension is angular and thus has a discontinuity </w:t>
      </w:r>
      <w:r w:rsidR="0048272A">
        <w:t>between 0</w:t>
      </w:r>
      <w:r w:rsidR="0048272A" w:rsidRPr="0048272A">
        <w:rPr>
          <w:vertAlign w:val="superscript"/>
        </w:rPr>
        <w:t>o</w:t>
      </w:r>
      <w:r w:rsidR="0048272A">
        <w:t xml:space="preserve"> and 360</w:t>
      </w:r>
      <w:r w:rsidR="0048272A" w:rsidRPr="0048272A">
        <w:rPr>
          <w:vertAlign w:val="superscript"/>
        </w:rPr>
        <w:t>o</w:t>
      </w:r>
      <w:r w:rsidR="0005118B">
        <w:t xml:space="preserve">. This is problematic for distance measures or </w:t>
      </w:r>
      <w:r w:rsidR="0066157F">
        <w:t xml:space="preserve">modelling of class </w:t>
      </w:r>
      <w:r w:rsidR="0005118B">
        <w:t>distribution</w:t>
      </w:r>
      <w:r w:rsidR="0066157F">
        <w:t>s</w:t>
      </w:r>
      <w:r w:rsidR="0005118B">
        <w:t xml:space="preserve"> in pattern recognition.  </w:t>
      </w:r>
    </w:p>
    <w:p w14:paraId="5C55DABA" w14:textId="77777777" w:rsidR="00291F06" w:rsidRDefault="00291F06" w:rsidP="00F319CF">
      <w:pPr>
        <w:spacing w:line="360" w:lineRule="auto"/>
        <w:jc w:val="both"/>
      </w:pPr>
    </w:p>
    <w:p w14:paraId="64B4F78C" w14:textId="31D32769" w:rsidR="00724D87" w:rsidRDefault="002960B9" w:rsidP="00724D87">
      <w:pPr>
        <w:spacing w:line="360" w:lineRule="auto"/>
        <w:jc w:val="both"/>
      </w:pPr>
      <w:r>
        <w:t>Green, living</w:t>
      </w:r>
      <w:r w:rsidR="0005118B">
        <w:t xml:space="preserve"> vegetation </w:t>
      </w:r>
      <w:r w:rsidR="00465D5C">
        <w:t xml:space="preserve">absorbs light in the </w:t>
      </w:r>
      <w:proofErr w:type="spellStart"/>
      <w:r>
        <w:t>Photosynthetically</w:t>
      </w:r>
      <w:proofErr w:type="spellEnd"/>
      <w:r>
        <w:t xml:space="preserve"> Active </w:t>
      </w:r>
      <w:r w:rsidR="009C6C79">
        <w:t>Radiation</w:t>
      </w:r>
      <w:r>
        <w:t xml:space="preserve"> (</w:t>
      </w:r>
      <w:r w:rsidR="00465D5C">
        <w:t>PAR</w:t>
      </w:r>
      <w:r>
        <w:t>)</w:t>
      </w:r>
      <w:r w:rsidR="00465D5C">
        <w:t xml:space="preserve"> </w:t>
      </w:r>
      <w:r w:rsidR="009C6C79">
        <w:t xml:space="preserve">region </w:t>
      </w:r>
      <w:r>
        <w:t>of the spectrum</w:t>
      </w:r>
      <w:r w:rsidR="009C6C79">
        <w:t xml:space="preserve"> which</w:t>
      </w:r>
      <w:r>
        <w:t xml:space="preserve"> corresponds to the red band.  There is a sharp transition from absorption to reflection around 700nm</w:t>
      </w:r>
      <w:r w:rsidR="009C6C79">
        <w:t xml:space="preserve"> </w:t>
      </w:r>
      <w:r w:rsidR="009C6C79">
        <w:fldChar w:fldCharType="begin" w:fldLock="1"/>
      </w:r>
      <w:r w:rsidR="005708E9">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"page"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rsidR="009C6C79">
        <w:fldChar w:fldCharType="separate"/>
      </w:r>
      <w:r w:rsidR="009C6C79" w:rsidRPr="009C6C79">
        <w:rPr>
          <w:noProof/>
        </w:rPr>
        <w:t>(Gates 1980)</w:t>
      </w:r>
      <w:r w:rsidR="009C6C79">
        <w:fldChar w:fldCharType="end"/>
      </w:r>
      <w:r>
        <w:t xml:space="preserve">.  Vegetation is highly reflective in the near infra-red band as the energy in </w:t>
      </w:r>
      <w:r w:rsidR="00B23BA0">
        <w:t xml:space="preserve">these </w:t>
      </w:r>
      <w:r>
        <w:t>wavelengths is</w:t>
      </w:r>
      <w:r w:rsidR="00465D5C">
        <w:t xml:space="preserve"> insufficient for photosynthesis</w:t>
      </w:r>
      <w:r w:rsidR="007E1C1E">
        <w:t xml:space="preserve"> and potentially harmful </w:t>
      </w:r>
      <w:r w:rsidR="00667F4C">
        <w:t>due to</w:t>
      </w:r>
      <w:r w:rsidR="007E1C1E">
        <w:t xml:space="preserve"> its heating effects</w:t>
      </w:r>
      <w:r w:rsidR="00465D5C">
        <w:t xml:space="preserve">. </w:t>
      </w:r>
      <w:r>
        <w:t xml:space="preserve"> </w:t>
      </w:r>
      <w:r w:rsidR="00BA49D4">
        <w:t xml:space="preserve"> Various vegetation indices exploit th</w:t>
      </w:r>
      <w:r>
        <w:t>ese spectral properties</w:t>
      </w:r>
      <w:r w:rsidR="00BA49D4">
        <w:t>.</w:t>
      </w:r>
      <w:r w:rsidR="0005118B">
        <w:t xml:space="preserve"> </w:t>
      </w:r>
      <w:r w:rsidR="00BA49D4">
        <w:t xml:space="preserve"> </w:t>
      </w:r>
      <w:r w:rsidR="00724D87">
        <w:t>The Ratio Vegetation Index (RVI) is given by</w:t>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24D87" w14:paraId="4E280859" w14:textId="77777777" w:rsidTr="00131E27">
        <w:tc>
          <w:tcPr>
            <w:tcW w:w="3500" w:type="pct"/>
            <w:vAlign w:val="center"/>
          </w:tcPr>
          <w:p w14:paraId="0D8997DE" w14:textId="77777777" w:rsidR="00724D87" w:rsidRPr="00C7314F" w:rsidRDefault="00724D87" w:rsidP="00131E27">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293E99A" w14:textId="77777777" w:rsidR="00724D87" w:rsidRDefault="00724D87" w:rsidP="00131E27">
            <w:pPr>
              <w:pStyle w:val="1TeksCharChar"/>
            </w:pPr>
          </w:p>
        </w:tc>
        <w:tc>
          <w:tcPr>
            <w:tcW w:w="750" w:type="pct"/>
            <w:vAlign w:val="center"/>
          </w:tcPr>
          <w:p w14:paraId="2F759D80" w14:textId="4949C072" w:rsidR="00724D87" w:rsidRPr="003B5532" w:rsidRDefault="00724D87" w:rsidP="00131E27">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2</w:t>
            </w:r>
            <w:r w:rsidRPr="003B5532">
              <w:rPr>
                <w:sz w:val="24"/>
                <w:szCs w:val="24"/>
              </w:rPr>
              <w:fldChar w:fldCharType="end"/>
            </w:r>
            <w:r w:rsidRPr="003B5532">
              <w:rPr>
                <w:sz w:val="24"/>
                <w:szCs w:val="24"/>
              </w:rPr>
              <w:t>)</w:t>
            </w:r>
          </w:p>
        </w:tc>
      </w:tr>
    </w:tbl>
    <w:p w14:paraId="70D517CB" w14:textId="0EFB6450" w:rsidR="00E30372" w:rsidRDefault="00724D87" w:rsidP="00F319CF">
      <w:pPr>
        <w:spacing w:line="360" w:lineRule="auto"/>
        <w:jc w:val="both"/>
      </w:pPr>
      <w:r>
        <w:t xml:space="preserve">It has a range of zero to infinity and increases as the vegetation becomes denser and </w:t>
      </w:r>
      <w:proofErr w:type="spellStart"/>
      <w:r>
        <w:t>photosynthetically</w:t>
      </w:r>
      <w:proofErr w:type="spellEnd"/>
      <w:r>
        <w:t xml:space="preserve"> more active </w:t>
      </w:r>
      <w:r>
        <w:fldChar w:fldCharType="begin" w:fldLock="1"/>
      </w:r>
      <w:r w:rsidR="005708E9">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xml:space="preserve">.  </w:t>
      </w:r>
      <w:r w:rsidR="00E30372">
        <w:t xml:space="preserve">The </w:t>
      </w:r>
      <w:r w:rsidR="00BA49D4">
        <w:t xml:space="preserve">well-known </w:t>
      </w:r>
      <w:r w:rsidR="00E30372">
        <w:t>Normalised Difference Vegetation Index (NDVI)</w:t>
      </w:r>
      <w:r w:rsidR="00291F06">
        <w:t xml:space="preserve"> </w:t>
      </w:r>
      <w:r w:rsidR="00BA49D4">
        <w:t>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E30372" w14:paraId="03A8F3AB" w14:textId="77777777" w:rsidTr="000E1592">
        <w:tc>
          <w:tcPr>
            <w:tcW w:w="3500" w:type="pct"/>
            <w:vAlign w:val="center"/>
          </w:tcPr>
          <w:p w14:paraId="39FEC24E" w14:textId="77777777" w:rsidR="00E30372" w:rsidRPr="00C7314F" w:rsidRDefault="00E30372" w:rsidP="00E30372">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D70F20A" w14:textId="77777777" w:rsidR="00E30372" w:rsidRDefault="00E30372" w:rsidP="0010368E">
            <w:pPr>
              <w:pStyle w:val="1TeksCharChar"/>
            </w:pPr>
          </w:p>
        </w:tc>
        <w:tc>
          <w:tcPr>
            <w:tcW w:w="750" w:type="pct"/>
            <w:vAlign w:val="center"/>
          </w:tcPr>
          <w:p w14:paraId="71026350" w14:textId="2D68B6F9" w:rsidR="00E30372" w:rsidRPr="003B5532" w:rsidRDefault="00E30372"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3</w:t>
            </w:r>
            <w:r w:rsidRPr="003B5532">
              <w:rPr>
                <w:sz w:val="24"/>
                <w:szCs w:val="24"/>
              </w:rPr>
              <w:fldChar w:fldCharType="end"/>
            </w:r>
            <w:r w:rsidRPr="003B5532">
              <w:rPr>
                <w:sz w:val="24"/>
                <w:szCs w:val="24"/>
              </w:rPr>
              <w:t>)</w:t>
            </w:r>
          </w:p>
        </w:tc>
      </w:tr>
    </w:tbl>
    <w:p w14:paraId="0398A77D" w14:textId="77777777" w:rsidR="00D13983" w:rsidRDefault="002960B9" w:rsidP="00724D87">
      <w:pPr>
        <w:spacing w:line="360" w:lineRule="auto"/>
        <w:jc w:val="both"/>
      </w:pPr>
      <w:r>
        <w:t xml:space="preserve">NDVI is limited to the range -1 to 1 and </w:t>
      </w:r>
      <w:r w:rsidR="00724D87">
        <w:t xml:space="preserve">contains the same information as RVI but is </w:t>
      </w:r>
      <w:r w:rsidR="00D13983">
        <w:t>easier to visualise and interpret due to its limited</w:t>
      </w:r>
      <w:r w:rsidR="00465D5C">
        <w:t xml:space="preserve"> </w:t>
      </w:r>
      <w:r w:rsidR="00724D87">
        <w:t>r</w:t>
      </w:r>
      <w:r w:rsidR="00465D5C">
        <w:t xml:space="preserve">ange.  </w:t>
      </w:r>
      <w:r w:rsidR="00724D87">
        <w:t>Both indices are invariant to intensity changes</w:t>
      </w:r>
      <w:r w:rsidR="00465D5C">
        <w:t xml:space="preserve">.  </w:t>
      </w:r>
    </w:p>
    <w:p w14:paraId="125E1B03" w14:textId="77777777" w:rsidR="00EC0E46" w:rsidRDefault="00EC0E46" w:rsidP="00724D87">
      <w:pPr>
        <w:spacing w:line="360" w:lineRule="auto"/>
        <w:jc w:val="both"/>
      </w:pPr>
    </w:p>
    <w:p w14:paraId="3F3F0932" w14:textId="641E7E25" w:rsidR="008B7F5E" w:rsidRDefault="00EC0E46" w:rsidP="00F319CF">
      <w:pPr>
        <w:spacing w:line="360" w:lineRule="auto"/>
        <w:jc w:val="both"/>
      </w:pPr>
      <w:r>
        <w:t xml:space="preserve">The </w:t>
      </w:r>
      <w:r w:rsidR="00BA49D4">
        <w:t xml:space="preserve">tasselled cap </w:t>
      </w:r>
      <w:r>
        <w:t>transform is a linear transform of the raw band feature space</w:t>
      </w:r>
      <w:r w:rsidR="00AF0D67">
        <w:t xml:space="preserve"> to a new orthogonal co-ordinate system, similar to a principal component transform</w:t>
      </w:r>
      <w:r>
        <w:t xml:space="preserve">.  It was designed for agricultural wheat classification and was </w:t>
      </w:r>
      <w:r w:rsidRPr="00EC0E46">
        <w:t xml:space="preserve">intended to </w:t>
      </w:r>
      <w:r w:rsidR="00AF0D67">
        <w:t xml:space="preserve">reduce </w:t>
      </w:r>
      <w:r w:rsidRPr="00EC0E46">
        <w:t>variability in soil</w:t>
      </w:r>
      <w:r w:rsidR="00AF0D67">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5708E9">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&amp; Thomas 1976)", "plainTextFormattedCitation" : "(Kauth &amp; Thomas 1976)", "previouslyFormattedCitation" : "(Kauth &amp; Thomas 1976)" }, "properties" : { "noteIndex" : 0 }, "schema" : "https://github.com/citation-style-language/schema/raw/master/csl-citation.json" }</w:instrText>
      </w:r>
      <w:r>
        <w:fldChar w:fldCharType="separate"/>
      </w:r>
      <w:r w:rsidRPr="00EC0E46">
        <w:rPr>
          <w:noProof/>
        </w:rPr>
        <w:t>(Kauth &amp; Thomas 1976)</w:t>
      </w:r>
      <w:r>
        <w:fldChar w:fldCharType="end"/>
      </w:r>
      <w:r>
        <w:t xml:space="preserve">.  </w:t>
      </w:r>
      <w:r w:rsidR="003F4A90">
        <w:t xml:space="preserve">The tasselled cap transform was approximated </w:t>
      </w:r>
      <w:r>
        <w:t xml:space="preserve">for our problem </w:t>
      </w:r>
      <w:r w:rsidR="003F4A90">
        <w:t xml:space="preserve">using a </w:t>
      </w:r>
      <w:r w:rsidR="0002687B">
        <w:t xml:space="preserve">principal component transform derived from the variance </w:t>
      </w:r>
      <w:r w:rsidR="00B54DC1">
        <w:t xml:space="preserve">of </w:t>
      </w:r>
      <w:r w:rsidR="0002687B">
        <w:t xml:space="preserve">the </w:t>
      </w:r>
      <w:proofErr w:type="spellStart"/>
      <w:r w:rsidR="0002687B">
        <w:t>Spekboom</w:t>
      </w:r>
      <w:proofErr w:type="spellEnd"/>
      <w:r w:rsidR="0002687B">
        <w:t xml:space="preserve"> class.  </w:t>
      </w:r>
      <w:r w:rsidR="00B54DC1">
        <w:t xml:space="preserve">This way the first component was aligned with </w:t>
      </w:r>
      <w:proofErr w:type="spellStart"/>
      <w:r w:rsidR="00B54DC1">
        <w:t>Spekboom</w:t>
      </w:r>
      <w:proofErr w:type="spellEnd"/>
      <w:r w:rsidR="00B54DC1">
        <w:t xml:space="preserve"> variation rather than wheat variation as in the original </w:t>
      </w:r>
      <w:r w:rsidR="00B54DC1">
        <w:lastRenderedPageBreak/>
        <w:t xml:space="preserve">tasselled cap transform.  As it is simply a rotation of the raw band space, its usefulness is as a dimensionality reduction technique similar to PCA, rather than </w:t>
      </w:r>
      <w:r w:rsidR="007E1C1E">
        <w:t xml:space="preserve">as </w:t>
      </w:r>
      <w:r w:rsidR="00AF0D67">
        <w:t xml:space="preserve">an extractor of </w:t>
      </w:r>
      <w:r w:rsidR="00B54DC1">
        <w:t xml:space="preserve">novel features.  </w:t>
      </w:r>
      <w:r w:rsidR="003F4A90">
        <w:t>The principal components of the normalised colour</w:t>
      </w:r>
      <w:r w:rsidR="00131E27">
        <w:t>s</w:t>
      </w:r>
      <w:r w:rsidR="003F4A90">
        <w:t xml:space="preserve"> </w:t>
      </w:r>
      <w:r w:rsidR="00AF0D67">
        <w:t xml:space="preserve">of Equation </w:t>
      </w:r>
      <w:r w:rsidR="00AF0D67">
        <w:fldChar w:fldCharType="begin"/>
      </w:r>
      <w:r w:rsidR="00AF0D67">
        <w:instrText xml:space="preserve"> REF _Ref393446217 \h </w:instrText>
      </w:r>
      <w:r w:rsidR="00AF0D67">
        <w:fldChar w:fldCharType="separate"/>
      </w:r>
      <w:ins w:id="1773" w:author="d j h" w:date="2015-05-09T14:47:00Z">
        <w:r w:rsidR="007701D5" w:rsidRPr="003B5532">
          <w:t>(</w:t>
        </w:r>
        <w:r w:rsidR="007701D5">
          <w:rPr>
            <w:noProof/>
          </w:rPr>
          <w:t>4</w:t>
        </w:r>
        <w:r w:rsidR="007701D5" w:rsidRPr="003B5532">
          <w:t>.</w:t>
        </w:r>
        <w:r w:rsidR="007701D5">
          <w:rPr>
            <w:noProof/>
          </w:rPr>
          <w:t>1</w:t>
        </w:r>
        <w:r w:rsidR="007701D5" w:rsidRPr="003B5532">
          <w:t>)</w:t>
        </w:r>
      </w:ins>
      <w:del w:id="1774" w:author="d j h" w:date="2015-05-09T14:47:00Z">
        <w:r w:rsidR="00E92C8E" w:rsidRPr="003B5532" w:rsidDel="007701D5">
          <w:delText>(</w:delText>
        </w:r>
        <w:r w:rsidR="00E92C8E" w:rsidDel="007701D5">
          <w:rPr>
            <w:noProof/>
          </w:rPr>
          <w:delText>4</w:delText>
        </w:r>
        <w:r w:rsidR="00E92C8E" w:rsidRPr="003B5532" w:rsidDel="007701D5">
          <w:delText>.</w:delText>
        </w:r>
        <w:r w:rsidR="00E92C8E" w:rsidDel="007701D5">
          <w:rPr>
            <w:noProof/>
          </w:rPr>
          <w:delText>1</w:delText>
        </w:r>
        <w:r w:rsidR="00E92C8E" w:rsidRPr="003B5532" w:rsidDel="007701D5">
          <w:delText>)</w:delText>
        </w:r>
      </w:del>
      <w:r w:rsidR="00AF0D67">
        <w:fldChar w:fldCharType="end"/>
      </w:r>
      <w:r w:rsidR="00AF0D67">
        <w:t xml:space="preserve"> </w:t>
      </w:r>
      <w:r w:rsidR="003F4A90">
        <w:t xml:space="preserve">were </w:t>
      </w:r>
      <w:r w:rsidR="008B7F5E">
        <w:t xml:space="preserve">also </w:t>
      </w:r>
      <w:r w:rsidR="003F4A90">
        <w:t xml:space="preserve">included </w:t>
      </w:r>
      <w:r w:rsidR="00896815">
        <w:t>to capture</w:t>
      </w:r>
      <w:r w:rsidR="00131E27">
        <w:t xml:space="preserve"> texture </w:t>
      </w:r>
      <w:r w:rsidR="007E1C1E">
        <w:t>arising from</w:t>
      </w:r>
      <w:r w:rsidR="00131E27">
        <w:t xml:space="preserve"> colour variation</w:t>
      </w:r>
      <w:r w:rsidR="003F4A90">
        <w:t xml:space="preserve">. </w:t>
      </w:r>
    </w:p>
    <w:p w14:paraId="7050AB76" w14:textId="77777777" w:rsidR="008B7F5E" w:rsidRDefault="008B7F5E" w:rsidP="00F319CF">
      <w:pPr>
        <w:spacing w:line="360" w:lineRule="auto"/>
        <w:jc w:val="both"/>
      </w:pPr>
    </w:p>
    <w:p w14:paraId="61CEC813" w14:textId="56012DB1" w:rsidR="003F4A90" w:rsidRDefault="000036B5" w:rsidP="00F319CF">
      <w:pPr>
        <w:spacing w:line="360" w:lineRule="auto"/>
        <w:jc w:val="both"/>
      </w:pPr>
      <w:r>
        <w:t>Entropy is a statistic that describes the amount of randomness in a variable.  It was included in our feature set as a texture feature to describe complexity in the local neighbourhood of a sliding window.</w:t>
      </w:r>
      <w:r w:rsidR="006865CB">
        <w:t xml:space="preserve"> </w:t>
      </w:r>
      <w:r>
        <w:t xml:space="preserve"> </w:t>
      </w:r>
      <w:r w:rsidR="00855A97">
        <w:t>The e</w:t>
      </w:r>
      <w:r w:rsidR="003F4A90">
        <w:t>ntropy</w:t>
      </w:r>
      <w:r w:rsidR="006865CB">
        <w:t xml:space="preserve"> of the values in </w:t>
      </w:r>
      <w:r w:rsidR="00855A97">
        <w:t>the image</w:t>
      </w:r>
      <w:r w:rsidR="00636922">
        <w:t xml:space="preserve"> window</w:t>
      </w:r>
      <w:r w:rsidR="00855A97">
        <w:t xml:space="preserve"> </w:t>
      </w:r>
      <m:oMath>
        <m:r>
          <m:rPr>
            <m:sty m:val="b"/>
          </m:rPr>
          <w:rPr>
            <w:rFonts w:ascii="Cambria Math" w:hAnsi="Cambria Math"/>
          </w:rPr>
          <m:t>x</m:t>
        </m:r>
      </m:oMath>
      <w:r w:rsidR="00855A97">
        <w:t xml:space="preserve"> is defined by </w:t>
      </w:r>
      <w:r w:rsidR="00856960">
        <w:fldChar w:fldCharType="begin" w:fldLock="1"/>
      </w:r>
      <w:r w:rsidR="005708E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rsidR="00856960">
        <w:fldChar w:fldCharType="separate"/>
      </w:r>
      <w:r w:rsidR="00856960" w:rsidRPr="00856960">
        <w:rPr>
          <w:noProof/>
        </w:rPr>
        <w:t>(Trias-Sanz, Stamon &amp; Louchet 2008)</w:t>
      </w:r>
      <w:r w:rsidR="00856960">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9"/>
        <w:gridCol w:w="1248"/>
        <w:gridCol w:w="1248"/>
        <w:gridCol w:w="1248"/>
      </w:tblGrid>
      <w:tr w:rsidR="00855A97" w14:paraId="5210C264" w14:textId="77777777" w:rsidTr="00855A97">
        <w:tc>
          <w:tcPr>
            <w:tcW w:w="3044" w:type="pct"/>
            <w:vAlign w:val="center"/>
          </w:tcPr>
          <w:p w14:paraId="54DE64A2" w14:textId="77777777" w:rsidR="00855A97" w:rsidRPr="00C7314F" w:rsidRDefault="00855A97" w:rsidP="00636922">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72C76B9F" w14:textId="77777777" w:rsidR="00855A97" w:rsidRDefault="00855A97" w:rsidP="0010368E">
            <w:pPr>
              <w:pStyle w:val="1TeksCharChar"/>
            </w:pPr>
          </w:p>
        </w:tc>
        <w:tc>
          <w:tcPr>
            <w:tcW w:w="652" w:type="pct"/>
          </w:tcPr>
          <w:p w14:paraId="6778AB9E" w14:textId="77777777" w:rsidR="00855A97" w:rsidRPr="003B5532" w:rsidRDefault="00855A97" w:rsidP="00AF3575">
            <w:pPr>
              <w:pStyle w:val="Caption"/>
              <w:jc w:val="right"/>
              <w:rPr>
                <w:sz w:val="24"/>
                <w:szCs w:val="24"/>
              </w:rPr>
            </w:pPr>
          </w:p>
        </w:tc>
        <w:tc>
          <w:tcPr>
            <w:tcW w:w="652" w:type="pct"/>
            <w:vAlign w:val="center"/>
          </w:tcPr>
          <w:p w14:paraId="1B5CCC27" w14:textId="2B3CBEA6" w:rsidR="00855A97" w:rsidRPr="003B5532" w:rsidRDefault="00855A97"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7701D5">
              <w:rPr>
                <w:noProof/>
                <w:sz w:val="24"/>
                <w:szCs w:val="24"/>
              </w:rPr>
              <w:t>4</w:t>
            </w:r>
            <w:r w:rsidRPr="003B5532">
              <w:rPr>
                <w:sz w:val="24"/>
                <w:szCs w:val="24"/>
              </w:rPr>
              <w:fldChar w:fldCharType="end"/>
            </w:r>
            <w:r w:rsidRPr="003B5532">
              <w:rPr>
                <w:sz w:val="24"/>
                <w:szCs w:val="24"/>
              </w:rPr>
              <w:t>)</w:t>
            </w:r>
          </w:p>
        </w:tc>
      </w:tr>
    </w:tbl>
    <w:p w14:paraId="67FE6871" w14:textId="77777777" w:rsidR="00855A97" w:rsidRDefault="006865CB" w:rsidP="00F319CF">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w:t>
      </w:r>
      <w:r w:rsidR="00636922">
        <w:t>is</w:t>
      </w:r>
      <w:r>
        <w:t xml:space="preserve"> the </w:t>
      </w:r>
      <w:r w:rsidR="00CB7A67">
        <w:t>probability</w:t>
      </w:r>
      <w:r>
        <w:t xml:space="preserve">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w:t>
      </w:r>
      <w:r w:rsidR="00855A97">
        <w:t xml:space="preserve"> </w:t>
      </w:r>
      <w:proofErr w:type="gramStart"/>
      <w:r w:rsidR="00855A97">
        <w:t>of</w:t>
      </w:r>
      <w:r w:rsidR="00636922">
        <w:t xml:space="preserve"> </w:t>
      </w:r>
      <w:proofErr w:type="gramEnd"/>
      <m:oMath>
        <m:r>
          <m:rPr>
            <m:sty m:val="b"/>
          </m:rPr>
          <w:rPr>
            <w:rFonts w:ascii="Cambria Math" w:hAnsi="Cambria Math"/>
          </w:rPr>
          <m:t>x</m:t>
        </m:r>
      </m:oMath>
      <w:r w:rsidR="00636922">
        <w:t>.</w:t>
      </w:r>
      <w:r>
        <w:t xml:space="preserve"> </w:t>
      </w:r>
      <w:r w:rsidR="00636922">
        <w:t>256 bins were used in all cases</w:t>
      </w:r>
      <w:r w:rsidR="00855A97">
        <w:t xml:space="preserve">.  </w:t>
      </w:r>
    </w:p>
    <w:p w14:paraId="25F9A965" w14:textId="77777777" w:rsidR="002F3582" w:rsidRDefault="002F3582" w:rsidP="00F319CF">
      <w:pPr>
        <w:spacing w:line="360" w:lineRule="auto"/>
        <w:jc w:val="both"/>
      </w:pPr>
    </w:p>
    <w:p w14:paraId="75E44235" w14:textId="0893AD4F" w:rsidR="002F3582" w:rsidRDefault="002F3582" w:rsidP="00F319CF">
      <w:pPr>
        <w:spacing w:line="360" w:lineRule="auto"/>
        <w:jc w:val="both"/>
      </w:pPr>
      <w:r>
        <w:t xml:space="preserve">In addition to the entropy, the median and the four central moment features (mean, standard deviation, </w:t>
      </w:r>
      <w:proofErr w:type="spellStart"/>
      <w:r>
        <w:t>skewness</w:t>
      </w:r>
      <w:proofErr w:type="spellEnd"/>
      <w:r>
        <w:t xml:space="preserve"> and kurtosis) of </w:t>
      </w:r>
      <w:r>
        <w:fldChar w:fldCharType="begin" w:fldLock="1"/>
      </w:r>
      <w:r w:rsidR="005708E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sidR="00360086">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below in </w:t>
      </w:r>
      <w:r>
        <w:fldChar w:fldCharType="begin"/>
      </w:r>
      <w:r>
        <w:instrText xml:space="preserve"> REF _Ref393463827 \h </w:instrText>
      </w:r>
      <w:r>
        <w:fldChar w:fldCharType="separate"/>
      </w:r>
      <w:r w:rsidR="007701D5">
        <w:t xml:space="preserve">Table </w:t>
      </w:r>
      <w:r w:rsidR="007701D5">
        <w:rPr>
          <w:noProof/>
        </w:rPr>
        <w:t>4</w:t>
      </w:r>
      <w:r w:rsidR="007701D5">
        <w:t>.</w:t>
      </w:r>
      <w:r w:rsidR="007701D5">
        <w:rPr>
          <w:noProof/>
        </w:rPr>
        <w:t>4</w:t>
      </w:r>
      <w:r>
        <w:fldChar w:fldCharType="end"/>
      </w:r>
      <w:r>
        <w:t xml:space="preserve">.  </w:t>
      </w:r>
    </w:p>
    <w:p w14:paraId="50CCE623" w14:textId="77777777" w:rsidR="002D4392" w:rsidRDefault="002D4392"/>
    <w:p w14:paraId="5FA5A25B" w14:textId="1CA530C6" w:rsidR="00240C8B" w:rsidRDefault="00240C8B" w:rsidP="002513CD">
      <w:pPr>
        <w:pStyle w:val="1Tablecaption"/>
        <w:keepNext/>
        <w:keepLines/>
      </w:pPr>
      <w:bookmarkStart w:id="1775" w:name="_Ref393463827"/>
      <w:bookmarkStart w:id="1776" w:name="_Ref393463822"/>
      <w:bookmarkStart w:id="1777" w:name="_Toc394582240"/>
      <w:bookmarkStart w:id="1778" w:name="_Toc418946214"/>
      <w:r>
        <w:lastRenderedPageBreak/>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4</w:t>
      </w:r>
      <w:r>
        <w:fldChar w:fldCharType="end"/>
      </w:r>
      <w:bookmarkEnd w:id="1775"/>
      <w:r>
        <w:t xml:space="preserve">   Features</w:t>
      </w:r>
      <w:bookmarkEnd w:id="1776"/>
      <w:bookmarkEnd w:id="1777"/>
      <w:bookmarkEnd w:id="1778"/>
    </w:p>
    <w:tbl>
      <w:tblPr>
        <w:tblStyle w:val="MyThesisTable"/>
        <w:tblW w:w="0" w:type="auto"/>
        <w:tblLayout w:type="fixed"/>
        <w:tblLook w:val="01E0" w:firstRow="1" w:lastRow="1" w:firstColumn="1" w:lastColumn="1" w:noHBand="0" w:noVBand="0"/>
      </w:tblPr>
      <w:tblGrid>
        <w:gridCol w:w="626"/>
        <w:gridCol w:w="1124"/>
        <w:gridCol w:w="4494"/>
      </w:tblGrid>
      <w:tr w:rsidR="00240C8B" w:rsidRPr="00240C8B" w14:paraId="52282DD5"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0526E7F" w14:textId="77777777" w:rsidR="00240C8B" w:rsidRPr="008E0C3A" w:rsidRDefault="00240C8B" w:rsidP="008E0C3A">
            <w:pPr>
              <w:pStyle w:val="1TableText"/>
              <w:tabs>
                <w:tab w:val="num" w:pos="993"/>
              </w:tabs>
              <w:spacing w:before="0" w:after="0"/>
            </w:pPr>
            <w:r w:rsidRPr="008E0C3A">
              <w:t>No.</w:t>
            </w:r>
          </w:p>
        </w:tc>
        <w:tc>
          <w:tcPr>
            <w:tcW w:w="1124" w:type="dxa"/>
          </w:tcPr>
          <w:p w14:paraId="2565FE7E" w14:textId="77777777" w:rsidR="00240C8B" w:rsidRPr="008E0C3A" w:rsidRDefault="00240C8B" w:rsidP="008E0C3A">
            <w:pPr>
              <w:pStyle w:val="1TableText"/>
              <w:tabs>
                <w:tab w:val="num" w:pos="993"/>
              </w:tabs>
              <w:spacing w:before="0" w:after="0"/>
            </w:pPr>
            <w:r w:rsidRPr="008E0C3A">
              <w:t>Name</w:t>
            </w:r>
          </w:p>
        </w:tc>
        <w:tc>
          <w:tcPr>
            <w:tcW w:w="4494" w:type="dxa"/>
          </w:tcPr>
          <w:p w14:paraId="54E0E118" w14:textId="77777777" w:rsidR="00240C8B" w:rsidRPr="008E0C3A" w:rsidRDefault="00240C8B" w:rsidP="008E0C3A">
            <w:pPr>
              <w:pStyle w:val="1TableText"/>
              <w:tabs>
                <w:tab w:val="num" w:pos="993"/>
              </w:tabs>
              <w:spacing w:before="0" w:after="0"/>
            </w:pPr>
            <w:r w:rsidRPr="008E0C3A">
              <w:t>Description</w:t>
            </w:r>
          </w:p>
        </w:tc>
      </w:tr>
      <w:tr w:rsidR="00240C8B" w:rsidRPr="00240C8B" w14:paraId="673251F4" w14:textId="77777777" w:rsidTr="00C90DAE">
        <w:trPr>
          <w:trHeight w:val="340"/>
        </w:trPr>
        <w:tc>
          <w:tcPr>
            <w:tcW w:w="626" w:type="dxa"/>
          </w:tcPr>
          <w:p w14:paraId="6A733598" w14:textId="77777777" w:rsidR="00240C8B" w:rsidRPr="00240C8B" w:rsidRDefault="00240C8B" w:rsidP="008E0C3A">
            <w:pPr>
              <w:pStyle w:val="1TableText"/>
              <w:tabs>
                <w:tab w:val="num" w:pos="993"/>
              </w:tabs>
              <w:spacing w:before="0" w:after="0"/>
              <w:rPr>
                <w:rFonts w:cs="Arial"/>
              </w:rPr>
            </w:pPr>
            <w:r w:rsidRPr="00240C8B">
              <w:rPr>
                <w:rFonts w:cs="Arial"/>
              </w:rPr>
              <w:t>1</w:t>
            </w:r>
          </w:p>
        </w:tc>
        <w:tc>
          <w:tcPr>
            <w:tcW w:w="1124" w:type="dxa"/>
          </w:tcPr>
          <w:p w14:paraId="60DBF3AA" w14:textId="77777777" w:rsidR="00240C8B" w:rsidRPr="00240C8B" w:rsidRDefault="00240C8B" w:rsidP="008E0C3A">
            <w:pPr>
              <w:pStyle w:val="1TableText"/>
              <w:tabs>
                <w:tab w:val="num" w:pos="993"/>
              </w:tabs>
              <w:spacing w:before="0" w:after="0"/>
              <w:rPr>
                <w:rFonts w:cs="Arial"/>
              </w:rPr>
            </w:pPr>
            <w:r w:rsidRPr="00240C8B">
              <w:rPr>
                <w:rFonts w:cs="Arial"/>
              </w:rPr>
              <w:t>R</w:t>
            </w:r>
          </w:p>
        </w:tc>
        <w:tc>
          <w:tcPr>
            <w:tcW w:w="4494" w:type="dxa"/>
          </w:tcPr>
          <w:p w14:paraId="711FACBA" w14:textId="77777777" w:rsidR="00240C8B" w:rsidRPr="00240C8B" w:rsidRDefault="00944CEC" w:rsidP="008E0C3A">
            <w:pPr>
              <w:pStyle w:val="1TableText"/>
              <w:tabs>
                <w:tab w:val="num" w:pos="993"/>
              </w:tabs>
              <w:spacing w:before="0" w:after="0"/>
              <w:rPr>
                <w:rFonts w:cs="Arial"/>
              </w:rPr>
            </w:pPr>
            <w:r>
              <w:rPr>
                <w:rFonts w:cs="Arial"/>
              </w:rPr>
              <w:t>Red</w:t>
            </w:r>
          </w:p>
        </w:tc>
      </w:tr>
      <w:tr w:rsidR="00240C8B" w:rsidRPr="00240C8B" w14:paraId="2ACFB016" w14:textId="77777777" w:rsidTr="00C90DAE">
        <w:trPr>
          <w:trHeight w:val="340"/>
        </w:trPr>
        <w:tc>
          <w:tcPr>
            <w:tcW w:w="626" w:type="dxa"/>
          </w:tcPr>
          <w:p w14:paraId="107EFD8C" w14:textId="77777777" w:rsidR="00240C8B" w:rsidRPr="00240C8B" w:rsidRDefault="00240C8B" w:rsidP="008E0C3A">
            <w:pPr>
              <w:pStyle w:val="1TableText"/>
              <w:tabs>
                <w:tab w:val="num" w:pos="993"/>
              </w:tabs>
              <w:spacing w:before="0" w:after="0"/>
              <w:rPr>
                <w:rFonts w:cs="Arial"/>
              </w:rPr>
            </w:pPr>
            <w:r w:rsidRPr="00240C8B">
              <w:rPr>
                <w:rFonts w:cs="Arial"/>
              </w:rPr>
              <w:t>2</w:t>
            </w:r>
          </w:p>
        </w:tc>
        <w:tc>
          <w:tcPr>
            <w:tcW w:w="1124" w:type="dxa"/>
          </w:tcPr>
          <w:p w14:paraId="72D199A8" w14:textId="77777777" w:rsidR="00240C8B" w:rsidRPr="00240C8B" w:rsidRDefault="00240C8B" w:rsidP="008E0C3A">
            <w:pPr>
              <w:pStyle w:val="1TableText"/>
              <w:tabs>
                <w:tab w:val="num" w:pos="993"/>
              </w:tabs>
              <w:spacing w:before="0" w:after="0"/>
              <w:rPr>
                <w:rFonts w:cs="Arial"/>
              </w:rPr>
            </w:pPr>
            <w:r w:rsidRPr="00240C8B">
              <w:rPr>
                <w:rFonts w:cs="Arial"/>
              </w:rPr>
              <w:t>G</w:t>
            </w:r>
          </w:p>
        </w:tc>
        <w:tc>
          <w:tcPr>
            <w:tcW w:w="4494" w:type="dxa"/>
          </w:tcPr>
          <w:p w14:paraId="6E00ABE7" w14:textId="77777777" w:rsidR="00240C8B" w:rsidRPr="00240C8B" w:rsidRDefault="00944CEC" w:rsidP="008E0C3A">
            <w:pPr>
              <w:pStyle w:val="1TableText"/>
              <w:tabs>
                <w:tab w:val="num" w:pos="993"/>
              </w:tabs>
              <w:spacing w:before="0" w:after="0"/>
              <w:rPr>
                <w:rFonts w:cs="Arial"/>
              </w:rPr>
            </w:pPr>
            <w:r>
              <w:rPr>
                <w:rFonts w:cs="Arial"/>
              </w:rPr>
              <w:t>Green</w:t>
            </w:r>
          </w:p>
        </w:tc>
      </w:tr>
      <w:tr w:rsidR="00240C8B" w:rsidRPr="00240C8B" w14:paraId="465F1C01" w14:textId="77777777" w:rsidTr="00C90DAE">
        <w:trPr>
          <w:trHeight w:val="340"/>
        </w:trPr>
        <w:tc>
          <w:tcPr>
            <w:tcW w:w="626" w:type="dxa"/>
          </w:tcPr>
          <w:p w14:paraId="7CA2F682" w14:textId="77777777" w:rsidR="00240C8B" w:rsidRPr="00240C8B" w:rsidRDefault="00240C8B" w:rsidP="008E0C3A">
            <w:pPr>
              <w:pStyle w:val="1TableText"/>
              <w:tabs>
                <w:tab w:val="num" w:pos="993"/>
              </w:tabs>
              <w:spacing w:before="0" w:after="0"/>
              <w:rPr>
                <w:rFonts w:cs="Arial"/>
              </w:rPr>
            </w:pPr>
            <w:r w:rsidRPr="00240C8B">
              <w:rPr>
                <w:rFonts w:cs="Arial"/>
              </w:rPr>
              <w:t>3</w:t>
            </w:r>
          </w:p>
        </w:tc>
        <w:tc>
          <w:tcPr>
            <w:tcW w:w="1124" w:type="dxa"/>
          </w:tcPr>
          <w:p w14:paraId="12D7D41D" w14:textId="77777777" w:rsidR="00240C8B" w:rsidRPr="00240C8B" w:rsidRDefault="00240C8B" w:rsidP="008E0C3A">
            <w:pPr>
              <w:pStyle w:val="1TableText"/>
              <w:tabs>
                <w:tab w:val="num" w:pos="993"/>
              </w:tabs>
              <w:spacing w:before="0" w:after="0"/>
              <w:rPr>
                <w:rFonts w:cs="Arial"/>
              </w:rPr>
            </w:pPr>
            <w:r w:rsidRPr="00240C8B">
              <w:rPr>
                <w:rFonts w:cs="Arial"/>
              </w:rPr>
              <w:t>B</w:t>
            </w:r>
          </w:p>
        </w:tc>
        <w:tc>
          <w:tcPr>
            <w:tcW w:w="4494" w:type="dxa"/>
          </w:tcPr>
          <w:p w14:paraId="7CF10BD0" w14:textId="77777777" w:rsidR="00240C8B" w:rsidRPr="00240C8B" w:rsidRDefault="00944CEC" w:rsidP="008E0C3A">
            <w:pPr>
              <w:pStyle w:val="1TableText"/>
              <w:tabs>
                <w:tab w:val="num" w:pos="993"/>
              </w:tabs>
              <w:spacing w:before="0" w:after="0"/>
              <w:rPr>
                <w:rFonts w:cs="Arial"/>
              </w:rPr>
            </w:pPr>
            <w:r>
              <w:rPr>
                <w:rFonts w:cs="Arial"/>
              </w:rPr>
              <w:t>Blue</w:t>
            </w:r>
          </w:p>
        </w:tc>
      </w:tr>
      <w:tr w:rsidR="00240C8B" w:rsidRPr="00240C8B" w14:paraId="658DF96D" w14:textId="77777777" w:rsidTr="00C90DAE">
        <w:trPr>
          <w:trHeight w:val="340"/>
        </w:trPr>
        <w:tc>
          <w:tcPr>
            <w:tcW w:w="626" w:type="dxa"/>
          </w:tcPr>
          <w:p w14:paraId="49C22C80" w14:textId="77777777" w:rsidR="00240C8B" w:rsidRPr="00240C8B" w:rsidRDefault="00240C8B" w:rsidP="008E0C3A">
            <w:pPr>
              <w:pStyle w:val="1TableText"/>
              <w:tabs>
                <w:tab w:val="num" w:pos="993"/>
              </w:tabs>
              <w:spacing w:before="0" w:after="0"/>
              <w:rPr>
                <w:rFonts w:cs="Arial"/>
              </w:rPr>
            </w:pPr>
            <w:r w:rsidRPr="00240C8B">
              <w:rPr>
                <w:rFonts w:cs="Arial"/>
              </w:rPr>
              <w:t>4</w:t>
            </w:r>
          </w:p>
        </w:tc>
        <w:tc>
          <w:tcPr>
            <w:tcW w:w="1124" w:type="dxa"/>
          </w:tcPr>
          <w:p w14:paraId="3932180C" w14:textId="77777777" w:rsidR="00240C8B" w:rsidRPr="00240C8B" w:rsidRDefault="00240C8B" w:rsidP="008E0C3A">
            <w:pPr>
              <w:pStyle w:val="1TableText"/>
              <w:tabs>
                <w:tab w:val="num" w:pos="993"/>
              </w:tabs>
              <w:spacing w:before="0" w:after="0"/>
              <w:rPr>
                <w:rFonts w:cs="Arial"/>
              </w:rPr>
            </w:pPr>
            <w:r w:rsidRPr="00240C8B">
              <w:rPr>
                <w:rFonts w:cs="Arial"/>
              </w:rPr>
              <w:t>NIR</w:t>
            </w:r>
          </w:p>
        </w:tc>
        <w:tc>
          <w:tcPr>
            <w:tcW w:w="4494" w:type="dxa"/>
          </w:tcPr>
          <w:p w14:paraId="51D14D44" w14:textId="77777777" w:rsidR="00240C8B" w:rsidRPr="00240C8B" w:rsidRDefault="00944CEC" w:rsidP="008E0C3A">
            <w:pPr>
              <w:pStyle w:val="1TableText"/>
              <w:tabs>
                <w:tab w:val="num" w:pos="993"/>
              </w:tabs>
              <w:spacing w:before="0" w:after="0"/>
              <w:rPr>
                <w:rFonts w:cs="Arial"/>
              </w:rPr>
            </w:pPr>
            <w:r>
              <w:rPr>
                <w:rFonts w:cs="Arial"/>
              </w:rPr>
              <w:t>Near-infrared</w:t>
            </w:r>
          </w:p>
        </w:tc>
      </w:tr>
      <w:tr w:rsidR="00240C8B" w:rsidRPr="00240C8B" w14:paraId="6CC08D5D" w14:textId="77777777" w:rsidTr="00C90DAE">
        <w:trPr>
          <w:trHeight w:val="340"/>
        </w:trPr>
        <w:tc>
          <w:tcPr>
            <w:tcW w:w="626" w:type="dxa"/>
          </w:tcPr>
          <w:p w14:paraId="12A6AEA1" w14:textId="77777777" w:rsidR="00240C8B" w:rsidRPr="00240C8B" w:rsidRDefault="00240C8B" w:rsidP="008E0C3A">
            <w:pPr>
              <w:pStyle w:val="1TableText"/>
              <w:tabs>
                <w:tab w:val="num" w:pos="993"/>
              </w:tabs>
              <w:spacing w:before="0" w:after="0"/>
              <w:rPr>
                <w:rFonts w:cs="Arial"/>
              </w:rPr>
            </w:pPr>
            <w:r w:rsidRPr="00240C8B">
              <w:rPr>
                <w:rFonts w:cs="Arial"/>
              </w:rPr>
              <w:t>5</w:t>
            </w:r>
          </w:p>
        </w:tc>
        <w:tc>
          <w:tcPr>
            <w:tcW w:w="1124" w:type="dxa"/>
          </w:tcPr>
          <w:p w14:paraId="1F861CC6" w14:textId="77777777" w:rsidR="00240C8B" w:rsidRPr="00240C8B" w:rsidRDefault="00240C8B" w:rsidP="008E0C3A">
            <w:pPr>
              <w:pStyle w:val="1TableText"/>
              <w:tabs>
                <w:tab w:val="num" w:pos="993"/>
              </w:tabs>
              <w:spacing w:before="0" w:after="0"/>
              <w:rPr>
                <w:rFonts w:cs="Arial"/>
              </w:rPr>
            </w:pPr>
            <w:proofErr w:type="spellStart"/>
            <w:r>
              <w:rPr>
                <w:rFonts w:cs="Arial"/>
              </w:rPr>
              <w:t>rN</w:t>
            </w:r>
            <w:proofErr w:type="spellEnd"/>
          </w:p>
        </w:tc>
        <w:tc>
          <w:tcPr>
            <w:tcW w:w="4494" w:type="dxa"/>
          </w:tcPr>
          <w:p w14:paraId="770A99F0" w14:textId="77777777" w:rsidR="00240C8B" w:rsidRPr="00240C8B" w:rsidRDefault="00944CEC" w:rsidP="008E0C3A">
            <w:pPr>
              <w:pStyle w:val="1TableText"/>
              <w:tabs>
                <w:tab w:val="num" w:pos="993"/>
              </w:tabs>
              <w:spacing w:before="0" w:after="0"/>
              <w:rPr>
                <w:rFonts w:cs="Arial"/>
              </w:rPr>
            </w:pPr>
            <w:r>
              <w:rPr>
                <w:rFonts w:cs="Arial"/>
              </w:rPr>
              <w:t>Normalised R</w:t>
            </w:r>
          </w:p>
        </w:tc>
      </w:tr>
      <w:tr w:rsidR="00240C8B" w:rsidRPr="00240C8B" w14:paraId="44F48207" w14:textId="77777777" w:rsidTr="00C90DAE">
        <w:trPr>
          <w:trHeight w:val="340"/>
        </w:trPr>
        <w:tc>
          <w:tcPr>
            <w:tcW w:w="626" w:type="dxa"/>
          </w:tcPr>
          <w:p w14:paraId="31FC0852" w14:textId="77777777" w:rsidR="00240C8B" w:rsidRPr="00240C8B" w:rsidRDefault="00240C8B" w:rsidP="008E0C3A">
            <w:pPr>
              <w:pStyle w:val="1TableText"/>
              <w:tabs>
                <w:tab w:val="num" w:pos="993"/>
              </w:tabs>
              <w:spacing w:before="0" w:after="0"/>
              <w:rPr>
                <w:rFonts w:cs="Arial"/>
              </w:rPr>
            </w:pPr>
            <w:r w:rsidRPr="00240C8B">
              <w:rPr>
                <w:rFonts w:cs="Arial"/>
              </w:rPr>
              <w:t>6</w:t>
            </w:r>
          </w:p>
        </w:tc>
        <w:tc>
          <w:tcPr>
            <w:tcW w:w="1124" w:type="dxa"/>
          </w:tcPr>
          <w:p w14:paraId="2CD7FC0B" w14:textId="77777777" w:rsidR="00240C8B" w:rsidRPr="00240C8B" w:rsidRDefault="00240C8B" w:rsidP="008E0C3A">
            <w:pPr>
              <w:pStyle w:val="1TableText"/>
              <w:tabs>
                <w:tab w:val="num" w:pos="993"/>
              </w:tabs>
              <w:spacing w:before="0" w:after="0"/>
              <w:rPr>
                <w:rFonts w:cs="Arial"/>
              </w:rPr>
            </w:pPr>
            <w:proofErr w:type="spellStart"/>
            <w:r>
              <w:rPr>
                <w:rFonts w:cs="Arial"/>
              </w:rPr>
              <w:t>gN</w:t>
            </w:r>
            <w:proofErr w:type="spellEnd"/>
          </w:p>
        </w:tc>
        <w:tc>
          <w:tcPr>
            <w:tcW w:w="4494" w:type="dxa"/>
          </w:tcPr>
          <w:p w14:paraId="74ED0C0F" w14:textId="77777777" w:rsidR="00240C8B" w:rsidRPr="00240C8B" w:rsidRDefault="00944CEC" w:rsidP="008E0C3A">
            <w:pPr>
              <w:pStyle w:val="1TableText"/>
              <w:tabs>
                <w:tab w:val="num" w:pos="993"/>
              </w:tabs>
              <w:spacing w:before="0" w:after="0"/>
              <w:rPr>
                <w:rFonts w:cs="Arial"/>
              </w:rPr>
            </w:pPr>
            <w:r>
              <w:rPr>
                <w:rFonts w:cs="Arial"/>
              </w:rPr>
              <w:t>Normalised G</w:t>
            </w:r>
          </w:p>
        </w:tc>
      </w:tr>
      <w:tr w:rsidR="00240C8B" w:rsidRPr="00240C8B" w14:paraId="6F742B0B" w14:textId="77777777" w:rsidTr="00C90DAE">
        <w:trPr>
          <w:trHeight w:val="340"/>
        </w:trPr>
        <w:tc>
          <w:tcPr>
            <w:tcW w:w="626" w:type="dxa"/>
          </w:tcPr>
          <w:p w14:paraId="732D13A4" w14:textId="77777777" w:rsidR="00240C8B" w:rsidRPr="00240C8B" w:rsidRDefault="00240C8B" w:rsidP="008E0C3A">
            <w:pPr>
              <w:pStyle w:val="1TableText"/>
              <w:tabs>
                <w:tab w:val="num" w:pos="993"/>
              </w:tabs>
              <w:spacing w:before="0" w:after="0"/>
              <w:rPr>
                <w:rFonts w:cs="Arial"/>
              </w:rPr>
            </w:pPr>
            <w:r w:rsidRPr="00240C8B">
              <w:rPr>
                <w:rFonts w:cs="Arial"/>
              </w:rPr>
              <w:t>7</w:t>
            </w:r>
          </w:p>
        </w:tc>
        <w:tc>
          <w:tcPr>
            <w:tcW w:w="1124" w:type="dxa"/>
          </w:tcPr>
          <w:p w14:paraId="23577743" w14:textId="77777777" w:rsidR="00240C8B" w:rsidRPr="00240C8B" w:rsidRDefault="00240C8B" w:rsidP="008E0C3A">
            <w:pPr>
              <w:pStyle w:val="1TableText"/>
              <w:tabs>
                <w:tab w:val="num" w:pos="993"/>
              </w:tabs>
              <w:spacing w:before="0" w:after="0"/>
              <w:rPr>
                <w:rFonts w:cs="Arial"/>
              </w:rPr>
            </w:pPr>
            <w:proofErr w:type="spellStart"/>
            <w:r>
              <w:rPr>
                <w:rFonts w:cs="Arial"/>
              </w:rPr>
              <w:t>bN</w:t>
            </w:r>
            <w:proofErr w:type="spellEnd"/>
          </w:p>
        </w:tc>
        <w:tc>
          <w:tcPr>
            <w:tcW w:w="4494" w:type="dxa"/>
          </w:tcPr>
          <w:p w14:paraId="6D870267" w14:textId="77777777" w:rsidR="00240C8B" w:rsidRPr="00240C8B" w:rsidRDefault="00944CEC" w:rsidP="008E0C3A">
            <w:pPr>
              <w:pStyle w:val="1TableText"/>
              <w:tabs>
                <w:tab w:val="num" w:pos="993"/>
              </w:tabs>
              <w:spacing w:before="0" w:after="0"/>
              <w:rPr>
                <w:rFonts w:cs="Arial"/>
              </w:rPr>
            </w:pPr>
            <w:r>
              <w:rPr>
                <w:rFonts w:cs="Arial"/>
              </w:rPr>
              <w:t>Normalised B</w:t>
            </w:r>
          </w:p>
        </w:tc>
      </w:tr>
      <w:tr w:rsidR="00240C8B" w:rsidRPr="00240C8B" w14:paraId="391848F7" w14:textId="77777777" w:rsidTr="00C90DAE">
        <w:trPr>
          <w:trHeight w:val="340"/>
        </w:trPr>
        <w:tc>
          <w:tcPr>
            <w:tcW w:w="626" w:type="dxa"/>
          </w:tcPr>
          <w:p w14:paraId="56A42820" w14:textId="77777777" w:rsidR="00240C8B" w:rsidRPr="00240C8B" w:rsidRDefault="00240C8B" w:rsidP="008E0C3A">
            <w:pPr>
              <w:pStyle w:val="1TableText"/>
              <w:tabs>
                <w:tab w:val="num" w:pos="993"/>
              </w:tabs>
              <w:spacing w:before="0" w:after="0"/>
              <w:rPr>
                <w:rFonts w:cs="Arial"/>
              </w:rPr>
            </w:pPr>
            <w:r w:rsidRPr="00240C8B">
              <w:rPr>
                <w:rFonts w:cs="Arial"/>
              </w:rPr>
              <w:t>8</w:t>
            </w:r>
          </w:p>
        </w:tc>
        <w:tc>
          <w:tcPr>
            <w:tcW w:w="1124" w:type="dxa"/>
          </w:tcPr>
          <w:p w14:paraId="72A43973" w14:textId="77777777" w:rsidR="00240C8B" w:rsidRPr="00240C8B" w:rsidRDefault="00240C8B" w:rsidP="008E0C3A">
            <w:pPr>
              <w:pStyle w:val="1TableText"/>
              <w:tabs>
                <w:tab w:val="num" w:pos="993"/>
              </w:tabs>
              <w:spacing w:before="0" w:after="0"/>
              <w:rPr>
                <w:rFonts w:cs="Arial"/>
              </w:rPr>
            </w:pPr>
            <w:proofErr w:type="spellStart"/>
            <w:r>
              <w:rPr>
                <w:rFonts w:cs="Arial"/>
              </w:rPr>
              <w:t>nirN</w:t>
            </w:r>
            <w:proofErr w:type="spellEnd"/>
          </w:p>
        </w:tc>
        <w:tc>
          <w:tcPr>
            <w:tcW w:w="4494" w:type="dxa"/>
          </w:tcPr>
          <w:p w14:paraId="213CEB36" w14:textId="77777777" w:rsidR="00240C8B" w:rsidRPr="00944CEC" w:rsidRDefault="00944CEC" w:rsidP="008E0C3A">
            <w:pPr>
              <w:pStyle w:val="1TableText"/>
              <w:tabs>
                <w:tab w:val="num" w:pos="993"/>
              </w:tabs>
              <w:spacing w:before="0" w:after="0"/>
              <w:rPr>
                <w:rFonts w:cs="Arial"/>
                <w:b/>
              </w:rPr>
            </w:pPr>
            <w:r>
              <w:rPr>
                <w:rFonts w:cs="Arial"/>
              </w:rPr>
              <w:t>Normalised NIR</w:t>
            </w:r>
          </w:p>
        </w:tc>
      </w:tr>
      <w:tr w:rsidR="00240C8B" w:rsidRPr="00240C8B" w14:paraId="2FDBD031" w14:textId="77777777" w:rsidTr="00C90DAE">
        <w:trPr>
          <w:trHeight w:val="340"/>
        </w:trPr>
        <w:tc>
          <w:tcPr>
            <w:tcW w:w="626" w:type="dxa"/>
          </w:tcPr>
          <w:p w14:paraId="73B3F71B" w14:textId="77777777" w:rsidR="00240C8B" w:rsidRPr="00240C8B" w:rsidRDefault="00240C8B" w:rsidP="008E0C3A">
            <w:pPr>
              <w:pStyle w:val="1TableText"/>
              <w:tabs>
                <w:tab w:val="num" w:pos="993"/>
              </w:tabs>
              <w:spacing w:before="0" w:after="0"/>
              <w:rPr>
                <w:rFonts w:cs="Arial"/>
              </w:rPr>
            </w:pPr>
            <w:r w:rsidRPr="00240C8B">
              <w:rPr>
                <w:rFonts w:cs="Arial"/>
              </w:rPr>
              <w:t>9</w:t>
            </w:r>
          </w:p>
        </w:tc>
        <w:tc>
          <w:tcPr>
            <w:tcW w:w="1124" w:type="dxa"/>
          </w:tcPr>
          <w:p w14:paraId="5A1BBCAB" w14:textId="77777777" w:rsidR="00240C8B" w:rsidRPr="00240C8B" w:rsidRDefault="00240C8B" w:rsidP="008E0C3A">
            <w:pPr>
              <w:pStyle w:val="1TableText"/>
              <w:tabs>
                <w:tab w:val="num" w:pos="993"/>
              </w:tabs>
              <w:spacing w:before="0" w:after="0"/>
              <w:rPr>
                <w:rFonts w:cs="Arial"/>
              </w:rPr>
            </w:pPr>
            <w:r w:rsidRPr="00240C8B">
              <w:rPr>
                <w:rFonts w:cs="Arial"/>
              </w:rPr>
              <w:t>NDVI</w:t>
            </w:r>
          </w:p>
        </w:tc>
        <w:tc>
          <w:tcPr>
            <w:tcW w:w="4494" w:type="dxa"/>
          </w:tcPr>
          <w:p w14:paraId="7521E1AE" w14:textId="77777777" w:rsidR="00240C8B" w:rsidRPr="00240C8B" w:rsidRDefault="00944CEC" w:rsidP="008E0C3A">
            <w:pPr>
              <w:pStyle w:val="1TableText"/>
              <w:tabs>
                <w:tab w:val="num" w:pos="993"/>
              </w:tabs>
              <w:spacing w:before="0" w:after="0"/>
              <w:rPr>
                <w:rFonts w:cs="Arial"/>
              </w:rPr>
            </w:pPr>
            <w:r w:rsidRPr="00944CEC">
              <w:rPr>
                <w:rFonts w:cs="Arial"/>
              </w:rPr>
              <w:t>Normalised Difference Vegetation Index</w:t>
            </w:r>
          </w:p>
        </w:tc>
      </w:tr>
      <w:tr w:rsidR="00240C8B" w:rsidRPr="00240C8B" w14:paraId="42019534" w14:textId="77777777" w:rsidTr="00C90DAE">
        <w:trPr>
          <w:trHeight w:val="340"/>
        </w:trPr>
        <w:tc>
          <w:tcPr>
            <w:tcW w:w="626" w:type="dxa"/>
          </w:tcPr>
          <w:p w14:paraId="1ECEA492" w14:textId="77777777" w:rsidR="00240C8B" w:rsidRPr="00240C8B" w:rsidRDefault="00240C8B" w:rsidP="008E0C3A">
            <w:pPr>
              <w:pStyle w:val="1TableText"/>
              <w:tabs>
                <w:tab w:val="num" w:pos="993"/>
              </w:tabs>
              <w:spacing w:before="0" w:after="0"/>
              <w:rPr>
                <w:rFonts w:cs="Arial"/>
              </w:rPr>
            </w:pPr>
            <w:r w:rsidRPr="00240C8B">
              <w:rPr>
                <w:rFonts w:cs="Arial"/>
              </w:rPr>
              <w:t>10</w:t>
            </w:r>
          </w:p>
        </w:tc>
        <w:tc>
          <w:tcPr>
            <w:tcW w:w="1124" w:type="dxa"/>
          </w:tcPr>
          <w:p w14:paraId="788C346D" w14:textId="77777777" w:rsidR="00240C8B" w:rsidRPr="00240C8B" w:rsidRDefault="00F76B48" w:rsidP="008E0C3A">
            <w:pPr>
              <w:pStyle w:val="1TableText"/>
              <w:tabs>
                <w:tab w:val="num" w:pos="993"/>
              </w:tabs>
              <w:spacing w:before="0" w:after="0"/>
              <w:rPr>
                <w:rFonts w:cs="Arial"/>
              </w:rPr>
            </w:pPr>
            <w:r>
              <w:rPr>
                <w:rFonts w:cs="Arial"/>
              </w:rPr>
              <w:t>R</w:t>
            </w:r>
            <w:r w:rsidR="00944CEC">
              <w:rPr>
                <w:rFonts w:cs="Arial"/>
              </w:rPr>
              <w:t>VI</w:t>
            </w:r>
          </w:p>
        </w:tc>
        <w:tc>
          <w:tcPr>
            <w:tcW w:w="4494" w:type="dxa"/>
          </w:tcPr>
          <w:p w14:paraId="35C42D10" w14:textId="77777777" w:rsidR="00240C8B" w:rsidRPr="00240C8B" w:rsidRDefault="00944CEC" w:rsidP="008E0C3A">
            <w:pPr>
              <w:pStyle w:val="1TableText"/>
              <w:tabs>
                <w:tab w:val="num" w:pos="993"/>
              </w:tabs>
              <w:spacing w:before="0" w:after="0"/>
              <w:rPr>
                <w:rFonts w:cs="Arial"/>
              </w:rPr>
            </w:pPr>
            <w:r>
              <w:rPr>
                <w:rFonts w:cs="Arial"/>
              </w:rPr>
              <w:t>Ratio Vegetation Index</w:t>
            </w:r>
          </w:p>
        </w:tc>
      </w:tr>
      <w:tr w:rsidR="00240C8B" w:rsidRPr="00240C8B" w14:paraId="07866D11" w14:textId="77777777" w:rsidTr="00C90DAE">
        <w:trPr>
          <w:trHeight w:val="340"/>
        </w:trPr>
        <w:tc>
          <w:tcPr>
            <w:tcW w:w="626" w:type="dxa"/>
          </w:tcPr>
          <w:p w14:paraId="51C5D64A" w14:textId="77777777" w:rsidR="00240C8B" w:rsidRPr="00240C8B" w:rsidRDefault="00240C8B" w:rsidP="008E0C3A">
            <w:pPr>
              <w:pStyle w:val="1TableText"/>
              <w:tabs>
                <w:tab w:val="num" w:pos="993"/>
              </w:tabs>
              <w:spacing w:before="0" w:after="0"/>
              <w:rPr>
                <w:rFonts w:cs="Arial"/>
              </w:rPr>
            </w:pPr>
            <w:r w:rsidRPr="00240C8B">
              <w:rPr>
                <w:rFonts w:cs="Arial"/>
              </w:rPr>
              <w:t>11</w:t>
            </w:r>
            <w:r w:rsidR="00944CEC">
              <w:rPr>
                <w:rFonts w:cs="Arial"/>
              </w:rPr>
              <w:t>-14</w:t>
            </w:r>
          </w:p>
        </w:tc>
        <w:tc>
          <w:tcPr>
            <w:tcW w:w="1124" w:type="dxa"/>
          </w:tcPr>
          <w:p w14:paraId="2DBAAC07" w14:textId="77777777" w:rsidR="00240C8B" w:rsidRPr="00240C8B" w:rsidRDefault="00136003" w:rsidP="008E0C3A">
            <w:pPr>
              <w:pStyle w:val="1TableText"/>
              <w:tabs>
                <w:tab w:val="num" w:pos="993"/>
              </w:tabs>
              <w:spacing w:before="0" w:after="0"/>
              <w:rPr>
                <w:rFonts w:cs="Arial"/>
              </w:rPr>
            </w:pPr>
            <w:r>
              <w:rPr>
                <w:rFonts w:cs="Arial"/>
              </w:rPr>
              <w:t>tc1</w:t>
            </w:r>
            <w:r w:rsidR="00944CEC">
              <w:rPr>
                <w:rFonts w:cs="Arial"/>
              </w:rPr>
              <w:t>-4</w:t>
            </w:r>
          </w:p>
        </w:tc>
        <w:tc>
          <w:tcPr>
            <w:tcW w:w="4494" w:type="dxa"/>
          </w:tcPr>
          <w:p w14:paraId="6D664588" w14:textId="77777777" w:rsidR="00240C8B" w:rsidRPr="00240C8B" w:rsidRDefault="00944CEC" w:rsidP="008E0C3A">
            <w:pPr>
              <w:pStyle w:val="1TableText"/>
              <w:tabs>
                <w:tab w:val="num" w:pos="993"/>
              </w:tabs>
              <w:spacing w:before="0" w:after="0"/>
              <w:rPr>
                <w:rFonts w:cs="Arial"/>
              </w:rPr>
            </w:pPr>
            <w:r>
              <w:rPr>
                <w:rFonts w:cs="Arial"/>
              </w:rPr>
              <w:t>Tasselled cap components</w:t>
            </w:r>
          </w:p>
        </w:tc>
      </w:tr>
      <w:tr w:rsidR="00240C8B" w:rsidRPr="00240C8B" w14:paraId="3782B2F5" w14:textId="77777777" w:rsidTr="00C90DAE">
        <w:trPr>
          <w:trHeight w:val="340"/>
        </w:trPr>
        <w:tc>
          <w:tcPr>
            <w:tcW w:w="626" w:type="dxa"/>
          </w:tcPr>
          <w:p w14:paraId="4B12E5FD" w14:textId="77777777" w:rsidR="00240C8B" w:rsidRPr="00240C8B" w:rsidRDefault="00240C8B" w:rsidP="008E0C3A">
            <w:pPr>
              <w:pStyle w:val="1TableText"/>
              <w:tabs>
                <w:tab w:val="num" w:pos="993"/>
              </w:tabs>
              <w:spacing w:before="0" w:after="0"/>
              <w:rPr>
                <w:rFonts w:cs="Arial"/>
              </w:rPr>
            </w:pPr>
            <w:r w:rsidRPr="00240C8B">
              <w:rPr>
                <w:rFonts w:cs="Arial"/>
              </w:rPr>
              <w:t>15</w:t>
            </w:r>
            <w:r w:rsidR="00944CEC">
              <w:rPr>
                <w:rFonts w:cs="Arial"/>
              </w:rPr>
              <w:t>-18</w:t>
            </w:r>
          </w:p>
        </w:tc>
        <w:tc>
          <w:tcPr>
            <w:tcW w:w="1124" w:type="dxa"/>
          </w:tcPr>
          <w:p w14:paraId="2F0DF952" w14:textId="77777777" w:rsidR="00240C8B" w:rsidRPr="00240C8B" w:rsidRDefault="00136003" w:rsidP="008E0C3A">
            <w:pPr>
              <w:pStyle w:val="1TableText"/>
              <w:tabs>
                <w:tab w:val="num" w:pos="993"/>
              </w:tabs>
              <w:spacing w:before="0" w:after="0"/>
              <w:rPr>
                <w:rFonts w:cs="Arial"/>
              </w:rPr>
            </w:pPr>
            <w:r>
              <w:rPr>
                <w:rFonts w:cs="Arial"/>
              </w:rPr>
              <w:t>pc1</w:t>
            </w:r>
            <w:r w:rsidR="00944CEC">
              <w:rPr>
                <w:rFonts w:cs="Arial"/>
              </w:rPr>
              <w:t>-4</w:t>
            </w:r>
          </w:p>
        </w:tc>
        <w:tc>
          <w:tcPr>
            <w:tcW w:w="4494" w:type="dxa"/>
          </w:tcPr>
          <w:p w14:paraId="46229388" w14:textId="77777777" w:rsidR="00240C8B" w:rsidRPr="00240C8B" w:rsidRDefault="00944CEC" w:rsidP="008E0C3A">
            <w:pPr>
              <w:pStyle w:val="1TableText"/>
              <w:tabs>
                <w:tab w:val="num" w:pos="993"/>
              </w:tabs>
              <w:spacing w:before="0" w:after="0"/>
              <w:rPr>
                <w:rFonts w:cs="Arial"/>
              </w:rPr>
            </w:pPr>
            <w:r>
              <w:rPr>
                <w:rFonts w:cs="Arial"/>
              </w:rPr>
              <w:t>Principal components</w:t>
            </w:r>
            <w:r w:rsidR="00A94E5E">
              <w:rPr>
                <w:rFonts w:cs="Arial"/>
              </w:rPr>
              <w:t xml:space="preserve"> of raw bands</w:t>
            </w:r>
          </w:p>
        </w:tc>
      </w:tr>
      <w:tr w:rsidR="00240C8B" w:rsidRPr="00240C8B" w14:paraId="16BDB86C" w14:textId="77777777" w:rsidTr="00C90DAE">
        <w:trPr>
          <w:trHeight w:val="340"/>
        </w:trPr>
        <w:tc>
          <w:tcPr>
            <w:tcW w:w="626" w:type="dxa"/>
          </w:tcPr>
          <w:p w14:paraId="2C181FB8" w14:textId="77777777" w:rsidR="00240C8B" w:rsidRPr="00240C8B" w:rsidRDefault="00240C8B" w:rsidP="008E0C3A">
            <w:pPr>
              <w:pStyle w:val="1TableText"/>
              <w:tabs>
                <w:tab w:val="num" w:pos="993"/>
              </w:tabs>
              <w:spacing w:before="0" w:after="0"/>
              <w:rPr>
                <w:rFonts w:cs="Arial"/>
              </w:rPr>
            </w:pPr>
            <w:r w:rsidRPr="00240C8B">
              <w:rPr>
                <w:rFonts w:cs="Arial"/>
              </w:rPr>
              <w:t>19</w:t>
            </w:r>
            <w:r w:rsidR="00944CEC">
              <w:rPr>
                <w:rFonts w:cs="Arial"/>
              </w:rPr>
              <w:t>-22</w:t>
            </w:r>
          </w:p>
        </w:tc>
        <w:tc>
          <w:tcPr>
            <w:tcW w:w="1124" w:type="dxa"/>
          </w:tcPr>
          <w:p w14:paraId="3485B0F5" w14:textId="77777777" w:rsidR="00240C8B" w:rsidRPr="00240C8B" w:rsidRDefault="00136003" w:rsidP="008E0C3A">
            <w:pPr>
              <w:pStyle w:val="1TableText"/>
              <w:tabs>
                <w:tab w:val="num" w:pos="993"/>
              </w:tabs>
              <w:spacing w:before="0" w:after="0"/>
              <w:rPr>
                <w:rFonts w:cs="Arial"/>
              </w:rPr>
            </w:pPr>
            <w:r>
              <w:rPr>
                <w:rFonts w:cs="Arial"/>
              </w:rPr>
              <w:t>nc1</w:t>
            </w:r>
            <w:r w:rsidR="00944CEC">
              <w:rPr>
                <w:rFonts w:cs="Arial"/>
              </w:rPr>
              <w:t>-4</w:t>
            </w:r>
          </w:p>
        </w:tc>
        <w:tc>
          <w:tcPr>
            <w:tcW w:w="4494" w:type="dxa"/>
          </w:tcPr>
          <w:p w14:paraId="07E27C0D" w14:textId="77777777" w:rsidR="00240C8B" w:rsidRPr="00240C8B" w:rsidRDefault="00A94E5E" w:rsidP="008E0C3A">
            <w:pPr>
              <w:pStyle w:val="1TableText"/>
              <w:tabs>
                <w:tab w:val="num" w:pos="993"/>
              </w:tabs>
              <w:spacing w:before="0" w:after="0"/>
              <w:rPr>
                <w:rFonts w:cs="Arial"/>
              </w:rPr>
            </w:pPr>
            <w:r>
              <w:rPr>
                <w:rFonts w:cs="Arial"/>
              </w:rPr>
              <w:t>Principal</w:t>
            </w:r>
            <w:r w:rsidR="00944CEC">
              <w:rPr>
                <w:rFonts w:cs="Arial"/>
              </w:rPr>
              <w:t xml:space="preserve"> components </w:t>
            </w:r>
            <w:r>
              <w:rPr>
                <w:rFonts w:cs="Arial"/>
              </w:rPr>
              <w:t>of normalised bands</w:t>
            </w:r>
          </w:p>
        </w:tc>
      </w:tr>
      <w:tr w:rsidR="00240C8B" w:rsidRPr="00240C8B" w14:paraId="51EB2309" w14:textId="77777777" w:rsidTr="00C90DAE">
        <w:trPr>
          <w:trHeight w:val="340"/>
        </w:trPr>
        <w:tc>
          <w:tcPr>
            <w:tcW w:w="626" w:type="dxa"/>
          </w:tcPr>
          <w:p w14:paraId="0758B578" w14:textId="77777777" w:rsidR="00240C8B" w:rsidRPr="00240C8B" w:rsidRDefault="00240C8B" w:rsidP="008E0C3A">
            <w:pPr>
              <w:pStyle w:val="1TableText"/>
              <w:tabs>
                <w:tab w:val="num" w:pos="993"/>
              </w:tabs>
              <w:spacing w:before="0" w:after="0"/>
              <w:rPr>
                <w:rFonts w:cs="Arial"/>
              </w:rPr>
            </w:pPr>
            <w:r w:rsidRPr="00240C8B">
              <w:rPr>
                <w:rFonts w:cs="Arial"/>
              </w:rPr>
              <w:t>23</w:t>
            </w:r>
            <w:r w:rsidR="00D40572">
              <w:rPr>
                <w:rFonts w:cs="Arial"/>
              </w:rPr>
              <w:t>-26</w:t>
            </w:r>
          </w:p>
        </w:tc>
        <w:tc>
          <w:tcPr>
            <w:tcW w:w="1124" w:type="dxa"/>
          </w:tcPr>
          <w:p w14:paraId="713672D7" w14:textId="77777777" w:rsidR="00240C8B" w:rsidRPr="00240C8B" w:rsidRDefault="00944CEC" w:rsidP="008E0C3A">
            <w:pPr>
              <w:pStyle w:val="1TableText"/>
              <w:tabs>
                <w:tab w:val="num" w:pos="993"/>
              </w:tabs>
              <w:spacing w:before="0" w:after="0"/>
              <w:rPr>
                <w:rFonts w:cs="Arial"/>
              </w:rPr>
            </w:pPr>
            <w:r>
              <w:rPr>
                <w:rFonts w:cs="Arial"/>
              </w:rPr>
              <w:t>Entropy</w:t>
            </w:r>
            <w:r w:rsidR="00D40572">
              <w:rPr>
                <w:rFonts w:cs="Arial"/>
              </w:rPr>
              <w:t>#</w:t>
            </w:r>
            <w:r w:rsidR="00A94E5E">
              <w:rPr>
                <w:rFonts w:cs="Arial"/>
              </w:rPr>
              <w:t>#</w:t>
            </w:r>
          </w:p>
        </w:tc>
        <w:tc>
          <w:tcPr>
            <w:tcW w:w="4494" w:type="dxa"/>
          </w:tcPr>
          <w:p w14:paraId="50E08F6D" w14:textId="77777777" w:rsidR="00240C8B" w:rsidRPr="00240C8B" w:rsidRDefault="00D40572" w:rsidP="008E0C3A">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572D3716" w14:textId="77777777" w:rsidTr="00C90DAE">
        <w:trPr>
          <w:trHeight w:val="340"/>
        </w:trPr>
        <w:tc>
          <w:tcPr>
            <w:tcW w:w="626" w:type="dxa"/>
          </w:tcPr>
          <w:p w14:paraId="44ABF353" w14:textId="77777777" w:rsidR="00240C8B" w:rsidRPr="00240C8B" w:rsidRDefault="00240C8B" w:rsidP="008E0C3A">
            <w:pPr>
              <w:pStyle w:val="1TableText"/>
              <w:tabs>
                <w:tab w:val="num" w:pos="993"/>
              </w:tabs>
              <w:spacing w:before="0" w:after="0"/>
              <w:rPr>
                <w:rFonts w:cs="Arial"/>
              </w:rPr>
            </w:pPr>
            <w:r w:rsidRPr="00240C8B">
              <w:rPr>
                <w:rFonts w:cs="Arial"/>
              </w:rPr>
              <w:t>2</w:t>
            </w:r>
            <w:r w:rsidR="00D40572">
              <w:rPr>
                <w:rFonts w:cs="Arial"/>
              </w:rPr>
              <w:t>7-30</w:t>
            </w:r>
          </w:p>
        </w:tc>
        <w:tc>
          <w:tcPr>
            <w:tcW w:w="1124" w:type="dxa"/>
          </w:tcPr>
          <w:p w14:paraId="13A295F1" w14:textId="77777777" w:rsidR="00240C8B" w:rsidRPr="00240C8B" w:rsidRDefault="00D40572" w:rsidP="008E0C3A">
            <w:pPr>
              <w:pStyle w:val="1TableText"/>
              <w:tabs>
                <w:tab w:val="num" w:pos="993"/>
              </w:tabs>
              <w:spacing w:before="0" w:after="0"/>
              <w:rPr>
                <w:rFonts w:cs="Arial"/>
              </w:rPr>
            </w:pPr>
            <w:proofErr w:type="spellStart"/>
            <w:r>
              <w:rPr>
                <w:rFonts w:cs="Arial"/>
              </w:rPr>
              <w:t>Std</w:t>
            </w:r>
            <w:proofErr w:type="spellEnd"/>
            <w:r w:rsidR="00A94E5E">
              <w:rPr>
                <w:rFonts w:cs="Arial"/>
              </w:rPr>
              <w:t>##</w:t>
            </w:r>
          </w:p>
        </w:tc>
        <w:tc>
          <w:tcPr>
            <w:tcW w:w="4494" w:type="dxa"/>
          </w:tcPr>
          <w:p w14:paraId="5F5EE968" w14:textId="77777777" w:rsidR="00240C8B" w:rsidRPr="00240C8B" w:rsidRDefault="00D40572" w:rsidP="008E0C3A">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23D3FB1E" w14:textId="77777777" w:rsidTr="00C90DAE">
        <w:trPr>
          <w:trHeight w:val="340"/>
        </w:trPr>
        <w:tc>
          <w:tcPr>
            <w:tcW w:w="626" w:type="dxa"/>
          </w:tcPr>
          <w:p w14:paraId="7CA72DF1" w14:textId="77777777" w:rsidR="00240C8B" w:rsidRPr="00240C8B" w:rsidRDefault="00D40572" w:rsidP="008E0C3A">
            <w:pPr>
              <w:pStyle w:val="1TableText"/>
              <w:tabs>
                <w:tab w:val="num" w:pos="993"/>
              </w:tabs>
              <w:spacing w:before="0" w:after="0"/>
              <w:rPr>
                <w:rFonts w:cs="Arial"/>
              </w:rPr>
            </w:pPr>
            <w:r>
              <w:rPr>
                <w:rFonts w:cs="Arial"/>
              </w:rPr>
              <w:t>31-34</w:t>
            </w:r>
          </w:p>
        </w:tc>
        <w:tc>
          <w:tcPr>
            <w:tcW w:w="1124" w:type="dxa"/>
          </w:tcPr>
          <w:p w14:paraId="349A666B" w14:textId="77777777" w:rsidR="00240C8B" w:rsidRPr="00240C8B" w:rsidRDefault="00D40572" w:rsidP="008E0C3A">
            <w:pPr>
              <w:pStyle w:val="1TableText"/>
              <w:tabs>
                <w:tab w:val="num" w:pos="993"/>
              </w:tabs>
              <w:spacing w:before="0" w:after="0"/>
              <w:rPr>
                <w:rFonts w:cs="Arial"/>
              </w:rPr>
            </w:pPr>
            <w:r>
              <w:rPr>
                <w:rFonts w:cs="Arial"/>
              </w:rPr>
              <w:t>Mean</w:t>
            </w:r>
            <w:r w:rsidR="00A94E5E">
              <w:rPr>
                <w:rFonts w:cs="Arial"/>
              </w:rPr>
              <w:t>##</w:t>
            </w:r>
          </w:p>
        </w:tc>
        <w:tc>
          <w:tcPr>
            <w:tcW w:w="4494" w:type="dxa"/>
          </w:tcPr>
          <w:p w14:paraId="2257F80E" w14:textId="77777777" w:rsidR="00240C8B" w:rsidRPr="00240C8B" w:rsidRDefault="00D40572" w:rsidP="008E0C3A">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6651254" w14:textId="77777777" w:rsidTr="00C90DAE">
        <w:trPr>
          <w:trHeight w:val="340"/>
        </w:trPr>
        <w:tc>
          <w:tcPr>
            <w:tcW w:w="626" w:type="dxa"/>
          </w:tcPr>
          <w:p w14:paraId="1655730F" w14:textId="77777777" w:rsidR="00240C8B" w:rsidRPr="00240C8B" w:rsidRDefault="00D40572" w:rsidP="008E0C3A">
            <w:pPr>
              <w:pStyle w:val="1TableText"/>
              <w:tabs>
                <w:tab w:val="num" w:pos="993"/>
              </w:tabs>
              <w:spacing w:before="0" w:after="0"/>
              <w:rPr>
                <w:rFonts w:cs="Arial"/>
              </w:rPr>
            </w:pPr>
            <w:r>
              <w:rPr>
                <w:rFonts w:cs="Arial"/>
              </w:rPr>
              <w:t>35-38</w:t>
            </w:r>
          </w:p>
        </w:tc>
        <w:tc>
          <w:tcPr>
            <w:tcW w:w="1124" w:type="dxa"/>
          </w:tcPr>
          <w:p w14:paraId="672BD306" w14:textId="77777777" w:rsidR="00240C8B" w:rsidRPr="00240C8B" w:rsidRDefault="00D40572" w:rsidP="008E0C3A">
            <w:pPr>
              <w:pStyle w:val="1TableText"/>
              <w:tabs>
                <w:tab w:val="num" w:pos="993"/>
              </w:tabs>
              <w:spacing w:before="0" w:after="0"/>
              <w:rPr>
                <w:rFonts w:cs="Arial"/>
              </w:rPr>
            </w:pPr>
            <w:r>
              <w:rPr>
                <w:rFonts w:cs="Arial"/>
              </w:rPr>
              <w:t>Median#</w:t>
            </w:r>
            <w:r w:rsidR="00A94E5E">
              <w:rPr>
                <w:rFonts w:cs="Arial"/>
              </w:rPr>
              <w:t>#</w:t>
            </w:r>
          </w:p>
        </w:tc>
        <w:tc>
          <w:tcPr>
            <w:tcW w:w="4494" w:type="dxa"/>
          </w:tcPr>
          <w:p w14:paraId="174B7F73" w14:textId="77777777" w:rsidR="00240C8B" w:rsidRPr="00240C8B" w:rsidRDefault="00D40572" w:rsidP="008E0C3A">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A713422" w14:textId="77777777" w:rsidTr="00C90DAE">
        <w:trPr>
          <w:trHeight w:val="340"/>
        </w:trPr>
        <w:tc>
          <w:tcPr>
            <w:tcW w:w="626" w:type="dxa"/>
          </w:tcPr>
          <w:p w14:paraId="2E7CF928" w14:textId="77777777" w:rsidR="00240C8B" w:rsidRPr="00240C8B" w:rsidRDefault="00D40572" w:rsidP="008E0C3A">
            <w:pPr>
              <w:pStyle w:val="1TableText"/>
              <w:tabs>
                <w:tab w:val="num" w:pos="993"/>
              </w:tabs>
              <w:spacing w:before="0" w:after="0"/>
              <w:rPr>
                <w:rFonts w:cs="Arial"/>
              </w:rPr>
            </w:pPr>
            <w:r>
              <w:rPr>
                <w:rFonts w:cs="Arial"/>
              </w:rPr>
              <w:t>39-42</w:t>
            </w:r>
          </w:p>
        </w:tc>
        <w:tc>
          <w:tcPr>
            <w:tcW w:w="1124" w:type="dxa"/>
          </w:tcPr>
          <w:p w14:paraId="0B6F48CE" w14:textId="77777777" w:rsidR="00240C8B" w:rsidRPr="00240C8B" w:rsidRDefault="00D40572" w:rsidP="008E0C3A">
            <w:pPr>
              <w:pStyle w:val="1TableText"/>
              <w:tabs>
                <w:tab w:val="num" w:pos="993"/>
              </w:tabs>
              <w:spacing w:before="0" w:after="0"/>
              <w:rPr>
                <w:rFonts w:cs="Arial"/>
              </w:rPr>
            </w:pPr>
            <w:proofErr w:type="spellStart"/>
            <w:r>
              <w:rPr>
                <w:rFonts w:cs="Arial"/>
              </w:rPr>
              <w:t>Skewness</w:t>
            </w:r>
            <w:proofErr w:type="spellEnd"/>
            <w:r>
              <w:rPr>
                <w:rFonts w:cs="Arial"/>
              </w:rPr>
              <w:t>#</w:t>
            </w:r>
            <w:r w:rsidR="00A94E5E">
              <w:rPr>
                <w:rFonts w:cs="Arial"/>
              </w:rPr>
              <w:t>#</w:t>
            </w:r>
          </w:p>
        </w:tc>
        <w:tc>
          <w:tcPr>
            <w:tcW w:w="4494" w:type="dxa"/>
          </w:tcPr>
          <w:p w14:paraId="4748AF13" w14:textId="77777777" w:rsidR="00240C8B" w:rsidRPr="00240C8B" w:rsidRDefault="00D40572" w:rsidP="008E0C3A">
            <w:pPr>
              <w:pStyle w:val="1TableText"/>
              <w:tabs>
                <w:tab w:val="num" w:pos="993"/>
              </w:tabs>
              <w:spacing w:before="0" w:after="0"/>
              <w:rPr>
                <w:rFonts w:cs="Arial"/>
              </w:rPr>
            </w:pPr>
            <w:r>
              <w:rPr>
                <w:rFonts w:cs="Arial"/>
              </w:rPr>
              <w:t xml:space="preserve">Sliding window </w:t>
            </w:r>
            <w:proofErr w:type="spellStart"/>
            <w:r>
              <w:rPr>
                <w:rFonts w:cs="Arial"/>
              </w:rPr>
              <w:t>skewness</w:t>
            </w:r>
            <w:proofErr w:type="spellEnd"/>
            <w:r>
              <w:rPr>
                <w:rFonts w:cs="Arial"/>
              </w:rPr>
              <w:t xml:space="preserve">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AFDBCEB" w14:textId="77777777" w:rsidTr="00C90DAE">
        <w:trPr>
          <w:trHeight w:val="340"/>
        </w:trPr>
        <w:tc>
          <w:tcPr>
            <w:tcW w:w="626" w:type="dxa"/>
          </w:tcPr>
          <w:p w14:paraId="73E9DA16" w14:textId="77777777" w:rsidR="00240C8B" w:rsidRPr="00240C8B" w:rsidRDefault="00D40572" w:rsidP="008E0C3A">
            <w:pPr>
              <w:pStyle w:val="1TableText"/>
              <w:tabs>
                <w:tab w:val="num" w:pos="993"/>
              </w:tabs>
              <w:spacing w:before="0" w:after="0"/>
              <w:rPr>
                <w:rFonts w:cs="Arial"/>
              </w:rPr>
            </w:pPr>
            <w:r>
              <w:rPr>
                <w:rFonts w:cs="Arial"/>
              </w:rPr>
              <w:t>43-46</w:t>
            </w:r>
          </w:p>
        </w:tc>
        <w:tc>
          <w:tcPr>
            <w:tcW w:w="1124" w:type="dxa"/>
          </w:tcPr>
          <w:p w14:paraId="6D6060BF" w14:textId="77777777" w:rsidR="00240C8B" w:rsidRPr="00240C8B" w:rsidRDefault="00D40572" w:rsidP="008E0C3A">
            <w:pPr>
              <w:pStyle w:val="1TableText"/>
              <w:tabs>
                <w:tab w:val="num" w:pos="993"/>
              </w:tabs>
              <w:spacing w:before="0" w:after="0"/>
              <w:rPr>
                <w:rFonts w:cs="Arial"/>
              </w:rPr>
            </w:pPr>
            <w:r>
              <w:rPr>
                <w:rFonts w:cs="Arial"/>
              </w:rPr>
              <w:t>Kurtosis##</w:t>
            </w:r>
          </w:p>
        </w:tc>
        <w:tc>
          <w:tcPr>
            <w:tcW w:w="4494" w:type="dxa"/>
          </w:tcPr>
          <w:p w14:paraId="256C68D0" w14:textId="77777777" w:rsidR="00240C8B" w:rsidRPr="00240C8B" w:rsidRDefault="00D40572" w:rsidP="008E0C3A">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0345568C" w14:textId="77777777" w:rsidR="003A5ABA" w:rsidRDefault="003A5ABA"/>
    <w:p w14:paraId="1615DDCD" w14:textId="77777777" w:rsidR="003A5ABA" w:rsidRDefault="003A5ABA"/>
    <w:p w14:paraId="5FEACA01" w14:textId="77777777" w:rsidR="00F0579A" w:rsidRDefault="003A5ABA" w:rsidP="003A5ABA">
      <w:pPr>
        <w:pStyle w:val="Heading2"/>
      </w:pPr>
      <w:bookmarkStart w:id="1779" w:name="_Toc394607655"/>
      <w:bookmarkStart w:id="1780" w:name="_Toc418946192"/>
      <w:r>
        <w:t>FEATURE SELECTION</w:t>
      </w:r>
      <w:bookmarkEnd w:id="1779"/>
      <w:bookmarkEnd w:id="1780"/>
    </w:p>
    <w:p w14:paraId="789EA1C1" w14:textId="7C751354" w:rsidR="00683279" w:rsidRDefault="00EA409B" w:rsidP="003A5ABA">
      <w:pPr>
        <w:spacing w:line="360" w:lineRule="auto"/>
        <w:jc w:val="both"/>
      </w:pPr>
      <w:r>
        <w:t xml:space="preserve">The raw bands of the NGI imagery have significant spectral overlap </w:t>
      </w:r>
      <w:r>
        <w:fldChar w:fldCharType="begin" w:fldLock="1"/>
      </w:r>
      <w:r w:rsidR="005708E9">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highly correlated with one another.  This is a common feature of aerial multi-spectral sensors.  </w:t>
      </w:r>
      <w:r w:rsidR="003A5ABA">
        <w:t xml:space="preserve">As these correlated raw bands are the source data for all the derived features, and the derived feature definitions contain some redundancy, correlation amongst features is </w:t>
      </w:r>
      <w:r>
        <w:t>likely</w:t>
      </w:r>
      <w:r w:rsidR="003A5ABA">
        <w:t xml:space="preserve"> </w:t>
      </w:r>
      <w:r w:rsidR="00683279">
        <w:t xml:space="preserve">present in our </w:t>
      </w:r>
      <w:r w:rsidR="003A5ABA">
        <w:t xml:space="preserve">data.  A number of authors have noted </w:t>
      </w:r>
      <w:r w:rsidR="00080D09">
        <w:t>that f</w:t>
      </w:r>
      <w:r w:rsidR="003A5ABA">
        <w:t xml:space="preserve">eature redundancy </w:t>
      </w:r>
      <w:r w:rsidR="00080D09">
        <w:t>can cause inconsistencies and sub-</w:t>
      </w:r>
      <w:r w:rsidR="003A5ABA">
        <w:t>optimal</w:t>
      </w:r>
      <w:r w:rsidR="00080D09">
        <w:t>ity in selected</w:t>
      </w:r>
      <w:r w:rsidR="003A5ABA">
        <w:t xml:space="preserve"> feature</w:t>
      </w:r>
      <w:r w:rsidR="00080D09">
        <w:t xml:space="preserve">s when using standard approaches </w:t>
      </w:r>
      <w:r w:rsidR="00080D09">
        <w:fldChar w:fldCharType="begin" w:fldLock="1"/>
      </w:r>
      <w:r w:rsidR="005708E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"(Sahu &amp; Mishra 2011; Tolosi &amp; Lengauer 2011; Strobl et al. 2008; Yousef et al. 2007)", "plainTextFormattedCitation" : "(Sahu &amp; Mishra 2011; Tolosi &amp; Lengauer 2011; Strobl et al. 2008; Yousef et al. 2007)", "previouslyFormattedCitation" : "(Sahu &amp; Mishra 2011; Tolosi &amp; Lengauer 2011; Strobl et al. 2008; Yousef et al. 2007)" }, "properties" : { "noteIndex" : 0 }, "schema" : "https://github.com/citation-style-language/schema/raw/master/csl-citation.json" }</w:instrText>
      </w:r>
      <w:r w:rsidR="00080D09">
        <w:fldChar w:fldCharType="separate"/>
      </w:r>
      <w:r w:rsidR="00080D09" w:rsidRPr="00080D09">
        <w:rPr>
          <w:noProof/>
        </w:rPr>
        <w:t>(Sahu &amp; Mishra 2011; Tolosi &amp; Lengauer 2011; Strobl et al. 2008; Yousef et al. 2007)</w:t>
      </w:r>
      <w:r w:rsidR="00080D09">
        <w:fldChar w:fldCharType="end"/>
      </w:r>
      <w:r w:rsidR="003A5ABA">
        <w:t>.</w:t>
      </w:r>
      <w:r w:rsidR="00080D09">
        <w:t xml:space="preserve">  </w:t>
      </w:r>
      <w:r w:rsidR="003A5ABA">
        <w:t xml:space="preserve">Correlation can be effectively dealt with using a feature extraction approach such as PCA but this requires computation of the full feature set.  This is not practical in computationally demanding applications such as </w:t>
      </w:r>
      <w:r>
        <w:t>ours</w:t>
      </w:r>
      <w:r w:rsidR="00080D09">
        <w:t>.</w:t>
      </w:r>
      <w:r w:rsidR="003A5ABA">
        <w:t xml:space="preserve"> </w:t>
      </w:r>
    </w:p>
    <w:p w14:paraId="78B06305" w14:textId="77777777" w:rsidR="00683279" w:rsidRDefault="00683279" w:rsidP="003A5ABA">
      <w:pPr>
        <w:spacing w:line="360" w:lineRule="auto"/>
        <w:jc w:val="both"/>
      </w:pPr>
    </w:p>
    <w:p w14:paraId="21D3A50A" w14:textId="70127017" w:rsidR="003A5ABA" w:rsidRDefault="00EA409B" w:rsidP="003A5ABA">
      <w:pPr>
        <w:spacing w:line="360" w:lineRule="auto"/>
        <w:jc w:val="both"/>
      </w:pPr>
      <w:r>
        <w:t>We devised a feature ranking method</w:t>
      </w:r>
      <w:r w:rsidR="00683279">
        <w:t>, called feature clustering and ranking, which</w:t>
      </w:r>
      <w:r>
        <w:t xml:space="preserve"> is robust to correlation</w:t>
      </w:r>
      <w:r w:rsidR="00080D09">
        <w:t xml:space="preserve">.  It is described in more detail in </w:t>
      </w:r>
      <w:r>
        <w:t xml:space="preserve">Chapter </w:t>
      </w:r>
      <w:r w:rsidR="002513CD">
        <w:t>3</w:t>
      </w:r>
      <w:r>
        <w:t xml:space="preserve">.  It </w:t>
      </w:r>
      <w:r w:rsidR="003A5ABA">
        <w:t>clusters correlated features and ranks the clusters using a simple classification accuracy measure</w:t>
      </w:r>
      <w:r w:rsidR="007634DD">
        <w:t xml:space="preserve"> and is similar in concept to </w:t>
      </w:r>
      <w:r w:rsidR="00080D09">
        <w:t xml:space="preserve">those of </w:t>
      </w:r>
      <w:r w:rsidR="007634DD">
        <w:lastRenderedPageBreak/>
        <w:fldChar w:fldCharType="begin" w:fldLock="1"/>
      </w:r>
      <w:r w:rsidR="005708E9">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rsidR="007634DD">
        <w:fldChar w:fldCharType="separate"/>
      </w:r>
      <w:r w:rsidR="007634DD" w:rsidRPr="00652404">
        <w:rPr>
          <w:noProof/>
        </w:rPr>
        <w:t xml:space="preserve">Yousef et al. </w:t>
      </w:r>
      <w:r w:rsidR="007634DD">
        <w:rPr>
          <w:noProof/>
        </w:rPr>
        <w:t>(</w:t>
      </w:r>
      <w:r w:rsidR="007634DD" w:rsidRPr="00652404">
        <w:rPr>
          <w:noProof/>
        </w:rPr>
        <w:t>2007)</w:t>
      </w:r>
      <w:r w:rsidR="007634DD">
        <w:fldChar w:fldCharType="end"/>
      </w:r>
      <w:r w:rsidR="00080D09">
        <w:t xml:space="preserve">, </w:t>
      </w:r>
      <w:r w:rsidR="00080D09">
        <w:fldChar w:fldCharType="begin" w:fldLock="1"/>
      </w:r>
      <w:r w:rsidR="005708E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080D09">
        <w:fldChar w:fldCharType="separate"/>
      </w:r>
      <w:r w:rsidR="00080D09" w:rsidRPr="00080D09">
        <w:rPr>
          <w:noProof/>
        </w:rPr>
        <w:t xml:space="preserve">Sahu &amp; Mishra </w:t>
      </w:r>
      <w:r w:rsidR="00080D09">
        <w:rPr>
          <w:noProof/>
        </w:rPr>
        <w:t>(</w:t>
      </w:r>
      <w:r w:rsidR="00080D09" w:rsidRPr="00080D09">
        <w:rPr>
          <w:noProof/>
        </w:rPr>
        <w:t>2011)</w:t>
      </w:r>
      <w:r w:rsidR="00080D09">
        <w:fldChar w:fldCharType="end"/>
      </w:r>
      <w:r w:rsidR="00080D09">
        <w:t xml:space="preserve"> and </w:t>
      </w:r>
      <w:r w:rsidR="00080D09">
        <w:fldChar w:fldCharType="begin" w:fldLock="1"/>
      </w:r>
      <w:r w:rsidR="005708E9">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rsidR="00080D09">
        <w:fldChar w:fldCharType="separate"/>
      </w:r>
      <w:r w:rsidR="00080D09" w:rsidRPr="00080D09">
        <w:rPr>
          <w:noProof/>
        </w:rPr>
        <w:t xml:space="preserve">Tolosi &amp; Lengauer </w:t>
      </w:r>
      <w:r w:rsidR="00080D09">
        <w:rPr>
          <w:noProof/>
        </w:rPr>
        <w:t>(</w:t>
      </w:r>
      <w:r w:rsidR="00080D09" w:rsidRPr="00080D09">
        <w:rPr>
          <w:noProof/>
        </w:rPr>
        <w:t>2011)</w:t>
      </w:r>
      <w:r w:rsidR="00080D09">
        <w:fldChar w:fldCharType="end"/>
      </w:r>
      <w:r w:rsidR="003A5ABA">
        <w:t>.  No prior knowledge of the number of clusters is needed</w:t>
      </w:r>
      <w:r w:rsidR="007634DD">
        <w:t xml:space="preserve"> however</w:t>
      </w:r>
      <w:r w:rsidR="003A5ABA">
        <w:t xml:space="preserve">, and the clustering is only performed once.  </w:t>
      </w:r>
    </w:p>
    <w:p w14:paraId="4F6F2B9A" w14:textId="77777777" w:rsidR="003A5ABA" w:rsidRDefault="003A5ABA" w:rsidP="003A5ABA">
      <w:pPr>
        <w:spacing w:line="360" w:lineRule="auto"/>
        <w:jc w:val="both"/>
      </w:pPr>
    </w:p>
    <w:p w14:paraId="76E88AE8" w14:textId="77777777" w:rsidR="003A5ABA" w:rsidRDefault="0027178F" w:rsidP="003A5ABA">
      <w:pPr>
        <w:spacing w:line="360" w:lineRule="auto"/>
        <w:jc w:val="both"/>
      </w:pPr>
      <w:r>
        <w:t>Feature clustering and ranking</w:t>
      </w:r>
      <w:r w:rsidR="003A5ABA">
        <w:t xml:space="preserve"> is described as follows:</w:t>
      </w:r>
    </w:p>
    <w:p w14:paraId="5225EFEC" w14:textId="02DEF7FF" w:rsidR="003A5ABA" w:rsidRDefault="003A5ABA" w:rsidP="003A5ABA">
      <w:pPr>
        <w:pStyle w:val="ListParagraph"/>
        <w:numPr>
          <w:ilvl w:val="0"/>
          <w:numId w:val="18"/>
        </w:numPr>
        <w:spacing w:line="360" w:lineRule="auto"/>
        <w:jc w:val="both"/>
      </w:pPr>
      <w:r>
        <w:t xml:space="preserve">Perform average-linkage hierarchical clustering </w:t>
      </w:r>
      <w:r>
        <w:fldChar w:fldCharType="begin" w:fldLock="1"/>
      </w:r>
      <w:r w:rsidR="005708E9">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&amp; Rizzo 2005)", "plainTextFormattedCitation" : "(Szekely &amp; Rizzo 2005)",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14722480" w14:textId="77777777" w:rsidR="003A5ABA" w:rsidRDefault="003A5ABA" w:rsidP="003A5ABA">
      <w:pPr>
        <w:pStyle w:val="ListParagraph"/>
        <w:numPr>
          <w:ilvl w:val="0"/>
          <w:numId w:val="18"/>
        </w:numPr>
        <w:spacing w:line="360" w:lineRule="auto"/>
        <w:jc w:val="both"/>
      </w:pPr>
      <w:r>
        <w:t xml:space="preserve">Select a natural number of clusters containing high correlation by visual inspection of the </w:t>
      </w:r>
      <w:proofErr w:type="spellStart"/>
      <w:r>
        <w:t>dendrogram</w:t>
      </w:r>
      <w:proofErr w:type="spellEnd"/>
      <w:r>
        <w:t>.</w:t>
      </w:r>
    </w:p>
    <w:p w14:paraId="79EF0E53" w14:textId="77777777" w:rsidR="003A5ABA" w:rsidRDefault="003A5ABA" w:rsidP="003A5ABA">
      <w:pPr>
        <w:pStyle w:val="ListParagraph"/>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63057F76" w14:textId="13C80575" w:rsidR="003A5ABA" w:rsidRDefault="003A5ABA" w:rsidP="003A5ABA">
      <w:pPr>
        <w:pStyle w:val="ListParagraph"/>
        <w:numPr>
          <w:ilvl w:val="0"/>
          <w:numId w:val="18"/>
        </w:numPr>
        <w:spacing w:line="360" w:lineRule="auto"/>
        <w:jc w:val="both"/>
      </w:pPr>
      <w:r>
        <w:t xml:space="preserve">Select a single feature from each of the </w:t>
      </w:r>
      <w:r w:rsidRPr="001D62D1">
        <w:rPr>
          <w:i/>
        </w:rPr>
        <w:t>N</w:t>
      </w:r>
      <w:r>
        <w:t xml:space="preserve"> clusters with </w:t>
      </w:r>
      <w:r w:rsidR="00E051E9">
        <w:t xml:space="preserve">the </w:t>
      </w:r>
      <w:r>
        <w:t>best importance scores.</w:t>
      </w:r>
    </w:p>
    <w:p w14:paraId="64F7AEB4" w14:textId="77777777" w:rsidR="003A5ABA" w:rsidRDefault="003A5ABA" w:rsidP="003A5ABA">
      <w:pPr>
        <w:spacing w:line="360" w:lineRule="auto"/>
        <w:jc w:val="both"/>
      </w:pPr>
    </w:p>
    <w:p w14:paraId="0CF60B42" w14:textId="385F5464" w:rsidR="003A5ABA" w:rsidRDefault="003A5ABA" w:rsidP="003A5ABA">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xml:space="preserve">, is done on unseen test data using a </w:t>
      </w:r>
      <w:proofErr w:type="spellStart"/>
      <w:r>
        <w:t>ten fold</w:t>
      </w:r>
      <w:proofErr w:type="spellEnd"/>
      <w:r>
        <w:t xml:space="preserve"> cross validation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xml:space="preserve">.  </w:t>
      </w:r>
      <w:r w:rsidR="00E14E93">
        <w:t>Major b</w:t>
      </w:r>
      <w:r>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p>
    <w:p w14:paraId="561A8A9D" w14:textId="77777777" w:rsidR="00965962" w:rsidRDefault="00965962" w:rsidP="003A5ABA">
      <w:pPr>
        <w:spacing w:line="360" w:lineRule="auto"/>
        <w:jc w:val="both"/>
      </w:pPr>
    </w:p>
    <w:p w14:paraId="5344863F" w14:textId="77777777" w:rsidR="00965962" w:rsidRDefault="00965962" w:rsidP="00965962">
      <w:pPr>
        <w:pStyle w:val="Heading2"/>
      </w:pPr>
      <w:bookmarkStart w:id="1781" w:name="_Toc394607656"/>
      <w:bookmarkStart w:id="1782" w:name="_Toc418946193"/>
      <w:r>
        <w:t>CLASSIFICATION</w:t>
      </w:r>
      <w:bookmarkEnd w:id="1781"/>
      <w:bookmarkEnd w:id="1782"/>
    </w:p>
    <w:p w14:paraId="23688A21" w14:textId="561A371C" w:rsidR="003C68F4" w:rsidRDefault="00D71125" w:rsidP="003F2021">
      <w:pPr>
        <w:spacing w:line="360" w:lineRule="auto"/>
        <w:jc w:val="both"/>
      </w:pPr>
      <w:r>
        <w:t xml:space="preserve">The </w:t>
      </w:r>
      <w:r w:rsidR="00967F0A">
        <w:t xml:space="preserve">canopy cover </w:t>
      </w:r>
      <w:r>
        <w:t xml:space="preserve">mapping </w:t>
      </w:r>
      <w:r w:rsidR="00967F0A">
        <w:t>accuracies</w:t>
      </w:r>
      <w:r>
        <w:t xml:space="preserve"> of decision tree, random forest, Support Vector Machine (SVM)</w:t>
      </w:r>
      <w:r w:rsidR="00A9147E">
        <w:t xml:space="preserve">, Bayes </w:t>
      </w:r>
      <w:r w:rsidR="0098084D">
        <w:t>n</w:t>
      </w:r>
      <w:r w:rsidR="00A9147E">
        <w:t>ormal</w:t>
      </w:r>
      <w:r>
        <w:t xml:space="preserve"> and </w:t>
      </w:r>
      <w:r w:rsidR="00DA049E">
        <w:t>K</w:t>
      </w:r>
      <w:r>
        <w:t>-</w:t>
      </w:r>
      <w:r w:rsidR="0098084D">
        <w:t>N</w:t>
      </w:r>
      <w:r>
        <w:t>earest</w:t>
      </w:r>
      <w:r w:rsidR="00DA049E">
        <w:t>-</w:t>
      </w:r>
      <w:r w:rsidR="0098084D">
        <w:t>N</w:t>
      </w:r>
      <w:r>
        <w:t>eighbour</w:t>
      </w:r>
      <w:r w:rsidR="00A9147E">
        <w:t xml:space="preserve"> (KNN)</w:t>
      </w:r>
      <w:r>
        <w:t xml:space="preserve"> classifiers </w:t>
      </w:r>
      <w:r w:rsidR="00967F0A">
        <w:t>were</w:t>
      </w:r>
      <w:r>
        <w:t xml:space="preserve"> evaluated. </w:t>
      </w:r>
      <w:r w:rsidR="00DA049E">
        <w:t xml:space="preserve"> </w:t>
      </w:r>
      <w:r>
        <w:t>Some background on these classifiers</w:t>
      </w:r>
      <w:r w:rsidR="003C68F4">
        <w:t xml:space="preserve"> and the basic approach adopted for canopy cover mapping</w:t>
      </w:r>
      <w:r>
        <w:t xml:space="preserve"> is given here</w:t>
      </w:r>
      <w:r w:rsidR="006A0B03">
        <w:t xml:space="preserve">.  </w:t>
      </w:r>
    </w:p>
    <w:p w14:paraId="04939D03" w14:textId="77777777" w:rsidR="003C68F4" w:rsidRDefault="003C68F4" w:rsidP="003F2021">
      <w:pPr>
        <w:spacing w:line="360" w:lineRule="auto"/>
        <w:jc w:val="both"/>
      </w:pPr>
    </w:p>
    <w:p w14:paraId="06DEF73B" w14:textId="0A8B0DE8" w:rsidR="00AC344D" w:rsidRDefault="00AC344D" w:rsidP="003F2021">
      <w:pPr>
        <w:spacing w:line="360" w:lineRule="auto"/>
        <w:jc w:val="both"/>
      </w:pPr>
      <w:r>
        <w:t>A decision tree is a tree of binary decision nodes based on thresholds of different features.  Data is recursively split at each branch node until a terminal is reached representing a class label</w:t>
      </w:r>
      <w:r w:rsidR="001467B9">
        <w:t xml:space="preserve"> </w:t>
      </w:r>
      <w:r w:rsidR="001467B9">
        <w:fldChar w:fldCharType="begin" w:fldLock="1"/>
      </w:r>
      <w:r w:rsidR="005708E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rsidR="001467B9">
        <w:fldChar w:fldCharType="separate"/>
      </w:r>
      <w:r w:rsidR="001467B9" w:rsidRPr="001467B9">
        <w:rPr>
          <w:noProof/>
        </w:rPr>
        <w:t>(Breiman et al. 1984)</w:t>
      </w:r>
      <w:r w:rsidR="001467B9">
        <w:fldChar w:fldCharType="end"/>
      </w:r>
      <w:r>
        <w:t xml:space="preserve">.  Training is performed by a greedy procedure </w:t>
      </w:r>
      <w:r w:rsidR="003E3EAD">
        <w:t>which</w:t>
      </w:r>
      <w:r>
        <w:t xml:space="preserve"> </w:t>
      </w:r>
      <w:r w:rsidR="00967F0A">
        <w:t xml:space="preserve">iteratively </w:t>
      </w:r>
      <w:r w:rsidR="00A970C4">
        <w:t xml:space="preserve">adds nodes and </w:t>
      </w:r>
      <w:r>
        <w:t xml:space="preserve">selects features producing the best split for each node.  Criteria used for choosing the best feature </w:t>
      </w:r>
      <w:r w:rsidR="003E3EAD">
        <w:t xml:space="preserve">at each node </w:t>
      </w:r>
      <w:r>
        <w:t xml:space="preserve">include the information content, node purity and Fisher’s criterion </w:t>
      </w:r>
      <w:r>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AC344D">
        <w:rPr>
          <w:noProof/>
        </w:rPr>
        <w:t>(Jain, Duin &amp; Mao 2000)</w:t>
      </w:r>
      <w:r>
        <w:fldChar w:fldCharType="end"/>
      </w:r>
      <w:r>
        <w:t>.</w:t>
      </w:r>
      <w:r w:rsidR="003E3EAD">
        <w:t xml:space="preserve">  Overtraining is a concern and trees can be pruned in a post-training step to reduce variance.  </w:t>
      </w:r>
      <w:r w:rsidR="00A970C4">
        <w:t xml:space="preserve">Decision tree execution is fast.  They are known for their ease of interpretation </w:t>
      </w:r>
      <w:r w:rsidR="00A970C4">
        <w:lastRenderedPageBreak/>
        <w:t xml:space="preserve">and node decisions can help provide insight into the problem.  </w:t>
      </w:r>
      <w:r w:rsidR="00DA5B17">
        <w:t>Decisions are usually binary and based on a single feature.  As a result, the decision boundary is comprised of stepwise sections parallel to the feature axes and is at best an approximation to the optimal boundary</w:t>
      </w:r>
      <w:r w:rsidR="001467B9">
        <w:t xml:space="preserve"> </w:t>
      </w:r>
      <w:r w:rsidR="001467B9">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1467B9">
        <w:fldChar w:fldCharType="separate"/>
      </w:r>
      <w:r w:rsidR="001467B9" w:rsidRPr="00AC344D">
        <w:rPr>
          <w:noProof/>
        </w:rPr>
        <w:t>(Jain, Duin &amp; Mao 2000)</w:t>
      </w:r>
      <w:r w:rsidR="001467B9">
        <w:fldChar w:fldCharType="end"/>
      </w:r>
      <w:r w:rsidR="00DA5B17">
        <w:t>.  Decision trees are flexible and broadly applied as they make no assumptions on the form of class distributions and can deal with categorical as well as continuous variables</w:t>
      </w:r>
      <w:r w:rsidR="002806E8">
        <w:t xml:space="preserve"> </w:t>
      </w:r>
      <w:r w:rsidR="002806E8">
        <w:fldChar w:fldCharType="begin" w:fldLock="1"/>
      </w:r>
      <w:r w:rsidR="005708E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rsidR="002806E8">
        <w:fldChar w:fldCharType="separate"/>
      </w:r>
      <w:r w:rsidR="001467B9" w:rsidRPr="001467B9">
        <w:rPr>
          <w:noProof/>
        </w:rPr>
        <w:t>(Breiman et al. 1984)</w:t>
      </w:r>
      <w:r w:rsidR="002806E8">
        <w:fldChar w:fldCharType="end"/>
      </w:r>
      <w:r w:rsidR="00DA5B17">
        <w:t>.</w:t>
      </w:r>
      <w:r w:rsidR="00A970C4">
        <w:t xml:space="preserve"> </w:t>
      </w:r>
      <w:r w:rsidR="001467B9">
        <w:t xml:space="preserve"> </w:t>
      </w:r>
    </w:p>
    <w:p w14:paraId="32BF4BD4" w14:textId="77777777" w:rsidR="00AC344D" w:rsidRDefault="00AC344D" w:rsidP="003F2021">
      <w:pPr>
        <w:spacing w:line="360" w:lineRule="auto"/>
        <w:jc w:val="both"/>
      </w:pPr>
    </w:p>
    <w:p w14:paraId="6FCCE319" w14:textId="5BBBD362" w:rsidR="00303454" w:rsidRDefault="006A0B03" w:rsidP="006A0B03">
      <w:pPr>
        <w:spacing w:line="360" w:lineRule="auto"/>
        <w:jc w:val="both"/>
      </w:pPr>
      <w:r>
        <w:t xml:space="preserve">Random forests are </w:t>
      </w:r>
      <w:r w:rsidR="00126ACA">
        <w:t>classifiers that use bootstrapped aggregation (bagging)</w:t>
      </w:r>
      <w:r w:rsidR="00967F0A">
        <w:t xml:space="preserve"> </w:t>
      </w:r>
      <w:r w:rsidR="00967F0A">
        <w:fldChar w:fldCharType="begin" w:fldLock="1"/>
      </w:r>
      <w:r w:rsidR="005708E9">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rsidR="00967F0A">
        <w:fldChar w:fldCharType="separate"/>
      </w:r>
      <w:r w:rsidR="00967F0A" w:rsidRPr="00967F0A">
        <w:rPr>
          <w:noProof/>
        </w:rPr>
        <w:t>(Breiman 1996)</w:t>
      </w:r>
      <w:r w:rsidR="00967F0A">
        <w:fldChar w:fldCharType="end"/>
      </w:r>
      <w:r w:rsidR="00126ACA">
        <w:t xml:space="preserve"> of a large collection of decision tree classifiers.  </w:t>
      </w:r>
      <w:r w:rsidR="00502567">
        <w:t xml:space="preserve">Each tree is trained on a bootstrapped </w:t>
      </w:r>
      <w:r w:rsidR="00B66A5E">
        <w:t>version of the data</w:t>
      </w:r>
      <w:r w:rsidR="00502567">
        <w:t xml:space="preserve"> set</w:t>
      </w:r>
      <w:r w:rsidR="00B66A5E">
        <w:t xml:space="preserve"> and the decision </w:t>
      </w:r>
      <w:r w:rsidR="00071D61">
        <w:t xml:space="preserve">feature </w:t>
      </w:r>
      <w:r w:rsidR="00B66A5E">
        <w:t>for each node is selected from a random subset of the full feature set</w:t>
      </w:r>
      <w:r w:rsidR="00967F0A">
        <w:t xml:space="preserve"> </w:t>
      </w:r>
      <w:r w:rsidR="00967F0A">
        <w:fldChar w:fldCharType="begin" w:fldLock="1"/>
      </w:r>
      <w:r w:rsidR="005708E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rsidR="00967F0A">
        <w:fldChar w:fldCharType="separate"/>
      </w:r>
      <w:r w:rsidR="00967F0A" w:rsidRPr="00967F0A">
        <w:rPr>
          <w:noProof/>
        </w:rPr>
        <w:t>(Breiman 2001)</w:t>
      </w:r>
      <w:r w:rsidR="00967F0A">
        <w:fldChar w:fldCharType="end"/>
      </w:r>
      <w:r w:rsidR="00502567">
        <w:t xml:space="preserve">.  </w:t>
      </w:r>
      <w:r w:rsidR="00B66A5E">
        <w:t>The bootstrapping and random feature subsets</w:t>
      </w:r>
      <w:r w:rsidR="00502567">
        <w:t xml:space="preserve"> </w:t>
      </w:r>
      <w:r w:rsidR="00B66A5E">
        <w:t xml:space="preserve">help </w:t>
      </w:r>
      <w:r w:rsidR="00502567">
        <w:t xml:space="preserve">introduce </w:t>
      </w:r>
      <w:r w:rsidR="00B66A5E">
        <w:t xml:space="preserve">variation </w:t>
      </w:r>
      <w:r w:rsidR="00502567">
        <w:t xml:space="preserve">amongst the </w:t>
      </w:r>
      <w:r w:rsidR="00B66A5E">
        <w:t xml:space="preserve">base </w:t>
      </w:r>
      <w:r w:rsidR="00502567">
        <w:t>tree classifiers.  The combination of uncorrelated decision trees has greater predictive power than any single one</w:t>
      </w:r>
      <w:r w:rsidR="0063457B">
        <w:t>.</w:t>
      </w:r>
      <w:r w:rsidR="00502567">
        <w:t xml:space="preserve"> </w:t>
      </w:r>
      <w:r w:rsidR="0063457B">
        <w:t xml:space="preserve"> I</w:t>
      </w:r>
      <w:r w:rsidR="00B66A5E">
        <w:t>mportantly, a random forest is not</w:t>
      </w:r>
      <w:r w:rsidR="00502567">
        <w:t xml:space="preserve"> prone to overtraining.  Random forests are also robust to mislabelled training data.  Both training and execution are moderately demanding of computation time.  The two main parameters for tuning a random forest </w:t>
      </w:r>
      <w:r w:rsidR="00F4217C">
        <w:t>are</w:t>
      </w:r>
      <w:r w:rsidR="00502567">
        <w:t xml:space="preserve"> the number of trees and the number of features considered for each node.</w:t>
      </w:r>
    </w:p>
    <w:p w14:paraId="2231232E" w14:textId="77777777" w:rsidR="003F2021" w:rsidRDefault="003F2021" w:rsidP="006A0B03">
      <w:pPr>
        <w:spacing w:line="360" w:lineRule="auto"/>
        <w:jc w:val="both"/>
      </w:pPr>
    </w:p>
    <w:p w14:paraId="521F612B" w14:textId="6A69524A" w:rsidR="003435CE" w:rsidRDefault="009D3D30" w:rsidP="003435CE">
      <w:pPr>
        <w:spacing w:line="360" w:lineRule="auto"/>
        <w:jc w:val="both"/>
      </w:pPr>
      <w:r>
        <w:t xml:space="preserve">The </w:t>
      </w:r>
      <w:r w:rsidR="00BC00C8">
        <w:t xml:space="preserve">Support </w:t>
      </w:r>
      <w:r>
        <w:t>V</w:t>
      </w:r>
      <w:r w:rsidR="00BC00C8">
        <w:t xml:space="preserve">ector </w:t>
      </w:r>
      <w:r>
        <w:t>M</w:t>
      </w:r>
      <w:r w:rsidR="003A25D1">
        <w:t>achine</w:t>
      </w:r>
      <w:r>
        <w:t xml:space="preserve"> (SVM</w:t>
      </w:r>
      <w:r w:rsidR="001467B9">
        <w:t>)</w:t>
      </w:r>
      <w:r w:rsidR="00EC3955">
        <w:t xml:space="preserve"> </w:t>
      </w:r>
      <w:r w:rsidR="00C673B6">
        <w:t>ha</w:t>
      </w:r>
      <w:r w:rsidR="001467B9">
        <w:t>s</w:t>
      </w:r>
      <w:r w:rsidR="00C673B6">
        <w:t xml:space="preserve"> been something of a breakthrough in pattern recognition and </w:t>
      </w:r>
      <w:r w:rsidR="0027178F">
        <w:t>has received</w:t>
      </w:r>
      <w:r w:rsidR="00C673B6">
        <w:t xml:space="preserve"> widespread </w:t>
      </w:r>
      <w:r w:rsidR="00EC3955">
        <w:t xml:space="preserve">successful </w:t>
      </w:r>
      <w:r w:rsidR="00C673B6">
        <w:t>use in recent years</w:t>
      </w:r>
      <w:r w:rsidR="00EC3955">
        <w:t xml:space="preserve"> </w:t>
      </w:r>
      <w:r w:rsidR="00EC3955">
        <w:fldChar w:fldCharType="begin" w:fldLock="1"/>
      </w:r>
      <w:r w:rsidR="005708E9">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&amp; Mishra 2011; Li et al. 2010; Yousef et al. 2007)", "plainTextFormattedCitation" : "(Amor\u00f3s L\u00f3pez et al. 2011; Sahu &amp; Mishra 2011; Li et al. 2010; Yousef et al. 2007)", "previouslyFormattedCitation" : "(Amor\u00f3s L\u00f3pez et al. 2011; Sahu &amp; Mishra 2011; Li et al. 2010; Yousef et al. 2007)" }, "properties" : { "noteIndex" : 0 }, "schema" : "https://github.com/citation-style-language/schema/raw/master/csl-citation.json" }</w:instrText>
      </w:r>
      <w:r w:rsidR="00EC3955">
        <w:fldChar w:fldCharType="separate"/>
      </w:r>
      <w:r w:rsidR="00EC3955" w:rsidRPr="00EC3955">
        <w:rPr>
          <w:noProof/>
        </w:rPr>
        <w:t>(Amorós López et al. 2011; Sahu &amp; Mishra 2011; Li et al. 2010; Yousef et al. 2007)</w:t>
      </w:r>
      <w:r w:rsidR="00EC3955">
        <w:fldChar w:fldCharType="end"/>
      </w:r>
      <w:r w:rsidR="00C673B6">
        <w:t xml:space="preserve">.  </w:t>
      </w:r>
      <w:r w:rsidR="003A25D1">
        <w:t xml:space="preserve">The </w:t>
      </w:r>
      <w:r>
        <w:t>SVM</w:t>
      </w:r>
      <w:r w:rsidR="003A25D1">
        <w:t xml:space="preserve"> was </w:t>
      </w:r>
      <w:r w:rsidR="0075277D">
        <w:t xml:space="preserve">first </w:t>
      </w:r>
      <w:r w:rsidR="003A25D1">
        <w:t>p</w:t>
      </w:r>
      <w:r w:rsidR="00C739CD">
        <w:t>osed</w:t>
      </w:r>
      <w:r w:rsidR="003A25D1">
        <w:t xml:space="preserve"> </w:t>
      </w:r>
      <w:r w:rsidR="00C739CD">
        <w:t xml:space="preserve">as </w:t>
      </w:r>
      <w:r w:rsidR="003A25D1">
        <w:t xml:space="preserve">the </w:t>
      </w:r>
      <w:r w:rsidR="00C739CD">
        <w:t>problem of max</w:t>
      </w:r>
      <w:r w:rsidR="003A25D1">
        <w:t>imising</w:t>
      </w:r>
      <w:r w:rsidR="00C739CD">
        <w:t xml:space="preserve"> </w:t>
      </w:r>
      <w:r w:rsidR="003C68F4">
        <w:t xml:space="preserve">the </w:t>
      </w:r>
      <w:r w:rsidR="00C739CD">
        <w:t xml:space="preserve">margin </w:t>
      </w:r>
      <w:r w:rsidR="003A25D1">
        <w:t xml:space="preserve">from a two class linear decision boundary </w:t>
      </w:r>
      <w:r w:rsidR="00C739CD">
        <w:t xml:space="preserve">to </w:t>
      </w:r>
      <w:r w:rsidR="00301FC6">
        <w:t xml:space="preserve">the </w:t>
      </w:r>
      <w:r w:rsidR="00C739CD">
        <w:t>nearest objects</w:t>
      </w:r>
      <w:r w:rsidR="003A25D1">
        <w:t>, called</w:t>
      </w:r>
      <w:r w:rsidR="00C739CD">
        <w:t xml:space="preserve"> “support vectors”</w:t>
      </w:r>
      <w:r>
        <w:t xml:space="preserve"> </w:t>
      </w:r>
      <w:r>
        <w:fldChar w:fldCharType="begin" w:fldLock="1"/>
      </w:r>
      <w:r w:rsidR="005708E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Pr="00EC3955">
        <w:rPr>
          <w:noProof/>
        </w:rPr>
        <w:t>(Burges 1998)</w:t>
      </w:r>
      <w:r>
        <w:fldChar w:fldCharType="end"/>
      </w:r>
      <w:r w:rsidR="00C739CD">
        <w:t xml:space="preserve">.  </w:t>
      </w:r>
      <w:r>
        <w:t xml:space="preserve">The decision boundary is </w:t>
      </w:r>
      <w:r w:rsidR="0051710D">
        <w:t>determined</w:t>
      </w:r>
      <w:r>
        <w:t xml:space="preserve"> only by the support vectors, not </w:t>
      </w:r>
      <w:r w:rsidR="0051710D">
        <w:t xml:space="preserve">directly </w:t>
      </w:r>
      <w:r>
        <w:t xml:space="preserve">by features or generative descriptions of class </w:t>
      </w:r>
      <w:r w:rsidR="00967F0A">
        <w:t>distributions</w:t>
      </w:r>
      <w:r>
        <w:t>.  The SVM</w:t>
      </w:r>
      <w:r w:rsidR="00554E01">
        <w:t xml:space="preserve"> minimise</w:t>
      </w:r>
      <w:r w:rsidR="003C68F4">
        <w:t>s</w:t>
      </w:r>
      <w:r w:rsidR="00554E01">
        <w:t xml:space="preserve"> the </w:t>
      </w:r>
      <w:proofErr w:type="spellStart"/>
      <w:r w:rsidR="00554E01">
        <w:t>Vapnik-Chervonenkis</w:t>
      </w:r>
      <w:proofErr w:type="spellEnd"/>
      <w:r w:rsidR="00554E01">
        <w:t xml:space="preserve"> (VC) dimension</w:t>
      </w:r>
      <w:r w:rsidR="00301FC6">
        <w:t xml:space="preserve">, a measure of the complexity </w:t>
      </w:r>
      <w:r w:rsidR="00554E01">
        <w:t>of the classifier</w:t>
      </w:r>
      <w:r>
        <w:t>.  This is an important property of the SVM and explains how it effectively adapts its complexity to the data</w:t>
      </w:r>
      <w:r w:rsidR="009B6421">
        <w:t>,</w:t>
      </w:r>
      <w:r>
        <w:t xml:space="preserve"> is </w:t>
      </w:r>
      <w:r w:rsidR="009B6421">
        <w:t>robust</w:t>
      </w:r>
      <w:r>
        <w:t xml:space="preserve"> to </w:t>
      </w:r>
      <w:r w:rsidR="009B6421">
        <w:t>overtraining and performs well in high dimensional feature spaces</w:t>
      </w:r>
      <w:r w:rsidR="005A0B33">
        <w:t>.</w:t>
      </w:r>
      <w:r w:rsidR="00554E01">
        <w:t xml:space="preserve">  </w:t>
      </w:r>
      <w:r w:rsidR="003435CE">
        <w:t xml:space="preserve">The original formulation was extended to the case of overlapping multi-class problems using a penalty </w:t>
      </w:r>
      <w:r w:rsidR="0051710D">
        <w:t xml:space="preserve">term </w:t>
      </w:r>
      <w:r w:rsidR="00071D61">
        <w:t xml:space="preserve">with user-defined </w:t>
      </w:r>
      <w:r w:rsidR="009B6421">
        <w:t>multiplier</w:t>
      </w:r>
      <w:r w:rsidR="003435CE">
        <w:t xml:space="preserve"> </w:t>
      </w:r>
      <w:proofErr w:type="gramStart"/>
      <w:r w:rsidR="003435CE" w:rsidRPr="003435CE">
        <w:rPr>
          <w:i/>
        </w:rPr>
        <w:t>C</w:t>
      </w:r>
      <w:r w:rsidR="003435CE">
        <w:t>, that</w:t>
      </w:r>
      <w:proofErr w:type="gramEnd"/>
      <w:r w:rsidR="003435CE">
        <w:t xml:space="preserve"> punishes class overlap.  Using the kernel trick, the linear SVM was further extended to allow modelling of non-linear decision boundaries</w:t>
      </w:r>
      <w:r w:rsidR="005A0B33">
        <w:t xml:space="preserve"> </w:t>
      </w:r>
      <w:r w:rsidR="005A0B33">
        <w:fldChar w:fldCharType="begin" w:fldLock="1"/>
      </w:r>
      <w:r w:rsidR="005708E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rsidR="005A0B33">
        <w:fldChar w:fldCharType="separate"/>
      </w:r>
      <w:r w:rsidR="005A0B33" w:rsidRPr="00EC3955">
        <w:rPr>
          <w:noProof/>
        </w:rPr>
        <w:t>(Burges 1998)</w:t>
      </w:r>
      <w:r w:rsidR="005A0B33">
        <w:fldChar w:fldCharType="end"/>
      </w:r>
      <w:r w:rsidR="003435CE">
        <w:t>.  Different kernels such as polynomial</w:t>
      </w:r>
      <w:r w:rsidR="00071D61">
        <w:t>s</w:t>
      </w:r>
      <w:r w:rsidR="003435CE">
        <w:t xml:space="preserve"> or Radial Basis Function</w:t>
      </w:r>
      <w:r w:rsidR="00071D61">
        <w:t>s</w:t>
      </w:r>
      <w:r w:rsidR="003435CE">
        <w:t xml:space="preserve"> </w:t>
      </w:r>
      <w:r w:rsidR="0051710D">
        <w:t xml:space="preserve">(RBF) </w:t>
      </w:r>
      <w:r w:rsidR="003435CE">
        <w:t xml:space="preserve">may be chosen to suit the </w:t>
      </w:r>
      <w:r w:rsidR="0051710D">
        <w:t>given problem.  The training procedure is a quadratic optimisation problem which is computationally demanding.  Execution is fast however as it only requires evaluation of the kernel function for the support vector – object vector pairs</w:t>
      </w:r>
      <w:r w:rsidR="009B6421">
        <w:t xml:space="preserve"> </w:t>
      </w:r>
      <w:r w:rsidR="009B6421">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9B6421">
        <w:fldChar w:fldCharType="separate"/>
      </w:r>
      <w:r w:rsidR="009B6421" w:rsidRPr="0075277D">
        <w:rPr>
          <w:noProof/>
        </w:rPr>
        <w:t>(Jain, Duin &amp; Mao 2000)</w:t>
      </w:r>
      <w:r w:rsidR="009B6421">
        <w:fldChar w:fldCharType="end"/>
      </w:r>
      <w:r w:rsidR="0051710D">
        <w:t>.</w:t>
      </w:r>
    </w:p>
    <w:p w14:paraId="18DF9713" w14:textId="77777777" w:rsidR="003F2021" w:rsidRDefault="003F2021" w:rsidP="006A0B03">
      <w:pPr>
        <w:spacing w:line="360" w:lineRule="auto"/>
        <w:jc w:val="both"/>
      </w:pPr>
    </w:p>
    <w:p w14:paraId="2E38441B" w14:textId="411A18E1" w:rsidR="0020777E" w:rsidRDefault="009115B8" w:rsidP="006A0B03">
      <w:pPr>
        <w:spacing w:line="360" w:lineRule="auto"/>
        <w:jc w:val="both"/>
      </w:pPr>
      <w:r>
        <w:lastRenderedPageBreak/>
        <w:t xml:space="preserve">The Bayes normal classifier, </w:t>
      </w:r>
      <w:r w:rsidR="008166DC">
        <w:t>sometimes referred to</w:t>
      </w:r>
      <w:r>
        <w:t xml:space="preserve"> as the maximum likelihood classifier, assumes the classes are normally distributed.  Mean and covariance parameters </w:t>
      </w:r>
      <w:r w:rsidR="008166DC">
        <w:t xml:space="preserve">are estimated </w:t>
      </w:r>
      <w:r w:rsidR="00E47F94">
        <w:t xml:space="preserve">for each class </w:t>
      </w:r>
      <w:r w:rsidR="008166DC">
        <w:t>from the data</w:t>
      </w:r>
      <w:r w:rsidR="00E47F94">
        <w:t>,</w:t>
      </w:r>
      <w:r w:rsidR="008166DC">
        <w:t xml:space="preserve"> usually with the maximum likelihood criterion.  Bayes rule is then used to define the decision boundary </w:t>
      </w:r>
      <w:r w:rsidR="008166DC">
        <w:fldChar w:fldCharType="begin" w:fldLock="1"/>
      </w:r>
      <w:r w:rsidR="005708E9">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&amp; Tax 2005)", "plainTextFormattedCitation" : "(Duin &amp; Tax 2005)", "previouslyFormattedCitation" : "(Duin &amp; Tax 2005)" }, "properties" : { "noteIndex" : 0 }, "schema" : "https://github.com/citation-style-language/schema/raw/master/csl-citation.json" }</w:instrText>
      </w:r>
      <w:r w:rsidR="008166DC">
        <w:fldChar w:fldCharType="separate"/>
      </w:r>
      <w:r w:rsidR="008166DC" w:rsidRPr="008166DC">
        <w:rPr>
          <w:noProof/>
        </w:rPr>
        <w:t>(Duin &amp; Tax 2005)</w:t>
      </w:r>
      <w:r w:rsidR="008166DC">
        <w:fldChar w:fldCharType="end"/>
      </w:r>
      <w:r w:rsidR="008166DC">
        <w:t xml:space="preserve">.  </w:t>
      </w:r>
    </w:p>
    <w:p w14:paraId="0285C888" w14:textId="77777777" w:rsidR="0020777E" w:rsidRDefault="0020777E" w:rsidP="006A0B03">
      <w:pPr>
        <w:spacing w:line="360" w:lineRule="auto"/>
        <w:jc w:val="both"/>
      </w:pPr>
    </w:p>
    <w:p w14:paraId="54B36F52" w14:textId="38E86216" w:rsidR="0027178F" w:rsidRDefault="00A7406B" w:rsidP="006A0B03">
      <w:pPr>
        <w:spacing w:line="360" w:lineRule="auto"/>
        <w:jc w:val="both"/>
      </w:pPr>
      <w:r>
        <w:t xml:space="preserve">The </w:t>
      </w:r>
      <w:r w:rsidR="00DA049E">
        <w:t xml:space="preserve">K-nearest-neighbour </w:t>
      </w:r>
      <w:r>
        <w:t xml:space="preserve">classifier labels test objects by finding the mode of classes of the closest K training objects </w:t>
      </w:r>
      <w:r>
        <w:fldChar w:fldCharType="begin" w:fldLock="1"/>
      </w:r>
      <w:r w:rsidR="005708E9">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A7406B">
        <w:rPr>
          <w:noProof/>
        </w:rPr>
        <w:t>(Bishop 2003)</w:t>
      </w:r>
      <w:r>
        <w:fldChar w:fldCharType="end"/>
      </w:r>
      <w:r>
        <w:t xml:space="preserve">.  Any distance metric can be used for finding neighbours but the Euclidean distance </w:t>
      </w:r>
      <w:r w:rsidR="0047168F">
        <w:t xml:space="preserve">measure </w:t>
      </w:r>
      <w:r>
        <w:t xml:space="preserve">is </w:t>
      </w:r>
      <w:r w:rsidR="00967F0A">
        <w:t>prevalent</w:t>
      </w:r>
      <w:r>
        <w:t>.  This classifier is a useful benchmark as it almost always performs reasonably well, requires only one parameter</w:t>
      </w:r>
      <w:r w:rsidR="0047168F">
        <w:t xml:space="preserve"> and makes no assumptions about class distributions</w:t>
      </w:r>
      <w:r w:rsidR="00967F0A">
        <w:t xml:space="preserve"> </w:t>
      </w:r>
      <w:r w:rsidR="00967F0A">
        <w:fldChar w:fldCharType="begin" w:fldLock="1"/>
      </w:r>
      <w:r w:rsidR="005708E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967F0A">
        <w:fldChar w:fldCharType="separate"/>
      </w:r>
      <w:r w:rsidR="00967F0A" w:rsidRPr="00967F0A">
        <w:rPr>
          <w:noProof/>
        </w:rPr>
        <w:t>(Jain, Duin &amp; Mao 2000)</w:t>
      </w:r>
      <w:r w:rsidR="00967F0A">
        <w:fldChar w:fldCharType="end"/>
      </w:r>
      <w:r w:rsidR="0047168F">
        <w:t xml:space="preserve">.  It requires finding distances to the full training set however which </w:t>
      </w:r>
      <w:r w:rsidR="00877FE3">
        <w:t>can make</w:t>
      </w:r>
      <w:r w:rsidR="0047168F">
        <w:t xml:space="preserve"> execution </w:t>
      </w:r>
      <w:r w:rsidR="00877FE3">
        <w:t xml:space="preserve">very </w:t>
      </w:r>
      <w:r w:rsidR="0047168F">
        <w:t>slow.</w:t>
      </w:r>
    </w:p>
    <w:p w14:paraId="02C27835" w14:textId="77777777" w:rsidR="00DA049E" w:rsidRDefault="00DA049E" w:rsidP="006A0B03">
      <w:pPr>
        <w:spacing w:line="360" w:lineRule="auto"/>
        <w:jc w:val="both"/>
      </w:pPr>
    </w:p>
    <w:p w14:paraId="54831AA6" w14:textId="620747F6" w:rsidR="007A1519" w:rsidRDefault="007A1519" w:rsidP="006A0B03">
      <w:pPr>
        <w:spacing w:line="360" w:lineRule="auto"/>
        <w:jc w:val="both"/>
      </w:pPr>
      <w:r>
        <w:t>Morphological operators</w:t>
      </w:r>
      <w:r w:rsidR="00064B55">
        <w:t xml:space="preserve"> </w:t>
      </w:r>
      <w:r w:rsidR="00CE7A8D">
        <w:fldChar w:fldCharType="begin" w:fldLock="1"/>
      </w:r>
      <w:r w:rsidR="005708E9">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&amp; Soille 1994)", "plainTextFormattedCitation" : "(Serra &amp; Soille 1994)", "previouslyFormattedCitation" : "(Serra &amp; Soille 1994)" }, "properties" : { "noteIndex" : 0 }, "schema" : "https://github.com/citation-style-language/schema/raw/master/csl-citation.json" }</w:instrText>
      </w:r>
      <w:r w:rsidR="00CE7A8D">
        <w:fldChar w:fldCharType="separate"/>
      </w:r>
      <w:r w:rsidR="00CE7A8D" w:rsidRPr="00CE7A8D">
        <w:rPr>
          <w:noProof/>
        </w:rPr>
        <w:t>(Serra &amp; Soille 1994)</w:t>
      </w:r>
      <w:r w:rsidR="00CE7A8D">
        <w:fldChar w:fldCharType="end"/>
      </w:r>
      <w:r>
        <w:t xml:space="preserve"> were applied as a post processing step to the classifier produced maps to remove noise and smooth boundaries.  Assuming that </w:t>
      </w:r>
      <w:r w:rsidR="00536009">
        <w:t>the majority</w:t>
      </w:r>
      <w:r w:rsidR="00723951">
        <w:t xml:space="preserve"> of</w:t>
      </w:r>
      <w:r w:rsidR="00536009">
        <w:t xml:space="preserve"> </w:t>
      </w:r>
      <w:r w:rsidRPr="00536009">
        <w:rPr>
          <w:i/>
        </w:rPr>
        <w:t xml:space="preserve">P. </w:t>
      </w:r>
      <w:proofErr w:type="spellStart"/>
      <w:r w:rsidRPr="00536009">
        <w:rPr>
          <w:i/>
        </w:rPr>
        <w:t>afra</w:t>
      </w:r>
      <w:proofErr w:type="spellEnd"/>
      <w:r>
        <w:t xml:space="preserve"> plants were </w:t>
      </w:r>
      <w:r w:rsidR="00536009">
        <w:t>big enough to cover more than one pixel, a</w:t>
      </w:r>
      <w:r>
        <w:t xml:space="preserve"> morphological opening was applied to remove isolated </w:t>
      </w:r>
      <w:proofErr w:type="spellStart"/>
      <w:r>
        <w:t>Spekboom</w:t>
      </w:r>
      <w:proofErr w:type="spellEnd"/>
      <w:r>
        <w:t xml:space="preserve"> pixels.  Following this</w:t>
      </w:r>
      <w:r w:rsidR="00536009">
        <w:t>,</w:t>
      </w:r>
      <w:r>
        <w:t xml:space="preserve"> </w:t>
      </w:r>
      <w:r w:rsidR="00536009">
        <w:t xml:space="preserve">spurious wrinkles and holes in the </w:t>
      </w:r>
      <w:proofErr w:type="spellStart"/>
      <w:r w:rsidR="00536009">
        <w:t>Spekboom</w:t>
      </w:r>
      <w:proofErr w:type="spellEnd"/>
      <w:r w:rsidR="00536009">
        <w:t xml:space="preserve"> boundaries were removed with a </w:t>
      </w:r>
      <w:r>
        <w:t xml:space="preserve">morphological closing </w:t>
      </w:r>
      <w:r w:rsidR="00536009">
        <w:t xml:space="preserve">operation.  The assumption here being that </w:t>
      </w:r>
      <w:r w:rsidR="00536009" w:rsidRPr="00536009">
        <w:rPr>
          <w:i/>
        </w:rPr>
        <w:t xml:space="preserve">P. </w:t>
      </w:r>
      <w:proofErr w:type="spellStart"/>
      <w:r w:rsidR="00536009" w:rsidRPr="00536009">
        <w:rPr>
          <w:i/>
        </w:rPr>
        <w:t>afra</w:t>
      </w:r>
      <w:proofErr w:type="spellEnd"/>
      <w:r w:rsidR="00536009">
        <w:t xml:space="preserve"> typically grows in </w:t>
      </w:r>
      <w:r w:rsidR="00C608D7">
        <w:t xml:space="preserve">solid </w:t>
      </w:r>
      <w:r w:rsidR="00536009">
        <w:t xml:space="preserve">clumps and any real gaps in these clumps would be more than a pixel wide.  These operations can be seen as a way of </w:t>
      </w:r>
      <w:r w:rsidR="00C608D7">
        <w:t xml:space="preserve">further </w:t>
      </w:r>
      <w:r w:rsidR="00536009">
        <w:t>incorporating spatial context in</w:t>
      </w:r>
      <w:r w:rsidR="00723951">
        <w:t>to the classification results and were found to improve accuracy on the field ground truth.</w:t>
      </w:r>
    </w:p>
    <w:p w14:paraId="2021EF79" w14:textId="77777777" w:rsidR="007A1519" w:rsidRDefault="007A1519" w:rsidP="006A0B03">
      <w:pPr>
        <w:spacing w:line="360" w:lineRule="auto"/>
        <w:jc w:val="both"/>
      </w:pPr>
    </w:p>
    <w:p w14:paraId="798A2D71" w14:textId="16CE9158" w:rsidR="00DA049E" w:rsidRDefault="00BB587C" w:rsidP="006A0B03">
      <w:pPr>
        <w:spacing w:line="360" w:lineRule="auto"/>
        <w:jc w:val="both"/>
      </w:pPr>
      <w:r w:rsidRPr="00BB587C">
        <w:t>In common classification tasks, one is interested in classifying each object</w:t>
      </w:r>
      <w:r w:rsidR="00C608D7">
        <w:t xml:space="preserve"> (e.g. pixel) </w:t>
      </w:r>
      <w:r w:rsidRPr="00BB587C">
        <w:t>as accurately as possibl</w:t>
      </w:r>
      <w:r w:rsidR="003C68F4">
        <w:t>e</w:t>
      </w:r>
      <w:r w:rsidRPr="00BB587C">
        <w:t xml:space="preserve">.  Thus classifier performance measures such as </w:t>
      </w:r>
      <w:r w:rsidR="00C608D7">
        <w:t xml:space="preserve">overall </w:t>
      </w:r>
      <w:r w:rsidRPr="00BB587C">
        <w:t>error rate</w:t>
      </w:r>
      <w:r w:rsidR="003C68F4">
        <w:t xml:space="preserve"> are</w:t>
      </w:r>
      <w:r w:rsidRPr="00BB587C">
        <w:t xml:space="preserve"> based on per-object accuracies.  </w:t>
      </w:r>
      <w:r w:rsidR="00C608D7">
        <w:t>For canopy cover mapping,</w:t>
      </w:r>
      <w:r w:rsidRPr="00BB587C">
        <w:t xml:space="preserve"> we are interested in </w:t>
      </w:r>
      <w:r w:rsidR="00C608D7">
        <w:t xml:space="preserve">estimating the </w:t>
      </w:r>
      <w:r w:rsidRPr="00BB587C">
        <w:t>abundance</w:t>
      </w:r>
      <w:r w:rsidR="00C608D7">
        <w:t xml:space="preserve"> or </w:t>
      </w:r>
      <w:r w:rsidRPr="00BB587C">
        <w:t>prior probabilit</w:t>
      </w:r>
      <w:r w:rsidR="00C608D7">
        <w:t>y</w:t>
      </w:r>
      <w:r w:rsidRPr="00BB587C">
        <w:t xml:space="preserve"> of </w:t>
      </w:r>
      <w:r w:rsidR="00C608D7" w:rsidRPr="00C608D7">
        <w:rPr>
          <w:i/>
        </w:rPr>
        <w:t xml:space="preserve">P. </w:t>
      </w:r>
      <w:proofErr w:type="spellStart"/>
      <w:r w:rsidR="00C608D7" w:rsidRPr="00C608D7">
        <w:rPr>
          <w:i/>
        </w:rPr>
        <w:t>afra</w:t>
      </w:r>
      <w:proofErr w:type="spellEnd"/>
      <w:r w:rsidRPr="00BB587C">
        <w:t xml:space="preserve">, as accurately as possible.  These are not </w:t>
      </w:r>
      <w:r w:rsidR="00C608D7">
        <w:t xml:space="preserve">entirely </w:t>
      </w:r>
      <w:r w:rsidRPr="00BB587C">
        <w:t xml:space="preserve">the same objectives and there can be situations where a performance measure based on per-object accuracy is uncorrelated with a performance measure based on abundance estimation accuracy.  </w:t>
      </w:r>
      <w:r w:rsidR="00F51838">
        <w:t xml:space="preserve">This happens when errors between classes cancel each other out.  </w:t>
      </w:r>
      <w:r w:rsidRPr="00BB587C">
        <w:t>For example it is possible to have the right number of objects in each class and thus 0 abundance estimation error but with many of the individual objects in the wrong class and thus poor per-object accuracy.</w:t>
      </w:r>
      <w:r w:rsidR="00F51838">
        <w:t xml:space="preserve">  It is important to keep this distinction in mind when evaluating classifiers for abundance estimation.  </w:t>
      </w:r>
      <w:r w:rsidR="009870EC">
        <w:t xml:space="preserve"> </w:t>
      </w:r>
      <w:r w:rsidR="00F51838">
        <w:t xml:space="preserve">Practically speaking however, a good per-object classifier will be a good abundance estimator and although a good abundance estimator is not necessarily a good per-object classifier, it seems unlikely that such situations would be encountered.  To avoid biased estimates of performance, </w:t>
      </w:r>
      <w:r w:rsidR="00F51838">
        <w:lastRenderedPageBreak/>
        <w:t xml:space="preserve">cross validation was used for all classifier evaluation.  The image ground truth data was used for the cross validation experiments.  Canopy cover measurements were extracted from classification outputs and tested against the field acquired canopy cover ground truth.  </w:t>
      </w:r>
    </w:p>
    <w:p w14:paraId="44FE3DFE" w14:textId="77777777" w:rsidR="006A0B03" w:rsidRDefault="006A0B03"/>
    <w:p w14:paraId="689D0014" w14:textId="77777777" w:rsidR="00965962" w:rsidRDefault="00965962" w:rsidP="00965962">
      <w:pPr>
        <w:pStyle w:val="Heading2"/>
      </w:pPr>
      <w:bookmarkStart w:id="1783" w:name="_Toc394607657"/>
      <w:bookmarkStart w:id="1784" w:name="_Toc418946194"/>
      <w:r>
        <w:t>RESULTS AND DISCUSSION</w:t>
      </w:r>
      <w:bookmarkEnd w:id="1783"/>
      <w:bookmarkEnd w:id="1784"/>
    </w:p>
    <w:p w14:paraId="6A18F20E" w14:textId="77777777" w:rsidR="00965962" w:rsidRDefault="00965962" w:rsidP="00965962">
      <w:pPr>
        <w:pStyle w:val="Heading3"/>
      </w:pPr>
      <w:bookmarkStart w:id="1785" w:name="_Toc394607658"/>
      <w:bookmarkStart w:id="1786" w:name="_Toc418946195"/>
      <w:r>
        <w:t>Feature Selection</w:t>
      </w:r>
      <w:bookmarkEnd w:id="1785"/>
      <w:bookmarkEnd w:id="1786"/>
    </w:p>
    <w:p w14:paraId="5A0AE76A" w14:textId="77777777" w:rsidR="003A5ABA" w:rsidRDefault="003A5ABA">
      <w:pPr>
        <w:rPr>
          <w:b/>
          <w:caps/>
          <w:sz w:val="28"/>
          <w:szCs w:val="28"/>
        </w:rPr>
      </w:pPr>
    </w:p>
    <w:p w14:paraId="614BA934" w14:textId="616AC785" w:rsidR="00E1659C" w:rsidRDefault="00E1659C" w:rsidP="00965962">
      <w:pPr>
        <w:spacing w:line="360" w:lineRule="auto"/>
        <w:jc w:val="both"/>
      </w:pPr>
      <w:r>
        <w:t xml:space="preserve">Before creating a feature set for selection, the sliding window size needed specification.  A cross validated grid search was used to make this selection.  It was found that the optimal window size was sensitive to the choice of performance criterion and the data subset used for evaluation.  </w:t>
      </w:r>
      <w:r w:rsidR="00710382">
        <w:t xml:space="preserve">It was apparent that the choice of window size was not of much significance </w:t>
      </w:r>
      <w:r w:rsidR="0020777E">
        <w:t xml:space="preserve">however, </w:t>
      </w:r>
      <w:r w:rsidR="00710382">
        <w:t>as t</w:t>
      </w:r>
      <w:r>
        <w:t xml:space="preserve">he </w:t>
      </w:r>
      <w:r w:rsidR="00710382">
        <w:t xml:space="preserve">change in </w:t>
      </w:r>
      <w:proofErr w:type="spellStart"/>
      <w:r>
        <w:t>separability</w:t>
      </w:r>
      <w:proofErr w:type="spellEnd"/>
      <w:r>
        <w:t xml:space="preserve"> of the data over the range of window sizes tested</w:t>
      </w:r>
      <w:r w:rsidR="00710382">
        <w:t xml:space="preserve"> was negligible</w:t>
      </w:r>
      <w:r>
        <w:t xml:space="preserve">.  </w:t>
      </w:r>
      <w:r w:rsidR="00710382">
        <w:t xml:space="preserve">A window size of five was selected using a </w:t>
      </w:r>
      <w:r w:rsidR="0078643A">
        <w:t xml:space="preserve">naïve Bayes classifier </w:t>
      </w:r>
      <w:r>
        <w:t>trained on the EntropyPc1 feature</w:t>
      </w:r>
      <w:r w:rsidR="00710382">
        <w:t xml:space="preserve"> as performance criterion</w:t>
      </w:r>
      <w:r>
        <w:t xml:space="preserve">.  </w:t>
      </w:r>
      <w:r w:rsidR="0078643A">
        <w:t xml:space="preserve">This size seems </w:t>
      </w:r>
      <w:r>
        <w:t>sensible</w:t>
      </w:r>
      <w:r w:rsidR="0078643A">
        <w:t xml:space="preserve"> as it is </w:t>
      </w:r>
      <w:r w:rsidR="00201DE5">
        <w:t xml:space="preserve">of the same order as the </w:t>
      </w:r>
      <w:r w:rsidR="0078643A">
        <w:t xml:space="preserve">size of </w:t>
      </w:r>
      <w:r>
        <w:t xml:space="preserve">a </w:t>
      </w:r>
      <w:r w:rsidR="00201DE5">
        <w:t>small</w:t>
      </w:r>
      <w:r w:rsidR="0078643A">
        <w:t xml:space="preserve"> </w:t>
      </w:r>
      <w:r w:rsidR="0078643A" w:rsidRPr="0078643A">
        <w:rPr>
          <w:i/>
        </w:rPr>
        <w:t xml:space="preserve">P. </w:t>
      </w:r>
      <w:proofErr w:type="spellStart"/>
      <w:r w:rsidR="0078643A" w:rsidRPr="0078643A">
        <w:rPr>
          <w:i/>
        </w:rPr>
        <w:t>afra</w:t>
      </w:r>
      <w:proofErr w:type="spellEnd"/>
      <w:r w:rsidR="0078643A">
        <w:t xml:space="preserve"> </w:t>
      </w:r>
      <w:r>
        <w:t>clump</w:t>
      </w:r>
      <w:r w:rsidR="0078643A">
        <w:t xml:space="preserve">.  </w:t>
      </w:r>
    </w:p>
    <w:p w14:paraId="5D8E2A2B" w14:textId="77777777" w:rsidR="00E1659C" w:rsidRDefault="00E1659C" w:rsidP="00965962">
      <w:pPr>
        <w:spacing w:line="360" w:lineRule="auto"/>
        <w:jc w:val="both"/>
      </w:pPr>
    </w:p>
    <w:p w14:paraId="6F5CAFA9" w14:textId="684AFFE4" w:rsidR="00965962" w:rsidRDefault="00965962" w:rsidP="00965962">
      <w:pPr>
        <w:spacing w:line="360" w:lineRule="auto"/>
        <w:jc w:val="both"/>
      </w:pPr>
      <w:r>
        <w:t xml:space="preserve">The </w:t>
      </w:r>
      <w:proofErr w:type="spellStart"/>
      <w:r>
        <w:t>dendrogram</w:t>
      </w:r>
      <w:proofErr w:type="spellEnd"/>
      <w:r>
        <w:t xml:space="preserve"> showing the clustering of our feature set</w:t>
      </w:r>
      <w:r w:rsidR="00381B7A">
        <w:t>,</w:t>
      </w:r>
      <w:r>
        <w:t xml:space="preserve"> is plotted in </w:t>
      </w:r>
      <w:r>
        <w:fldChar w:fldCharType="begin"/>
      </w:r>
      <w:r>
        <w:instrText xml:space="preserve"> REF _Ref394256089 \h </w:instrText>
      </w:r>
      <w:r>
        <w:fldChar w:fldCharType="separate"/>
      </w:r>
      <w:r w:rsidR="007701D5">
        <w:t xml:space="preserve">Figure </w:t>
      </w:r>
      <w:r w:rsidR="007701D5">
        <w:rPr>
          <w:noProof/>
        </w:rPr>
        <w:t>3</w:t>
      </w:r>
      <w:r w:rsidR="007701D5">
        <w:t>.</w:t>
      </w:r>
      <w:r w:rsidR="007701D5">
        <w:rPr>
          <w:noProof/>
        </w:rPr>
        <w:t>1</w:t>
      </w:r>
      <w:r>
        <w:fldChar w:fldCharType="end"/>
      </w:r>
      <w:r>
        <w:t xml:space="preserve">.  The line in red shows the correlation threshold value at which the feature clusters were extracted.  This </w:t>
      </w:r>
      <w:r w:rsidR="00F065B3">
        <w:t>value</w:t>
      </w:r>
      <w:r>
        <w:t xml:space="preserve"> was selected as a relatively stable point in the hierarchy and one where the correlation amongst features is strong.</w:t>
      </w:r>
    </w:p>
    <w:p w14:paraId="51CBE4A6" w14:textId="77777777" w:rsidR="00965962" w:rsidRDefault="00965962" w:rsidP="00965962">
      <w:pPr>
        <w:spacing w:line="360" w:lineRule="auto"/>
        <w:jc w:val="both"/>
      </w:pPr>
    </w:p>
    <w:p w14:paraId="160F90B2" w14:textId="77777777" w:rsidR="00965962" w:rsidRDefault="00965962" w:rsidP="00965962">
      <w:pPr>
        <w:keepNext/>
        <w:spacing w:line="360" w:lineRule="auto"/>
        <w:jc w:val="both"/>
      </w:pPr>
      <w:r w:rsidRPr="003E476F">
        <w:rPr>
          <w:noProof/>
          <w:lang w:val="en-ZA" w:eastAsia="en-ZA"/>
        </w:rPr>
        <w:lastRenderedPageBreak/>
        <w:drawing>
          <wp:inline distT="0" distB="0" distL="0" distR="0" wp14:anchorId="6B646F84" wp14:editId="07170F9F">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6E2EAEB7" w14:textId="59F50373" w:rsidR="00965962" w:rsidRDefault="00965962" w:rsidP="00965962">
      <w:pPr>
        <w:pStyle w:val="Caption"/>
        <w:jc w:val="both"/>
      </w:pPr>
      <w:bookmarkStart w:id="1787" w:name="_Toc394582259"/>
      <w:bookmarkStart w:id="1788" w:name="_Toc418946235"/>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5</w:t>
      </w:r>
      <w:r>
        <w:fldChar w:fldCharType="end"/>
      </w:r>
      <w:r>
        <w:t xml:space="preserve">  Clustering of correlated features</w:t>
      </w:r>
      <w:bookmarkEnd w:id="1787"/>
      <w:bookmarkEnd w:id="1788"/>
    </w:p>
    <w:p w14:paraId="0FF18936" w14:textId="77777777" w:rsidR="00965962" w:rsidRDefault="00965962" w:rsidP="00965962">
      <w:pPr>
        <w:spacing w:line="360" w:lineRule="auto"/>
        <w:jc w:val="both"/>
      </w:pPr>
    </w:p>
    <w:p w14:paraId="4029914B" w14:textId="594749A4" w:rsidR="00D6768B" w:rsidRDefault="00965962" w:rsidP="00965962">
      <w:pPr>
        <w:spacing w:line="360" w:lineRule="auto"/>
        <w:jc w:val="both"/>
      </w:pPr>
      <w:r>
        <w:t xml:space="preserve">The clusters were ranked using the naïve Bayes classification accuracy criterion.  </w:t>
      </w:r>
      <w:r w:rsidR="008E0C3A">
        <w:fldChar w:fldCharType="begin"/>
      </w:r>
      <w:r w:rsidR="008E0C3A">
        <w:instrText xml:space="preserve"> REF _Ref395121413 \h </w:instrText>
      </w:r>
      <w:r w:rsidR="008E0C3A">
        <w:fldChar w:fldCharType="separate"/>
      </w:r>
      <w:r w:rsidR="007701D5">
        <w:t xml:space="preserve">Table </w:t>
      </w:r>
      <w:r w:rsidR="007701D5">
        <w:rPr>
          <w:noProof/>
        </w:rPr>
        <w:t>4</w:t>
      </w:r>
      <w:r w:rsidR="007701D5">
        <w:t>.</w:t>
      </w:r>
      <w:r w:rsidR="007701D5">
        <w:rPr>
          <w:noProof/>
        </w:rPr>
        <w:t>5</w:t>
      </w:r>
      <w:r w:rsidR="008E0C3A">
        <w:fldChar w:fldCharType="end"/>
      </w:r>
      <w:r w:rsidR="008E0C3A">
        <w:t xml:space="preserve"> </w:t>
      </w:r>
      <w:r>
        <w:t>lists the clusters ordered by their importance, with their component features.  This table reveals a number of interesting properties of the features.  Firstly, it is clear that there is a significant amount of correlation amongst the features as we suspected.  The correlation between raw R, G, B and NIR bands is surprisingly strong and these are all grouped into a single cluster</w:t>
      </w:r>
      <w:r w:rsidR="00F065B3">
        <w:t>.</w:t>
      </w:r>
      <w:r w:rsidR="00F065B3" w:rsidRPr="00F065B3">
        <w:t xml:space="preserve"> </w:t>
      </w:r>
      <w:r w:rsidR="00F065B3">
        <w:t xml:space="preserve">While the definitions of the </w:t>
      </w:r>
      <w:proofErr w:type="spellStart"/>
      <w:r w:rsidR="00F065B3">
        <w:t>nirN</w:t>
      </w:r>
      <w:proofErr w:type="spellEnd"/>
      <w:r w:rsidR="00F065B3">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15B7B853" w14:textId="77777777" w:rsidR="00D6768B" w:rsidRDefault="00D6768B" w:rsidP="00965962">
      <w:pPr>
        <w:spacing w:line="360" w:lineRule="auto"/>
        <w:jc w:val="both"/>
      </w:pPr>
    </w:p>
    <w:p w14:paraId="442705F8" w14:textId="77777777" w:rsidR="00D6768B" w:rsidRDefault="00965962" w:rsidP="00965962">
      <w:pPr>
        <w:spacing w:line="360" w:lineRule="auto"/>
        <w:jc w:val="both"/>
      </w:pPr>
      <w:r>
        <w:t xml:space="preserve">It is reassuring to see EntropyPc1 ranked highly, as it </w:t>
      </w:r>
      <w:r w:rsidR="00D6768B">
        <w:t>supports</w:t>
      </w:r>
      <w:r>
        <w:t xml:space="preserve"> the hypothesis that texture is an important property for mapping vegetation in VHR imagery.  </w:t>
      </w:r>
      <w:r w:rsidR="002A39BD">
        <w:t>It is however the only texture feature in the best eight clusters</w:t>
      </w:r>
      <w:r w:rsidR="00523296">
        <w:t xml:space="preserve">.  </w:t>
      </w:r>
      <w:r w:rsidR="001471BF">
        <w:t xml:space="preserve">Measures of vegetation texture are sensitive to shadow </w:t>
      </w:r>
      <w:r w:rsidR="001471BF">
        <w:lastRenderedPageBreak/>
        <w:t xml:space="preserve">variations which, due to the long flight times and varying sun angle, are an unavoidable attribute of aerial imagery.  Texture features are also better suited to an object based approach where </w:t>
      </w:r>
      <w:r w:rsidR="00FA60DC">
        <w:t>segmented objects provide a larger and more homogenous representation of the underlying texture than can be achieved with a sliding window</w:t>
      </w:r>
      <w:r w:rsidR="00687E21">
        <w:t>.  A sliding window</w:t>
      </w:r>
      <w:r w:rsidR="00556969">
        <w:t xml:space="preserve"> will </w:t>
      </w:r>
      <w:r w:rsidR="00687E21">
        <w:t xml:space="preserve">not </w:t>
      </w:r>
      <w:r w:rsidR="00556969">
        <w:t xml:space="preserve">span objects as a whole and or </w:t>
      </w:r>
      <w:r w:rsidR="00687E21">
        <w:t>will span</w:t>
      </w:r>
      <w:r w:rsidR="00556969">
        <w:t xml:space="preserve"> multiple objects of different classes</w:t>
      </w:r>
      <w:r w:rsidR="001471BF">
        <w:t xml:space="preserve">.  </w:t>
      </w:r>
      <w:r w:rsidR="00687E21">
        <w:t>A</w:t>
      </w:r>
      <w:r w:rsidR="00D6768B">
        <w:t xml:space="preserve">t the 0.5m </w:t>
      </w:r>
      <w:r w:rsidR="002A39BD">
        <w:t>image resolution</w:t>
      </w:r>
      <w:r w:rsidR="00687E21">
        <w:t>, texture</w:t>
      </w:r>
      <w:r w:rsidR="002A39BD">
        <w:t xml:space="preserve"> </w:t>
      </w:r>
      <w:r w:rsidR="00D6768B">
        <w:t xml:space="preserve">will be descriptive of bush clumps </w:t>
      </w:r>
      <w:r w:rsidR="00687E21">
        <w:t>more than</w:t>
      </w:r>
      <w:r w:rsidR="002A39BD">
        <w:t xml:space="preserve"> individual </w:t>
      </w:r>
      <w:r w:rsidR="002A39BD" w:rsidRPr="002A39BD">
        <w:rPr>
          <w:i/>
        </w:rPr>
        <w:t xml:space="preserve">P. </w:t>
      </w:r>
      <w:proofErr w:type="spellStart"/>
      <w:r w:rsidR="002A39BD" w:rsidRPr="002A39BD">
        <w:rPr>
          <w:i/>
        </w:rPr>
        <w:t>afra</w:t>
      </w:r>
      <w:proofErr w:type="spellEnd"/>
      <w:r w:rsidR="002A39BD">
        <w:t xml:space="preserve"> plants</w:t>
      </w:r>
      <w:r w:rsidR="00D6768B">
        <w:t xml:space="preserve">.  </w:t>
      </w:r>
      <w:r w:rsidR="00687E21">
        <w:t>T</w:t>
      </w:r>
      <w:r w:rsidR="00D6768B">
        <w:t>he bush clumps vary significantly in their composition and character with habitat and level of degradation</w:t>
      </w:r>
      <w:r w:rsidR="00687E21">
        <w:t xml:space="preserve">.  Due to the bush clump variation, </w:t>
      </w:r>
      <w:r w:rsidR="00556969">
        <w:t>shadow variation and sliding window issues discussed</w:t>
      </w:r>
      <w:r w:rsidR="00D6768B">
        <w:t>,</w:t>
      </w:r>
      <w:r w:rsidR="00556969">
        <w:t xml:space="preserve"> </w:t>
      </w:r>
      <w:r w:rsidR="00D6768B">
        <w:t xml:space="preserve">it is </w:t>
      </w:r>
      <w:r w:rsidR="00556969">
        <w:t>not surprising</w:t>
      </w:r>
      <w:r w:rsidR="00D6768B">
        <w:t xml:space="preserve"> that </w:t>
      </w:r>
      <w:r w:rsidR="00687E21">
        <w:t xml:space="preserve">texture features are largely absent from </w:t>
      </w:r>
      <w:r w:rsidR="00556969">
        <w:t>the informative clusters.</w:t>
      </w:r>
      <w:r w:rsidR="002A39BD">
        <w:t xml:space="preserve">    </w:t>
      </w:r>
    </w:p>
    <w:p w14:paraId="281CCF51" w14:textId="77777777" w:rsidR="00FA60DC" w:rsidRDefault="00FA60DC" w:rsidP="00965962">
      <w:pPr>
        <w:spacing w:line="360" w:lineRule="auto"/>
        <w:jc w:val="both"/>
      </w:pPr>
    </w:p>
    <w:p w14:paraId="2047C1F8" w14:textId="77777777" w:rsidR="00595987" w:rsidRDefault="00965962" w:rsidP="00965962">
      <w:pPr>
        <w:spacing w:line="360" w:lineRule="auto"/>
        <w:jc w:val="both"/>
      </w:pPr>
      <w:r>
        <w:t xml:space="preserve">The importance of </w:t>
      </w:r>
      <w:proofErr w:type="spellStart"/>
      <w:r>
        <w:t>bN</w:t>
      </w:r>
      <w:proofErr w:type="spellEnd"/>
      <w:r>
        <w:t xml:space="preserve"> is unexpected.  The blue channel is particularly susceptible to haze effects and intuitively should not hold much discriminating power for vegetation.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is not understood fully but we believe its value lies in this property and that it helps distinguish shaded vegetation from genuinely dark vegetation.  </w:t>
      </w:r>
    </w:p>
    <w:p w14:paraId="3700A0C2" w14:textId="77777777" w:rsidR="00595987" w:rsidRDefault="00595987" w:rsidP="00965962">
      <w:pPr>
        <w:spacing w:line="360" w:lineRule="auto"/>
        <w:jc w:val="both"/>
      </w:pPr>
    </w:p>
    <w:p w14:paraId="744A1031" w14:textId="7BE90F65" w:rsidR="00965962" w:rsidRDefault="00965962" w:rsidP="00965962">
      <w:pPr>
        <w:spacing w:line="360" w:lineRule="auto"/>
        <w:jc w:val="both"/>
      </w:pPr>
      <w:r>
        <w:t xml:space="preserve">It makes sense that </w:t>
      </w:r>
      <w:proofErr w:type="spellStart"/>
      <w:proofErr w:type="gramStart"/>
      <w:r>
        <w:t>gN</w:t>
      </w:r>
      <w:proofErr w:type="spellEnd"/>
      <w:proofErr w:type="gramEnd"/>
      <w:r>
        <w:t xml:space="preserve">, its mean and its median form their own cluster as intuitively this is an informative feature for vegetation.  The mean sliding window feature, median sliding window feature and source feature operated on by those sliding windows are strongly correlated with each other as is expected.  </w:t>
      </w:r>
    </w:p>
    <w:p w14:paraId="585C29BA" w14:textId="77777777" w:rsidR="00965962" w:rsidRDefault="00965962" w:rsidP="00965962">
      <w:pPr>
        <w:keepNext/>
        <w:keepLines/>
      </w:pPr>
    </w:p>
    <w:p w14:paraId="62B99D35" w14:textId="371FA047" w:rsidR="00965962" w:rsidRDefault="00965962" w:rsidP="00965962">
      <w:pPr>
        <w:pStyle w:val="1Tablecaption"/>
        <w:keepNext/>
        <w:keepLines/>
      </w:pPr>
      <w:bookmarkStart w:id="1789" w:name="_Ref395121413"/>
      <w:bookmarkStart w:id="1790" w:name="_Toc394582241"/>
      <w:bookmarkStart w:id="1791" w:name="_Toc418946215"/>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5</w:t>
      </w:r>
      <w:r>
        <w:fldChar w:fldCharType="end"/>
      </w:r>
      <w:bookmarkEnd w:id="1789"/>
      <w:r>
        <w:t xml:space="preserve">   Ranked clusters</w:t>
      </w:r>
      <w:bookmarkEnd w:id="1790"/>
      <w:bookmarkEnd w:id="1791"/>
    </w:p>
    <w:tbl>
      <w:tblPr>
        <w:tblStyle w:val="MyThesisTable"/>
        <w:tblW w:w="0" w:type="auto"/>
        <w:tblLayout w:type="fixed"/>
        <w:tblLook w:val="01E0" w:firstRow="1" w:lastRow="1" w:firstColumn="1" w:lastColumn="1" w:noHBand="0" w:noVBand="0"/>
      </w:tblPr>
      <w:tblGrid>
        <w:gridCol w:w="652"/>
        <w:gridCol w:w="1372"/>
        <w:gridCol w:w="6058"/>
      </w:tblGrid>
      <w:tr w:rsidR="00965962" w:rsidRPr="00240C8B" w14:paraId="582D6B84"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05D0F5E4" w14:textId="77777777" w:rsidR="00965962" w:rsidRPr="008E0C3A" w:rsidRDefault="00965962" w:rsidP="008E0C3A">
            <w:pPr>
              <w:pStyle w:val="1TableText"/>
              <w:tabs>
                <w:tab w:val="num" w:pos="993"/>
              </w:tabs>
              <w:spacing w:before="0" w:after="0"/>
            </w:pPr>
            <w:r w:rsidRPr="008E0C3A">
              <w:t>Rank.</w:t>
            </w:r>
          </w:p>
        </w:tc>
        <w:tc>
          <w:tcPr>
            <w:tcW w:w="1372" w:type="dxa"/>
          </w:tcPr>
          <w:p w14:paraId="3C75D411" w14:textId="77777777" w:rsidR="00965962" w:rsidRPr="008E0C3A" w:rsidRDefault="00965962" w:rsidP="008E0C3A">
            <w:pPr>
              <w:pStyle w:val="1TableText"/>
              <w:tabs>
                <w:tab w:val="num" w:pos="993"/>
              </w:tabs>
              <w:spacing w:before="0" w:after="0"/>
            </w:pPr>
            <w:r w:rsidRPr="008E0C3A">
              <w:t>Importance (%)</w:t>
            </w:r>
          </w:p>
        </w:tc>
        <w:tc>
          <w:tcPr>
            <w:tcW w:w="6058" w:type="dxa"/>
          </w:tcPr>
          <w:p w14:paraId="0F555869" w14:textId="77777777" w:rsidR="00965962" w:rsidRPr="008E0C3A" w:rsidRDefault="00965962" w:rsidP="008E0C3A">
            <w:pPr>
              <w:pStyle w:val="1TableText"/>
              <w:tabs>
                <w:tab w:val="num" w:pos="993"/>
              </w:tabs>
              <w:spacing w:before="0" w:after="0"/>
            </w:pPr>
            <w:r w:rsidRPr="008E0C3A">
              <w:t>Features</w:t>
            </w:r>
          </w:p>
        </w:tc>
      </w:tr>
      <w:tr w:rsidR="00965962" w:rsidRPr="00240C8B" w14:paraId="66229FB1" w14:textId="77777777" w:rsidTr="00C90DAE">
        <w:trPr>
          <w:trHeight w:val="340"/>
        </w:trPr>
        <w:tc>
          <w:tcPr>
            <w:tcW w:w="652" w:type="dxa"/>
          </w:tcPr>
          <w:p w14:paraId="618289B5" w14:textId="77777777" w:rsidR="00965962" w:rsidRPr="00240C8B" w:rsidRDefault="00965962" w:rsidP="008E0C3A">
            <w:pPr>
              <w:pStyle w:val="1TableText"/>
              <w:tabs>
                <w:tab w:val="num" w:pos="993"/>
              </w:tabs>
              <w:spacing w:before="0" w:after="0"/>
              <w:rPr>
                <w:rFonts w:cs="Arial"/>
              </w:rPr>
            </w:pPr>
            <w:r>
              <w:rPr>
                <w:rFonts w:cs="Arial"/>
              </w:rPr>
              <w:t>1</w:t>
            </w:r>
          </w:p>
        </w:tc>
        <w:tc>
          <w:tcPr>
            <w:tcW w:w="1372" w:type="dxa"/>
          </w:tcPr>
          <w:p w14:paraId="67E9CE07" w14:textId="77777777" w:rsidR="00965962" w:rsidRPr="008E0C3A" w:rsidRDefault="00965962" w:rsidP="008E0C3A">
            <w:pPr>
              <w:rPr>
                <w:color w:val="000000"/>
                <w:sz w:val="16"/>
                <w:lang w:val="en-ZA"/>
              </w:rPr>
            </w:pPr>
            <w:r w:rsidRPr="008E0C3A">
              <w:rPr>
                <w:color w:val="000000"/>
                <w:sz w:val="16"/>
              </w:rPr>
              <w:t>68.27</w:t>
            </w:r>
          </w:p>
        </w:tc>
        <w:tc>
          <w:tcPr>
            <w:tcW w:w="6058" w:type="dxa"/>
          </w:tcPr>
          <w:p w14:paraId="0F91C441" w14:textId="77777777" w:rsidR="00965962" w:rsidRPr="008E0C3A" w:rsidRDefault="00965962" w:rsidP="00D40B06">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rc1,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965962" w:rsidRPr="00240C8B" w14:paraId="6C2CC4E8" w14:textId="77777777" w:rsidTr="00C90DAE">
        <w:trPr>
          <w:trHeight w:val="340"/>
        </w:trPr>
        <w:tc>
          <w:tcPr>
            <w:tcW w:w="652" w:type="dxa"/>
          </w:tcPr>
          <w:p w14:paraId="59553E56" w14:textId="77777777" w:rsidR="00965962" w:rsidRPr="00240C8B" w:rsidRDefault="00965962" w:rsidP="008E0C3A">
            <w:pPr>
              <w:pStyle w:val="1TableText"/>
              <w:tabs>
                <w:tab w:val="num" w:pos="993"/>
              </w:tabs>
              <w:spacing w:before="0" w:after="0"/>
              <w:rPr>
                <w:rFonts w:cs="Arial"/>
              </w:rPr>
            </w:pPr>
            <w:r>
              <w:rPr>
                <w:rFonts w:cs="Arial"/>
              </w:rPr>
              <w:t>2</w:t>
            </w:r>
          </w:p>
        </w:tc>
        <w:tc>
          <w:tcPr>
            <w:tcW w:w="1372" w:type="dxa"/>
          </w:tcPr>
          <w:p w14:paraId="36455ECE" w14:textId="77777777" w:rsidR="00965962" w:rsidRPr="008E0C3A" w:rsidRDefault="00965962" w:rsidP="008E0C3A">
            <w:pPr>
              <w:rPr>
                <w:color w:val="000000"/>
                <w:sz w:val="16"/>
              </w:rPr>
            </w:pPr>
            <w:r w:rsidRPr="008E0C3A">
              <w:rPr>
                <w:color w:val="000000"/>
                <w:sz w:val="16"/>
              </w:rPr>
              <w:t>61.38</w:t>
            </w:r>
          </w:p>
        </w:tc>
        <w:tc>
          <w:tcPr>
            <w:tcW w:w="6058" w:type="dxa"/>
          </w:tcPr>
          <w:p w14:paraId="1E52DE74" w14:textId="77777777" w:rsidR="00965962" w:rsidRPr="008E0C3A" w:rsidRDefault="00965962" w:rsidP="00D40B06">
            <w:pPr>
              <w:rPr>
                <w:sz w:val="16"/>
              </w:rPr>
            </w:pPr>
            <w:r w:rsidRPr="008E0C3A">
              <w:rPr>
                <w:sz w:val="16"/>
              </w:rPr>
              <w:t>R, G, B, NIR, tc1, pc1, MeanPc1, MedianPc1</w:t>
            </w:r>
          </w:p>
        </w:tc>
      </w:tr>
      <w:tr w:rsidR="00965962" w:rsidRPr="00240C8B" w14:paraId="158B323B" w14:textId="77777777" w:rsidTr="00C90DAE">
        <w:trPr>
          <w:trHeight w:val="340"/>
        </w:trPr>
        <w:tc>
          <w:tcPr>
            <w:tcW w:w="652" w:type="dxa"/>
          </w:tcPr>
          <w:p w14:paraId="0C8ADE0A" w14:textId="77777777" w:rsidR="00965962" w:rsidRPr="00240C8B" w:rsidRDefault="00965962" w:rsidP="008E0C3A">
            <w:pPr>
              <w:pStyle w:val="1TableText"/>
              <w:tabs>
                <w:tab w:val="num" w:pos="993"/>
              </w:tabs>
              <w:spacing w:before="0" w:after="0"/>
              <w:rPr>
                <w:rFonts w:cs="Arial"/>
              </w:rPr>
            </w:pPr>
            <w:r>
              <w:rPr>
                <w:rFonts w:cs="Arial"/>
              </w:rPr>
              <w:t>3</w:t>
            </w:r>
          </w:p>
        </w:tc>
        <w:tc>
          <w:tcPr>
            <w:tcW w:w="1372" w:type="dxa"/>
          </w:tcPr>
          <w:p w14:paraId="4674CC85" w14:textId="77777777" w:rsidR="00965962" w:rsidRPr="008E0C3A" w:rsidRDefault="00965962" w:rsidP="008E0C3A">
            <w:pPr>
              <w:rPr>
                <w:color w:val="000000"/>
                <w:sz w:val="16"/>
              </w:rPr>
            </w:pPr>
            <w:r w:rsidRPr="008E0C3A">
              <w:rPr>
                <w:color w:val="000000"/>
                <w:sz w:val="16"/>
              </w:rPr>
              <w:t>60.41</w:t>
            </w:r>
          </w:p>
        </w:tc>
        <w:tc>
          <w:tcPr>
            <w:tcW w:w="6058" w:type="dxa"/>
          </w:tcPr>
          <w:p w14:paraId="09D6EE93" w14:textId="77777777" w:rsidR="00965962" w:rsidRPr="008E0C3A" w:rsidRDefault="00965962" w:rsidP="00D40B06">
            <w:pPr>
              <w:rPr>
                <w:sz w:val="16"/>
              </w:rPr>
            </w:pPr>
            <w:r w:rsidRPr="008E0C3A">
              <w:rPr>
                <w:sz w:val="16"/>
              </w:rPr>
              <w:t>EntropyPc1</w:t>
            </w:r>
          </w:p>
        </w:tc>
      </w:tr>
      <w:tr w:rsidR="00965962" w:rsidRPr="00240C8B" w14:paraId="5390E208" w14:textId="77777777" w:rsidTr="00C90DAE">
        <w:trPr>
          <w:trHeight w:val="340"/>
        </w:trPr>
        <w:tc>
          <w:tcPr>
            <w:tcW w:w="652" w:type="dxa"/>
          </w:tcPr>
          <w:p w14:paraId="1812B716" w14:textId="77777777" w:rsidR="00965962" w:rsidRPr="00240C8B" w:rsidRDefault="00965962" w:rsidP="008E0C3A">
            <w:pPr>
              <w:pStyle w:val="1TableText"/>
              <w:tabs>
                <w:tab w:val="num" w:pos="993"/>
              </w:tabs>
              <w:spacing w:before="0" w:after="0"/>
              <w:rPr>
                <w:rFonts w:cs="Arial"/>
              </w:rPr>
            </w:pPr>
            <w:r>
              <w:rPr>
                <w:rFonts w:cs="Arial"/>
              </w:rPr>
              <w:t>4</w:t>
            </w:r>
          </w:p>
        </w:tc>
        <w:tc>
          <w:tcPr>
            <w:tcW w:w="1372" w:type="dxa"/>
          </w:tcPr>
          <w:p w14:paraId="21067C91" w14:textId="77777777" w:rsidR="00965962" w:rsidRPr="008E0C3A" w:rsidRDefault="00965962" w:rsidP="008E0C3A">
            <w:pPr>
              <w:rPr>
                <w:color w:val="000000"/>
                <w:sz w:val="16"/>
              </w:rPr>
            </w:pPr>
            <w:r w:rsidRPr="008E0C3A">
              <w:rPr>
                <w:color w:val="000000"/>
                <w:sz w:val="16"/>
              </w:rPr>
              <w:t>55.23</w:t>
            </w:r>
          </w:p>
        </w:tc>
        <w:tc>
          <w:tcPr>
            <w:tcW w:w="6058" w:type="dxa"/>
          </w:tcPr>
          <w:p w14:paraId="10E59BA6" w14:textId="77777777" w:rsidR="00965962" w:rsidRPr="008E0C3A" w:rsidRDefault="00965962" w:rsidP="00D40B06">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965962" w:rsidRPr="00240C8B" w14:paraId="5F966228" w14:textId="77777777" w:rsidTr="00C90DAE">
        <w:trPr>
          <w:trHeight w:val="414"/>
        </w:trPr>
        <w:tc>
          <w:tcPr>
            <w:tcW w:w="652" w:type="dxa"/>
          </w:tcPr>
          <w:p w14:paraId="783C259E" w14:textId="77777777" w:rsidR="00965962" w:rsidRPr="00240C8B" w:rsidRDefault="00965962" w:rsidP="008E0C3A">
            <w:pPr>
              <w:pStyle w:val="1TableText"/>
              <w:tabs>
                <w:tab w:val="num" w:pos="993"/>
              </w:tabs>
              <w:spacing w:before="0" w:after="0"/>
              <w:rPr>
                <w:rFonts w:cs="Arial"/>
              </w:rPr>
            </w:pPr>
            <w:r>
              <w:rPr>
                <w:rFonts w:cs="Arial"/>
              </w:rPr>
              <w:t>5</w:t>
            </w:r>
          </w:p>
        </w:tc>
        <w:tc>
          <w:tcPr>
            <w:tcW w:w="1372" w:type="dxa"/>
          </w:tcPr>
          <w:p w14:paraId="367C2100" w14:textId="77777777" w:rsidR="00965962" w:rsidRPr="008E0C3A" w:rsidRDefault="00965962" w:rsidP="008E0C3A">
            <w:pPr>
              <w:rPr>
                <w:color w:val="000000"/>
                <w:sz w:val="16"/>
              </w:rPr>
            </w:pPr>
            <w:r w:rsidRPr="008E0C3A">
              <w:rPr>
                <w:color w:val="000000"/>
                <w:sz w:val="16"/>
              </w:rPr>
              <w:t>54.52</w:t>
            </w:r>
          </w:p>
        </w:tc>
        <w:tc>
          <w:tcPr>
            <w:tcW w:w="6058" w:type="dxa"/>
          </w:tcPr>
          <w:p w14:paraId="530AC78E" w14:textId="77777777" w:rsidR="00965962" w:rsidRPr="008E0C3A" w:rsidRDefault="00965962" w:rsidP="00D40B06">
            <w:pPr>
              <w:rPr>
                <w:sz w:val="16"/>
              </w:rPr>
            </w:pPr>
            <w:proofErr w:type="spellStart"/>
            <w:r w:rsidRPr="008E0C3A">
              <w:rPr>
                <w:sz w:val="16"/>
              </w:rPr>
              <w:t>bN</w:t>
            </w:r>
            <w:proofErr w:type="spellEnd"/>
          </w:p>
        </w:tc>
      </w:tr>
      <w:tr w:rsidR="00965962" w:rsidRPr="00240C8B" w14:paraId="1FCF6D36" w14:textId="77777777" w:rsidTr="00C90DAE">
        <w:trPr>
          <w:trHeight w:val="340"/>
        </w:trPr>
        <w:tc>
          <w:tcPr>
            <w:tcW w:w="652" w:type="dxa"/>
          </w:tcPr>
          <w:p w14:paraId="274094FD" w14:textId="77777777" w:rsidR="00965962" w:rsidRPr="00240C8B" w:rsidRDefault="00965962" w:rsidP="008E0C3A">
            <w:pPr>
              <w:pStyle w:val="1TableText"/>
              <w:tabs>
                <w:tab w:val="num" w:pos="993"/>
              </w:tabs>
              <w:spacing w:before="0" w:after="0"/>
              <w:rPr>
                <w:rFonts w:cs="Arial"/>
              </w:rPr>
            </w:pPr>
            <w:r>
              <w:rPr>
                <w:rFonts w:cs="Arial"/>
              </w:rPr>
              <w:t>6</w:t>
            </w:r>
          </w:p>
        </w:tc>
        <w:tc>
          <w:tcPr>
            <w:tcW w:w="1372" w:type="dxa"/>
          </w:tcPr>
          <w:p w14:paraId="73A07C6F" w14:textId="77777777" w:rsidR="00965962" w:rsidRPr="008E0C3A" w:rsidRDefault="00965962" w:rsidP="008E0C3A">
            <w:pPr>
              <w:rPr>
                <w:color w:val="000000"/>
                <w:sz w:val="16"/>
              </w:rPr>
            </w:pPr>
            <w:r w:rsidRPr="008E0C3A">
              <w:rPr>
                <w:color w:val="000000"/>
                <w:sz w:val="16"/>
              </w:rPr>
              <w:t>53.57</w:t>
            </w:r>
          </w:p>
        </w:tc>
        <w:tc>
          <w:tcPr>
            <w:tcW w:w="6058" w:type="dxa"/>
          </w:tcPr>
          <w:p w14:paraId="6ED295F3" w14:textId="77777777" w:rsidR="00965962" w:rsidRPr="008E0C3A" w:rsidRDefault="00965962" w:rsidP="00D40B06">
            <w:pPr>
              <w:rPr>
                <w:sz w:val="16"/>
              </w:rPr>
            </w:pPr>
            <w:r w:rsidRPr="008E0C3A">
              <w:rPr>
                <w:sz w:val="16"/>
              </w:rPr>
              <w:t>rc2, rc4</w:t>
            </w:r>
          </w:p>
        </w:tc>
      </w:tr>
      <w:tr w:rsidR="00965962" w:rsidRPr="00240C8B" w14:paraId="5C41DA0F" w14:textId="77777777" w:rsidTr="00C90DAE">
        <w:trPr>
          <w:trHeight w:val="340"/>
        </w:trPr>
        <w:tc>
          <w:tcPr>
            <w:tcW w:w="652" w:type="dxa"/>
          </w:tcPr>
          <w:p w14:paraId="739D73AD" w14:textId="77777777" w:rsidR="00965962" w:rsidRPr="00240C8B" w:rsidRDefault="00965962" w:rsidP="008E0C3A">
            <w:pPr>
              <w:pStyle w:val="1TableText"/>
              <w:tabs>
                <w:tab w:val="num" w:pos="993"/>
              </w:tabs>
              <w:spacing w:before="0" w:after="0"/>
              <w:rPr>
                <w:rFonts w:cs="Arial"/>
              </w:rPr>
            </w:pPr>
            <w:r>
              <w:rPr>
                <w:rFonts w:cs="Arial"/>
              </w:rPr>
              <w:t>7</w:t>
            </w:r>
          </w:p>
        </w:tc>
        <w:tc>
          <w:tcPr>
            <w:tcW w:w="1372" w:type="dxa"/>
          </w:tcPr>
          <w:p w14:paraId="7A6BA37D" w14:textId="77777777" w:rsidR="00965962" w:rsidRPr="008E0C3A" w:rsidRDefault="00965962" w:rsidP="008E0C3A">
            <w:pPr>
              <w:rPr>
                <w:color w:val="000000"/>
                <w:sz w:val="16"/>
              </w:rPr>
            </w:pPr>
            <w:r w:rsidRPr="008E0C3A">
              <w:rPr>
                <w:color w:val="000000"/>
                <w:sz w:val="16"/>
              </w:rPr>
              <w:t>50.57</w:t>
            </w:r>
          </w:p>
        </w:tc>
        <w:tc>
          <w:tcPr>
            <w:tcW w:w="6058" w:type="dxa"/>
          </w:tcPr>
          <w:p w14:paraId="0E6BE521" w14:textId="77777777" w:rsidR="00965962" w:rsidRPr="008E0C3A" w:rsidRDefault="00965962" w:rsidP="00D40B06">
            <w:pPr>
              <w:rPr>
                <w:sz w:val="16"/>
              </w:rPr>
            </w:pPr>
            <w:r w:rsidRPr="008E0C3A">
              <w:rPr>
                <w:sz w:val="16"/>
              </w:rPr>
              <w:t xml:space="preserve">tc4, rc3 </w:t>
            </w:r>
          </w:p>
        </w:tc>
      </w:tr>
      <w:tr w:rsidR="00965962" w:rsidRPr="00240C8B" w14:paraId="5FE6A88F" w14:textId="77777777" w:rsidTr="00C90DAE">
        <w:trPr>
          <w:trHeight w:val="340"/>
        </w:trPr>
        <w:tc>
          <w:tcPr>
            <w:tcW w:w="652" w:type="dxa"/>
          </w:tcPr>
          <w:p w14:paraId="65575EB1" w14:textId="77777777" w:rsidR="00965962" w:rsidRPr="00240C8B" w:rsidRDefault="00965962" w:rsidP="008E0C3A">
            <w:pPr>
              <w:pStyle w:val="1TableText"/>
              <w:tabs>
                <w:tab w:val="num" w:pos="993"/>
              </w:tabs>
              <w:spacing w:before="0" w:after="0"/>
              <w:rPr>
                <w:rFonts w:cs="Arial"/>
              </w:rPr>
            </w:pPr>
            <w:r>
              <w:rPr>
                <w:rFonts w:cs="Arial"/>
              </w:rPr>
              <w:t>8</w:t>
            </w:r>
          </w:p>
        </w:tc>
        <w:tc>
          <w:tcPr>
            <w:tcW w:w="1372" w:type="dxa"/>
          </w:tcPr>
          <w:p w14:paraId="63D8A60F" w14:textId="77777777" w:rsidR="00965962" w:rsidRPr="008E0C3A" w:rsidRDefault="00965962" w:rsidP="008E0C3A">
            <w:pPr>
              <w:rPr>
                <w:color w:val="000000"/>
                <w:sz w:val="16"/>
              </w:rPr>
            </w:pPr>
            <w:r w:rsidRPr="008E0C3A">
              <w:rPr>
                <w:color w:val="000000"/>
                <w:sz w:val="16"/>
              </w:rPr>
              <w:t>49.34</w:t>
            </w:r>
          </w:p>
        </w:tc>
        <w:tc>
          <w:tcPr>
            <w:tcW w:w="6058" w:type="dxa"/>
          </w:tcPr>
          <w:p w14:paraId="09676DA9" w14:textId="77777777" w:rsidR="00965962" w:rsidRPr="008E0C3A" w:rsidRDefault="00965962" w:rsidP="00D40B06">
            <w:pPr>
              <w:rPr>
                <w:sz w:val="16"/>
              </w:rPr>
            </w:pPr>
            <w:r w:rsidRPr="008E0C3A">
              <w:rPr>
                <w:sz w:val="16"/>
              </w:rPr>
              <w:t xml:space="preserve">pc4 </w:t>
            </w:r>
          </w:p>
        </w:tc>
      </w:tr>
      <w:tr w:rsidR="00965962" w:rsidRPr="00240C8B" w14:paraId="0A312391" w14:textId="77777777" w:rsidTr="00C90DAE">
        <w:trPr>
          <w:trHeight w:val="340"/>
        </w:trPr>
        <w:tc>
          <w:tcPr>
            <w:tcW w:w="652" w:type="dxa"/>
          </w:tcPr>
          <w:p w14:paraId="2EDD70AF" w14:textId="77777777" w:rsidR="00965962" w:rsidRPr="00240C8B" w:rsidRDefault="00965962" w:rsidP="008E0C3A">
            <w:pPr>
              <w:pStyle w:val="1TableText"/>
              <w:tabs>
                <w:tab w:val="num" w:pos="993"/>
              </w:tabs>
              <w:spacing w:before="0" w:after="0"/>
              <w:rPr>
                <w:rFonts w:cs="Arial"/>
              </w:rPr>
            </w:pPr>
            <w:r>
              <w:rPr>
                <w:rFonts w:cs="Arial"/>
              </w:rPr>
              <w:t>9</w:t>
            </w:r>
          </w:p>
        </w:tc>
        <w:tc>
          <w:tcPr>
            <w:tcW w:w="1372" w:type="dxa"/>
          </w:tcPr>
          <w:p w14:paraId="0038B149" w14:textId="77777777" w:rsidR="00965962" w:rsidRPr="008E0C3A" w:rsidRDefault="00965962" w:rsidP="008E0C3A">
            <w:pPr>
              <w:rPr>
                <w:color w:val="000000"/>
                <w:sz w:val="16"/>
              </w:rPr>
            </w:pPr>
            <w:r w:rsidRPr="008E0C3A">
              <w:rPr>
                <w:color w:val="000000"/>
                <w:sz w:val="16"/>
              </w:rPr>
              <w:t>47.93</w:t>
            </w:r>
          </w:p>
        </w:tc>
        <w:tc>
          <w:tcPr>
            <w:tcW w:w="6058" w:type="dxa"/>
          </w:tcPr>
          <w:p w14:paraId="19F5EA7B" w14:textId="77777777" w:rsidR="00965962" w:rsidRPr="008E0C3A" w:rsidRDefault="00965962" w:rsidP="00D40B06">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965962" w:rsidRPr="00240C8B" w14:paraId="4D01AB31" w14:textId="77777777" w:rsidTr="00C90DAE">
        <w:trPr>
          <w:trHeight w:val="340"/>
        </w:trPr>
        <w:tc>
          <w:tcPr>
            <w:tcW w:w="652" w:type="dxa"/>
          </w:tcPr>
          <w:p w14:paraId="1A2E19F9" w14:textId="77777777" w:rsidR="00965962" w:rsidRPr="00240C8B" w:rsidRDefault="00965962" w:rsidP="008E0C3A">
            <w:pPr>
              <w:pStyle w:val="1TableText"/>
              <w:tabs>
                <w:tab w:val="num" w:pos="993"/>
              </w:tabs>
              <w:spacing w:before="0" w:after="0"/>
              <w:rPr>
                <w:rFonts w:cs="Arial"/>
              </w:rPr>
            </w:pPr>
            <w:r>
              <w:rPr>
                <w:rFonts w:cs="Arial"/>
              </w:rPr>
              <w:t>10</w:t>
            </w:r>
          </w:p>
        </w:tc>
        <w:tc>
          <w:tcPr>
            <w:tcW w:w="1372" w:type="dxa"/>
          </w:tcPr>
          <w:p w14:paraId="75A71624" w14:textId="77777777" w:rsidR="00965962" w:rsidRPr="008E0C3A" w:rsidRDefault="00965962" w:rsidP="008E0C3A">
            <w:pPr>
              <w:rPr>
                <w:color w:val="000000"/>
                <w:sz w:val="16"/>
              </w:rPr>
            </w:pPr>
            <w:r w:rsidRPr="008E0C3A">
              <w:rPr>
                <w:color w:val="000000"/>
                <w:sz w:val="16"/>
              </w:rPr>
              <w:t>43.96</w:t>
            </w:r>
          </w:p>
        </w:tc>
        <w:tc>
          <w:tcPr>
            <w:tcW w:w="6058" w:type="dxa"/>
          </w:tcPr>
          <w:p w14:paraId="26094751" w14:textId="77777777" w:rsidR="00965962" w:rsidRPr="008E0C3A" w:rsidRDefault="00965962" w:rsidP="00D40B06">
            <w:pPr>
              <w:rPr>
                <w:sz w:val="16"/>
              </w:rPr>
            </w:pPr>
            <w:r w:rsidRPr="008E0C3A">
              <w:rPr>
                <w:sz w:val="16"/>
              </w:rPr>
              <w:t>StdPc1</w:t>
            </w:r>
          </w:p>
        </w:tc>
      </w:tr>
      <w:tr w:rsidR="00965962" w:rsidRPr="00240C8B" w14:paraId="3515BF0B" w14:textId="77777777" w:rsidTr="00C90DAE">
        <w:trPr>
          <w:trHeight w:val="340"/>
        </w:trPr>
        <w:tc>
          <w:tcPr>
            <w:tcW w:w="652" w:type="dxa"/>
          </w:tcPr>
          <w:p w14:paraId="54115C8D" w14:textId="77777777" w:rsidR="00965962" w:rsidRPr="00240C8B" w:rsidRDefault="00965962" w:rsidP="008E0C3A">
            <w:pPr>
              <w:pStyle w:val="1TableText"/>
              <w:tabs>
                <w:tab w:val="num" w:pos="993"/>
              </w:tabs>
              <w:spacing w:before="0" w:after="0"/>
              <w:rPr>
                <w:rFonts w:cs="Arial"/>
              </w:rPr>
            </w:pPr>
            <w:r>
              <w:rPr>
                <w:rFonts w:cs="Arial"/>
              </w:rPr>
              <w:t>11</w:t>
            </w:r>
          </w:p>
        </w:tc>
        <w:tc>
          <w:tcPr>
            <w:tcW w:w="1372" w:type="dxa"/>
          </w:tcPr>
          <w:p w14:paraId="391880B0" w14:textId="77777777" w:rsidR="00965962" w:rsidRPr="008E0C3A" w:rsidRDefault="00965962" w:rsidP="008E0C3A">
            <w:pPr>
              <w:rPr>
                <w:color w:val="000000"/>
                <w:sz w:val="16"/>
              </w:rPr>
            </w:pPr>
            <w:r w:rsidRPr="008E0C3A">
              <w:rPr>
                <w:color w:val="000000"/>
                <w:sz w:val="16"/>
              </w:rPr>
              <w:t>43.62</w:t>
            </w:r>
          </w:p>
        </w:tc>
        <w:tc>
          <w:tcPr>
            <w:tcW w:w="6058" w:type="dxa"/>
          </w:tcPr>
          <w:p w14:paraId="7C0DB640" w14:textId="77777777" w:rsidR="00965962" w:rsidRPr="008E0C3A" w:rsidRDefault="00965962" w:rsidP="00D40B06">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965962" w:rsidRPr="00240C8B" w14:paraId="4F471DD6" w14:textId="77777777" w:rsidTr="00C90DAE">
        <w:trPr>
          <w:trHeight w:val="340"/>
        </w:trPr>
        <w:tc>
          <w:tcPr>
            <w:tcW w:w="652" w:type="dxa"/>
          </w:tcPr>
          <w:p w14:paraId="1E4EE456" w14:textId="77777777" w:rsidR="00965962" w:rsidRPr="00240C8B" w:rsidRDefault="00965962" w:rsidP="008E0C3A">
            <w:pPr>
              <w:pStyle w:val="1TableText"/>
              <w:tabs>
                <w:tab w:val="num" w:pos="993"/>
              </w:tabs>
              <w:spacing w:before="0" w:after="0"/>
              <w:rPr>
                <w:rFonts w:cs="Arial"/>
              </w:rPr>
            </w:pPr>
            <w:r>
              <w:rPr>
                <w:rFonts w:cs="Arial"/>
              </w:rPr>
              <w:t>12</w:t>
            </w:r>
          </w:p>
        </w:tc>
        <w:tc>
          <w:tcPr>
            <w:tcW w:w="1372" w:type="dxa"/>
          </w:tcPr>
          <w:p w14:paraId="539A7AD4" w14:textId="77777777" w:rsidR="00965962" w:rsidRPr="008E0C3A" w:rsidRDefault="00965962" w:rsidP="008E0C3A">
            <w:pPr>
              <w:rPr>
                <w:color w:val="000000"/>
                <w:sz w:val="16"/>
              </w:rPr>
            </w:pPr>
            <w:r w:rsidRPr="008E0C3A">
              <w:rPr>
                <w:color w:val="000000"/>
                <w:sz w:val="16"/>
              </w:rPr>
              <w:t>42.65</w:t>
            </w:r>
          </w:p>
        </w:tc>
        <w:tc>
          <w:tcPr>
            <w:tcW w:w="6058" w:type="dxa"/>
          </w:tcPr>
          <w:p w14:paraId="6866EAB5" w14:textId="77777777" w:rsidR="00965962" w:rsidRPr="008E0C3A" w:rsidRDefault="00965962" w:rsidP="00D40B06">
            <w:pPr>
              <w:rPr>
                <w:sz w:val="16"/>
              </w:rPr>
            </w:pPr>
            <w:r w:rsidRPr="008E0C3A">
              <w:rPr>
                <w:sz w:val="16"/>
              </w:rPr>
              <w:t>tc3, pc3</w:t>
            </w:r>
          </w:p>
        </w:tc>
      </w:tr>
      <w:tr w:rsidR="00965962" w:rsidRPr="00240C8B" w14:paraId="3CA8152A" w14:textId="77777777" w:rsidTr="00C90DAE">
        <w:trPr>
          <w:trHeight w:val="340"/>
        </w:trPr>
        <w:tc>
          <w:tcPr>
            <w:tcW w:w="652" w:type="dxa"/>
          </w:tcPr>
          <w:p w14:paraId="76506CC9" w14:textId="77777777" w:rsidR="00965962" w:rsidRPr="00240C8B" w:rsidRDefault="00965962" w:rsidP="008E0C3A">
            <w:pPr>
              <w:pStyle w:val="1TableText"/>
              <w:tabs>
                <w:tab w:val="num" w:pos="993"/>
              </w:tabs>
              <w:spacing w:before="0" w:after="0"/>
              <w:rPr>
                <w:rFonts w:cs="Arial"/>
              </w:rPr>
            </w:pPr>
            <w:r>
              <w:rPr>
                <w:rFonts w:cs="Arial"/>
              </w:rPr>
              <w:t>13</w:t>
            </w:r>
          </w:p>
        </w:tc>
        <w:tc>
          <w:tcPr>
            <w:tcW w:w="1372" w:type="dxa"/>
          </w:tcPr>
          <w:p w14:paraId="066A5741" w14:textId="77777777" w:rsidR="00965962" w:rsidRPr="008E0C3A" w:rsidRDefault="00965962" w:rsidP="008E0C3A">
            <w:pPr>
              <w:rPr>
                <w:color w:val="000000"/>
                <w:sz w:val="16"/>
              </w:rPr>
            </w:pPr>
            <w:r w:rsidRPr="008E0C3A">
              <w:rPr>
                <w:color w:val="000000"/>
                <w:sz w:val="16"/>
              </w:rPr>
              <w:t>41.29</w:t>
            </w:r>
          </w:p>
        </w:tc>
        <w:tc>
          <w:tcPr>
            <w:tcW w:w="6058" w:type="dxa"/>
          </w:tcPr>
          <w:p w14:paraId="38A21262" w14:textId="77777777" w:rsidR="00965962" w:rsidRPr="008E0C3A" w:rsidRDefault="00965962" w:rsidP="00D40B06">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965962" w:rsidRPr="00240C8B" w14:paraId="1C71FE71" w14:textId="77777777" w:rsidTr="00C90DAE">
        <w:trPr>
          <w:trHeight w:val="340"/>
        </w:trPr>
        <w:tc>
          <w:tcPr>
            <w:tcW w:w="652" w:type="dxa"/>
          </w:tcPr>
          <w:p w14:paraId="1740C4C0" w14:textId="77777777" w:rsidR="00965962" w:rsidRDefault="00965962" w:rsidP="008E0C3A">
            <w:pPr>
              <w:pStyle w:val="1TableText"/>
              <w:tabs>
                <w:tab w:val="num" w:pos="993"/>
              </w:tabs>
              <w:spacing w:before="0" w:after="0"/>
              <w:rPr>
                <w:rFonts w:cs="Arial"/>
              </w:rPr>
            </w:pPr>
            <w:r>
              <w:rPr>
                <w:rFonts w:cs="Arial"/>
              </w:rPr>
              <w:t>14</w:t>
            </w:r>
          </w:p>
        </w:tc>
        <w:tc>
          <w:tcPr>
            <w:tcW w:w="1372" w:type="dxa"/>
          </w:tcPr>
          <w:p w14:paraId="2AC8C115" w14:textId="77777777" w:rsidR="00965962" w:rsidRPr="008E0C3A" w:rsidRDefault="00965962" w:rsidP="00D40B06">
            <w:pPr>
              <w:rPr>
                <w:sz w:val="16"/>
              </w:rPr>
            </w:pPr>
            <w:r w:rsidRPr="008E0C3A">
              <w:rPr>
                <w:sz w:val="16"/>
              </w:rPr>
              <w:t>64.73</w:t>
            </w:r>
          </w:p>
        </w:tc>
        <w:tc>
          <w:tcPr>
            <w:tcW w:w="6058" w:type="dxa"/>
          </w:tcPr>
          <w:p w14:paraId="72A41978" w14:textId="77777777" w:rsidR="00965962" w:rsidRPr="008E0C3A" w:rsidRDefault="00965962" w:rsidP="00D40B06">
            <w:pPr>
              <w:rPr>
                <w:sz w:val="16"/>
              </w:rPr>
            </w:pPr>
            <w:proofErr w:type="spellStart"/>
            <w:r w:rsidRPr="008E0C3A">
              <w:rPr>
                <w:sz w:val="16"/>
              </w:rPr>
              <w:t>SkewnessGn</w:t>
            </w:r>
            <w:proofErr w:type="spellEnd"/>
          </w:p>
        </w:tc>
      </w:tr>
      <w:tr w:rsidR="00965962" w:rsidRPr="00240C8B" w14:paraId="0C609C40" w14:textId="77777777" w:rsidTr="00C90DAE">
        <w:trPr>
          <w:trHeight w:val="340"/>
        </w:trPr>
        <w:tc>
          <w:tcPr>
            <w:tcW w:w="652" w:type="dxa"/>
          </w:tcPr>
          <w:p w14:paraId="5C3AF39D" w14:textId="77777777" w:rsidR="00965962" w:rsidRDefault="00965962" w:rsidP="008E0C3A">
            <w:pPr>
              <w:pStyle w:val="1TableText"/>
              <w:tabs>
                <w:tab w:val="num" w:pos="993"/>
              </w:tabs>
              <w:spacing w:before="0" w:after="0"/>
              <w:rPr>
                <w:rFonts w:cs="Arial"/>
              </w:rPr>
            </w:pPr>
            <w:r>
              <w:rPr>
                <w:rFonts w:cs="Arial"/>
              </w:rPr>
              <w:t>15</w:t>
            </w:r>
          </w:p>
        </w:tc>
        <w:tc>
          <w:tcPr>
            <w:tcW w:w="1372" w:type="dxa"/>
          </w:tcPr>
          <w:p w14:paraId="5CA0C193" w14:textId="77777777" w:rsidR="00965962" w:rsidRPr="008E0C3A" w:rsidRDefault="00965962" w:rsidP="00D40B06">
            <w:pPr>
              <w:rPr>
                <w:sz w:val="16"/>
              </w:rPr>
            </w:pPr>
            <w:r w:rsidRPr="008E0C3A">
              <w:rPr>
                <w:sz w:val="16"/>
              </w:rPr>
              <w:t>64.81</w:t>
            </w:r>
          </w:p>
        </w:tc>
        <w:tc>
          <w:tcPr>
            <w:tcW w:w="6058" w:type="dxa"/>
          </w:tcPr>
          <w:p w14:paraId="1E2F01B1" w14:textId="77777777" w:rsidR="00965962" w:rsidRPr="008E0C3A" w:rsidRDefault="00965962" w:rsidP="00D40B06">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965962" w:rsidRPr="00240C8B" w14:paraId="601CA1D7" w14:textId="77777777" w:rsidTr="00C90DAE">
        <w:trPr>
          <w:trHeight w:val="340"/>
        </w:trPr>
        <w:tc>
          <w:tcPr>
            <w:tcW w:w="652" w:type="dxa"/>
          </w:tcPr>
          <w:p w14:paraId="7156F885" w14:textId="77777777" w:rsidR="00965962" w:rsidRDefault="00965962" w:rsidP="008E0C3A">
            <w:pPr>
              <w:pStyle w:val="1TableText"/>
              <w:tabs>
                <w:tab w:val="num" w:pos="993"/>
              </w:tabs>
              <w:spacing w:before="0" w:after="0"/>
              <w:rPr>
                <w:rFonts w:cs="Arial"/>
              </w:rPr>
            </w:pPr>
            <w:r>
              <w:rPr>
                <w:rFonts w:cs="Arial"/>
              </w:rPr>
              <w:t>16</w:t>
            </w:r>
          </w:p>
        </w:tc>
        <w:tc>
          <w:tcPr>
            <w:tcW w:w="1372" w:type="dxa"/>
          </w:tcPr>
          <w:p w14:paraId="30890C24" w14:textId="77777777" w:rsidR="00965962" w:rsidRPr="008E0C3A" w:rsidRDefault="00965962" w:rsidP="00D40B06">
            <w:pPr>
              <w:rPr>
                <w:sz w:val="16"/>
              </w:rPr>
            </w:pPr>
            <w:r w:rsidRPr="008E0C3A">
              <w:rPr>
                <w:sz w:val="16"/>
              </w:rPr>
              <w:t>64.97</w:t>
            </w:r>
          </w:p>
        </w:tc>
        <w:tc>
          <w:tcPr>
            <w:tcW w:w="6058" w:type="dxa"/>
          </w:tcPr>
          <w:p w14:paraId="14A38471" w14:textId="77777777" w:rsidR="00965962" w:rsidRPr="008E0C3A" w:rsidRDefault="00965962" w:rsidP="00D40B06">
            <w:pPr>
              <w:rPr>
                <w:sz w:val="16"/>
              </w:rPr>
            </w:pPr>
            <w:r w:rsidRPr="008E0C3A">
              <w:rPr>
                <w:sz w:val="16"/>
              </w:rPr>
              <w:t>SkewnessPc1</w:t>
            </w:r>
          </w:p>
        </w:tc>
      </w:tr>
      <w:tr w:rsidR="00965962" w:rsidRPr="00240C8B" w14:paraId="3D7A8CA2" w14:textId="77777777" w:rsidTr="00C90DAE">
        <w:trPr>
          <w:trHeight w:val="340"/>
        </w:trPr>
        <w:tc>
          <w:tcPr>
            <w:tcW w:w="652" w:type="dxa"/>
          </w:tcPr>
          <w:p w14:paraId="45799730" w14:textId="77777777" w:rsidR="00965962" w:rsidRDefault="00965962" w:rsidP="008E0C3A">
            <w:pPr>
              <w:pStyle w:val="1TableText"/>
              <w:tabs>
                <w:tab w:val="num" w:pos="993"/>
              </w:tabs>
              <w:spacing w:before="0" w:after="0"/>
              <w:rPr>
                <w:rFonts w:cs="Arial"/>
              </w:rPr>
            </w:pPr>
            <w:r>
              <w:rPr>
                <w:rFonts w:cs="Arial"/>
              </w:rPr>
              <w:t>17</w:t>
            </w:r>
          </w:p>
        </w:tc>
        <w:tc>
          <w:tcPr>
            <w:tcW w:w="1372" w:type="dxa"/>
          </w:tcPr>
          <w:p w14:paraId="64A9DD5C" w14:textId="77777777" w:rsidR="00965962" w:rsidRPr="008E0C3A" w:rsidRDefault="00965962" w:rsidP="00D40B06">
            <w:pPr>
              <w:rPr>
                <w:sz w:val="16"/>
              </w:rPr>
            </w:pPr>
            <w:r w:rsidRPr="008E0C3A">
              <w:rPr>
                <w:sz w:val="16"/>
              </w:rPr>
              <w:t>65.14</w:t>
            </w:r>
          </w:p>
        </w:tc>
        <w:tc>
          <w:tcPr>
            <w:tcW w:w="6058" w:type="dxa"/>
          </w:tcPr>
          <w:p w14:paraId="639DF2DA" w14:textId="77777777" w:rsidR="00965962" w:rsidRPr="008E0C3A" w:rsidRDefault="00965962" w:rsidP="00D40B06">
            <w:pPr>
              <w:rPr>
                <w:sz w:val="16"/>
              </w:rPr>
            </w:pPr>
            <w:proofErr w:type="spellStart"/>
            <w:r w:rsidRPr="008E0C3A">
              <w:rPr>
                <w:sz w:val="16"/>
              </w:rPr>
              <w:t>KurtosisGn</w:t>
            </w:r>
            <w:proofErr w:type="spellEnd"/>
          </w:p>
        </w:tc>
      </w:tr>
      <w:tr w:rsidR="00965962" w:rsidRPr="00240C8B" w14:paraId="0BC1E2CD" w14:textId="77777777" w:rsidTr="00C90DAE">
        <w:trPr>
          <w:trHeight w:val="340"/>
        </w:trPr>
        <w:tc>
          <w:tcPr>
            <w:tcW w:w="652" w:type="dxa"/>
          </w:tcPr>
          <w:p w14:paraId="2171EADC" w14:textId="77777777" w:rsidR="00965962" w:rsidRDefault="00965962" w:rsidP="008E0C3A">
            <w:pPr>
              <w:pStyle w:val="1TableText"/>
              <w:tabs>
                <w:tab w:val="num" w:pos="993"/>
              </w:tabs>
              <w:spacing w:before="0" w:after="0"/>
              <w:rPr>
                <w:rFonts w:cs="Arial"/>
              </w:rPr>
            </w:pPr>
            <w:r>
              <w:rPr>
                <w:rFonts w:cs="Arial"/>
              </w:rPr>
              <w:t>18</w:t>
            </w:r>
          </w:p>
        </w:tc>
        <w:tc>
          <w:tcPr>
            <w:tcW w:w="1372" w:type="dxa"/>
          </w:tcPr>
          <w:p w14:paraId="2A4BC2C1" w14:textId="77777777" w:rsidR="00965962" w:rsidRPr="008E0C3A" w:rsidRDefault="00965962" w:rsidP="00D40B06">
            <w:pPr>
              <w:rPr>
                <w:sz w:val="16"/>
              </w:rPr>
            </w:pPr>
            <w:r w:rsidRPr="008E0C3A">
              <w:rPr>
                <w:sz w:val="16"/>
              </w:rPr>
              <w:t>66.14</w:t>
            </w:r>
          </w:p>
        </w:tc>
        <w:tc>
          <w:tcPr>
            <w:tcW w:w="6058" w:type="dxa"/>
          </w:tcPr>
          <w:p w14:paraId="377B2EDF" w14:textId="77777777" w:rsidR="00965962" w:rsidRPr="008E0C3A" w:rsidRDefault="00965962" w:rsidP="00D40B06">
            <w:pPr>
              <w:rPr>
                <w:sz w:val="16"/>
              </w:rPr>
            </w:pPr>
            <w:r w:rsidRPr="008E0C3A">
              <w:rPr>
                <w:sz w:val="16"/>
              </w:rPr>
              <w:t>KurtosisPc1</w:t>
            </w:r>
          </w:p>
        </w:tc>
      </w:tr>
    </w:tbl>
    <w:p w14:paraId="28269862" w14:textId="77777777" w:rsidR="00965962" w:rsidRDefault="00965962" w:rsidP="00965962"/>
    <w:p w14:paraId="6BB0AD22" w14:textId="435FE409" w:rsidR="00965962" w:rsidRDefault="00965962" w:rsidP="00965962">
      <w:pPr>
        <w:spacing w:line="360" w:lineRule="auto"/>
        <w:jc w:val="both"/>
      </w:pPr>
      <w:r>
        <w:t xml:space="preserve">We selected the NDVI, pc1, EntropyPc1, </w:t>
      </w:r>
      <w:proofErr w:type="spellStart"/>
      <w:proofErr w:type="gramStart"/>
      <w:r>
        <w:t>gN</w:t>
      </w:r>
      <w:proofErr w:type="spellEnd"/>
      <w:proofErr w:type="gramEnd"/>
      <w:r>
        <w:t xml:space="preserve">, </w:t>
      </w:r>
      <w:proofErr w:type="spellStart"/>
      <w:r>
        <w:t>bN</w:t>
      </w:r>
      <w:proofErr w:type="spellEnd"/>
      <w:r>
        <w:t xml:space="preserve"> and rc2 </w:t>
      </w:r>
      <w:r w:rsidR="00595987">
        <w:t xml:space="preserve">features </w:t>
      </w:r>
      <w:r>
        <w:t>from the top six clusters.  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w:t>
      </w:r>
      <w:r w:rsidR="007421C2">
        <w:t xml:space="preserve">onent of the raw bands, it </w:t>
      </w:r>
      <w:r>
        <w:t xml:space="preserve">should be more informative than any one of them in isolation.  There is only one sliding window feature, EntropyPc1 in our final selection.  This makes for a very significant improvement in computation time over the full feature set.  </w:t>
      </w:r>
    </w:p>
    <w:p w14:paraId="73EEE0C4" w14:textId="77777777" w:rsidR="00D71125" w:rsidRDefault="00D71125" w:rsidP="00965962">
      <w:pPr>
        <w:spacing w:line="360" w:lineRule="auto"/>
        <w:jc w:val="both"/>
      </w:pPr>
    </w:p>
    <w:p w14:paraId="2E31C34E" w14:textId="77777777" w:rsidR="00D71125" w:rsidRDefault="00D71125" w:rsidP="00D71125">
      <w:pPr>
        <w:pStyle w:val="Heading3"/>
      </w:pPr>
      <w:bookmarkStart w:id="1792" w:name="_Toc394607659"/>
      <w:bookmarkStart w:id="1793" w:name="_Toc418946196"/>
      <w:r>
        <w:t>Classification</w:t>
      </w:r>
      <w:bookmarkEnd w:id="1792"/>
      <w:bookmarkEnd w:id="1793"/>
    </w:p>
    <w:p w14:paraId="461E43CE" w14:textId="361AE468" w:rsidR="0053496F" w:rsidRDefault="00870CE7" w:rsidP="00D71125">
      <w:pPr>
        <w:spacing w:line="360" w:lineRule="auto"/>
        <w:jc w:val="both"/>
      </w:pPr>
      <w:bookmarkStart w:id="1794" w:name="_Ref394403248"/>
      <w:r>
        <w:t>The candidate c</w:t>
      </w:r>
      <w:r w:rsidR="00595987">
        <w:t>lassifiers</w:t>
      </w:r>
      <w:r w:rsidR="00317716">
        <w:t xml:space="preserve"> </w:t>
      </w:r>
      <w:r w:rsidR="00595987">
        <w:t>were</w:t>
      </w:r>
      <w:r w:rsidR="00317716">
        <w:t xml:space="preserve"> tested on the selected features</w:t>
      </w:r>
      <w:r w:rsidR="00381B7A">
        <w:t xml:space="preserve"> using the image ground truth data.  The size of the Background class was reduced to be the same as the </w:t>
      </w:r>
      <w:proofErr w:type="spellStart"/>
      <w:r w:rsidR="00381B7A">
        <w:t>Spekboom</w:t>
      </w:r>
      <w:proofErr w:type="spellEnd"/>
      <w:r w:rsidR="00381B7A">
        <w:t xml:space="preserve"> class by taking a random subsample.  This was done to </w:t>
      </w:r>
      <w:r w:rsidR="00907B30">
        <w:t>expedite</w:t>
      </w:r>
      <w:r w:rsidR="00381B7A">
        <w:t xml:space="preserve"> classifier training times</w:t>
      </w:r>
      <w:r w:rsidR="00907B30">
        <w:t>.  Classifiers were evaluated using a ten-fold cross validation on this data</w:t>
      </w:r>
      <w:r w:rsidR="00317716">
        <w:t xml:space="preserve">.  </w:t>
      </w:r>
      <w:r w:rsidR="00907B30">
        <w:t>The classifiers were also tested against the field ground truth by applying them to the relevant images and finding canopy cover estimates inside the field site polygons.</w:t>
      </w:r>
      <w:r w:rsidR="009D620A">
        <w:t xml:space="preserve">  </w:t>
      </w:r>
      <w:proofErr w:type="spellStart"/>
      <w:r w:rsidR="005716E7">
        <w:t>OpenCV</w:t>
      </w:r>
      <w:proofErr w:type="spellEnd"/>
      <w:r w:rsidR="005716E7">
        <w:t xml:space="preserve"> </w:t>
      </w:r>
      <w:r w:rsidR="005716E7">
        <w:fldChar w:fldCharType="begin" w:fldLock="1"/>
      </w:r>
      <w:r w:rsidR="005708E9">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5716E7">
        <w:fldChar w:fldCharType="separate"/>
      </w:r>
      <w:r w:rsidR="005716E7" w:rsidRPr="00F2526C">
        <w:rPr>
          <w:noProof/>
        </w:rPr>
        <w:t>(Bradski 2000)</w:t>
      </w:r>
      <w:r w:rsidR="005716E7">
        <w:fldChar w:fldCharType="end"/>
      </w:r>
      <w:r w:rsidR="005716E7">
        <w:t xml:space="preserve"> </w:t>
      </w:r>
      <w:r w:rsidR="0053496F">
        <w:t xml:space="preserve">classifier implementations </w:t>
      </w:r>
      <w:r w:rsidR="005716E7">
        <w:t>w</w:t>
      </w:r>
      <w:r w:rsidR="0053496F">
        <w:t>ere</w:t>
      </w:r>
      <w:r w:rsidR="005716E7">
        <w:t xml:space="preserve"> used </w:t>
      </w:r>
      <w:r w:rsidR="0053496F">
        <w:t>to generate these results</w:t>
      </w:r>
      <w:r w:rsidR="005716E7">
        <w:t xml:space="preserve">.  </w:t>
      </w:r>
      <w:r w:rsidR="00C658A3">
        <w:t>User supplied classifier p</w:t>
      </w:r>
      <w:r w:rsidR="009D620A">
        <w:t>arameters were found with cross-</w:t>
      </w:r>
      <w:r w:rsidR="009D620A">
        <w:lastRenderedPageBreak/>
        <w:t>validate</w:t>
      </w:r>
      <w:r w:rsidR="00C658A3">
        <w:t>d</w:t>
      </w:r>
      <w:r w:rsidR="009D620A">
        <w:t xml:space="preserve"> grid searches</w:t>
      </w:r>
      <w:r w:rsidR="007421C2">
        <w:t>.</w:t>
      </w:r>
      <w:r w:rsidR="00C47E45">
        <w:t xml:space="preserve"> </w:t>
      </w:r>
      <w:r w:rsidR="007421C2">
        <w:t>S</w:t>
      </w:r>
      <w:r w:rsidR="00C47E45">
        <w:t xml:space="preserve">ee </w:t>
      </w:r>
      <w:r w:rsidR="00C47E45">
        <w:fldChar w:fldCharType="begin"/>
      </w:r>
      <w:r w:rsidR="00C47E45">
        <w:instrText xml:space="preserve"> REF _Ref395037028 \h </w:instrText>
      </w:r>
      <w:r w:rsidR="00C47E45">
        <w:fldChar w:fldCharType="separate"/>
      </w:r>
      <w:r w:rsidR="007701D5">
        <w:t xml:space="preserve">Table </w:t>
      </w:r>
      <w:r w:rsidR="007701D5">
        <w:rPr>
          <w:noProof/>
        </w:rPr>
        <w:t>4</w:t>
      </w:r>
      <w:r w:rsidR="007701D5">
        <w:t>.</w:t>
      </w:r>
      <w:r w:rsidR="007701D5">
        <w:rPr>
          <w:noProof/>
        </w:rPr>
        <w:t>6</w:t>
      </w:r>
      <w:r w:rsidR="00C47E45">
        <w:fldChar w:fldCharType="end"/>
      </w:r>
      <w:r w:rsidR="00C47E45">
        <w:t xml:space="preserve"> for the resulting values</w:t>
      </w:r>
      <w:r w:rsidR="009D620A">
        <w:t>.</w:t>
      </w:r>
      <w:r w:rsidR="00907B30">
        <w:t xml:space="preserve">  </w:t>
      </w:r>
      <w:r w:rsidR="00C47E45">
        <w:t xml:space="preserve">Further details of the parameter </w:t>
      </w:r>
      <w:r w:rsidR="00104DE1">
        <w:t>descriptions</w:t>
      </w:r>
      <w:r w:rsidR="00C47E45">
        <w:t xml:space="preserve"> can be found in the </w:t>
      </w:r>
      <w:proofErr w:type="spellStart"/>
      <w:r w:rsidR="00C47E45">
        <w:t>OpenCV</w:t>
      </w:r>
      <w:proofErr w:type="spellEnd"/>
      <w:r w:rsidR="00C47E45">
        <w:t xml:space="preserve"> documentation</w:t>
      </w:r>
      <w:r w:rsidR="00104DE1">
        <w:t xml:space="preserve"> </w:t>
      </w:r>
      <w:r w:rsidR="00104DE1">
        <w:fldChar w:fldCharType="begin" w:fldLock="1"/>
      </w:r>
      <w:r w:rsidR="005708E9">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104DE1">
        <w:fldChar w:fldCharType="separate"/>
      </w:r>
      <w:r w:rsidR="00104DE1" w:rsidRPr="00104DE1">
        <w:rPr>
          <w:noProof/>
        </w:rPr>
        <w:t>(OpenCV Development Team 2014)</w:t>
      </w:r>
      <w:r w:rsidR="00104DE1">
        <w:fldChar w:fldCharType="end"/>
      </w:r>
      <w:r w:rsidR="00C47E45">
        <w:t>.</w:t>
      </w:r>
    </w:p>
    <w:p w14:paraId="121BFFB8" w14:textId="77777777" w:rsidR="0053496F" w:rsidRDefault="0053496F" w:rsidP="00D71125">
      <w:pPr>
        <w:spacing w:line="360" w:lineRule="auto"/>
        <w:jc w:val="both"/>
      </w:pPr>
    </w:p>
    <w:p w14:paraId="6E375E69" w14:textId="678EE031" w:rsidR="00CB194A" w:rsidRDefault="00907B30" w:rsidP="00D71125">
      <w:pPr>
        <w:spacing w:line="360" w:lineRule="auto"/>
        <w:jc w:val="both"/>
      </w:pPr>
      <w:r>
        <w:fldChar w:fldCharType="begin"/>
      </w:r>
      <w:r>
        <w:instrText xml:space="preserve"> REF _Ref394945112 \h </w:instrText>
      </w:r>
      <w:r>
        <w:fldChar w:fldCharType="separate"/>
      </w:r>
      <w:r w:rsidR="007701D5">
        <w:t xml:space="preserve">Table </w:t>
      </w:r>
      <w:r w:rsidR="007701D5">
        <w:rPr>
          <w:noProof/>
        </w:rPr>
        <w:t>4</w:t>
      </w:r>
      <w:r w:rsidR="007701D5">
        <w:t>.</w:t>
      </w:r>
      <w:r w:rsidR="007701D5">
        <w:rPr>
          <w:noProof/>
        </w:rPr>
        <w:t>7</w:t>
      </w:r>
      <w:r>
        <w:fldChar w:fldCharType="end"/>
      </w:r>
      <w:r>
        <w:t xml:space="preserve"> compares the performance of the candidate classifiers.  </w:t>
      </w:r>
      <w:r w:rsidR="0053496F">
        <w:t xml:space="preserve">The table results are sorted according to the </w:t>
      </w:r>
      <w:r w:rsidR="00870CE7">
        <w:t>M</w:t>
      </w:r>
      <w:r w:rsidR="0053496F">
        <w:t xml:space="preserve">ean </w:t>
      </w:r>
      <w:r w:rsidR="00870CE7">
        <w:t>A</w:t>
      </w:r>
      <w:r w:rsidR="0053496F">
        <w:t xml:space="preserve">bsolute canopy cover </w:t>
      </w:r>
      <w:r w:rsidR="00870CE7">
        <w:t>E</w:t>
      </w:r>
      <w:r w:rsidR="0053496F">
        <w:t>rror</w:t>
      </w:r>
      <w:r w:rsidR="007D6281">
        <w:t xml:space="preserve"> (MAE)</w:t>
      </w:r>
      <w:r w:rsidR="00EA5EE0">
        <w:t xml:space="preserve"> in the last column</w:t>
      </w:r>
      <w:r w:rsidR="00C158A1">
        <w:t xml:space="preserve">.  </w:t>
      </w:r>
      <w:r w:rsidR="00EA5EE0">
        <w:t xml:space="preserve">Of the performance measures in the table, this is the only one evaluated against the field ground truth, the rest were evaluated against the image ground truth.  Overall </w:t>
      </w:r>
      <w:r w:rsidR="00CB194A">
        <w:t xml:space="preserve">three and two class </w:t>
      </w:r>
      <w:r w:rsidR="00EA5EE0">
        <w:t xml:space="preserve">errors are reported as the class prior weighted errors i.e. the mean of the errors of omission.  </w:t>
      </w:r>
      <w:r w:rsidR="00C158A1">
        <w:t xml:space="preserve">Cohen’s </w:t>
      </w:r>
      <w:r w:rsidR="002B3922">
        <w:t>Kappa and consumer’s and producer’s accuracies are given for the two class case</w:t>
      </w:r>
      <w:r w:rsidR="009D620A">
        <w:t xml:space="preserve">.  </w:t>
      </w:r>
      <w:r w:rsidR="00C158A1">
        <w:t>With the exception of the Bayes Normal classifier, the classifier</w:t>
      </w:r>
      <w:r w:rsidR="00EA05F6">
        <w:t>s’</w:t>
      </w:r>
      <w:r w:rsidR="00C158A1">
        <w:t xml:space="preserve"> performance is remarkably good.  </w:t>
      </w:r>
      <w:r w:rsidR="00EA05F6">
        <w:t xml:space="preserve">Even the performance of the KNN and decision tree classifiers is as </w:t>
      </w:r>
      <w:r w:rsidR="00004D2A">
        <w:t>good as or</w:t>
      </w:r>
      <w:r w:rsidR="00EA05F6">
        <w:t xml:space="preserve"> better than the more complex SVM and random forest classifiers.  The </w:t>
      </w:r>
      <w:r w:rsidR="00004D2A">
        <w:t xml:space="preserve">excellent performance </w:t>
      </w:r>
      <w:r w:rsidR="00CB194A">
        <w:t>of</w:t>
      </w:r>
      <w:r w:rsidR="00004D2A">
        <w:t xml:space="preserve"> a diverse group of classifiers </w:t>
      </w:r>
      <w:r w:rsidR="00EA05F6">
        <w:t xml:space="preserve">indicates we have selected an informative feature seat that separates the classes well.  </w:t>
      </w:r>
      <w:r w:rsidR="00C158A1">
        <w:t xml:space="preserve">The notably poorer performance of the Bayes Normal classifier </w:t>
      </w:r>
      <w:r w:rsidR="00004D2A">
        <w:t>implies</w:t>
      </w:r>
      <w:r w:rsidR="00C158A1">
        <w:t xml:space="preserve"> the classes are not normally distributed.  </w:t>
      </w:r>
      <w:r w:rsidR="00EA05F6">
        <w:t xml:space="preserve">The three class errors are worse than the two class errors due </w:t>
      </w:r>
      <w:r w:rsidR="00EA5EE0">
        <w:t xml:space="preserve">the </w:t>
      </w:r>
      <w:r w:rsidR="00CB194A">
        <w:t>T</w:t>
      </w:r>
      <w:r w:rsidR="00EA5EE0">
        <w:t>ree class overlapping quite heavily with the Background class.  Errors due to Tree samples being assigned to the Background class, and vice versa, disappear when the tree class is lumped into the Background class</w:t>
      </w:r>
      <w:r w:rsidR="00EA05F6">
        <w:t xml:space="preserve">.  </w:t>
      </w:r>
    </w:p>
    <w:p w14:paraId="42125BF2" w14:textId="77777777" w:rsidR="00CB194A" w:rsidRDefault="00CB194A" w:rsidP="00D71125">
      <w:pPr>
        <w:spacing w:line="360" w:lineRule="auto"/>
        <w:jc w:val="both"/>
      </w:pPr>
    </w:p>
    <w:p w14:paraId="3FC3A651" w14:textId="14731E69" w:rsidR="00E6777A" w:rsidRDefault="00BC0BB5" w:rsidP="00D71125">
      <w:pPr>
        <w:spacing w:line="360" w:lineRule="auto"/>
        <w:jc w:val="both"/>
      </w:pPr>
      <w:r>
        <w:t>T</w:t>
      </w:r>
      <w:r w:rsidR="00004D2A">
        <w:t>he canopy cover performance on the field ground truth data is</w:t>
      </w:r>
      <w:r>
        <w:t xml:space="preserve"> less accurate than the per-pixel performance on the image ground truth data for all the classifiers</w:t>
      </w:r>
      <w:r w:rsidR="00004D2A">
        <w:t xml:space="preserve">.  </w:t>
      </w:r>
      <w:r w:rsidR="007D6281">
        <w:t>It is also apparent that the two class error and MAE are poorly correlated</w:t>
      </w:r>
      <w:r>
        <w:t xml:space="preserve">.  </w:t>
      </w:r>
      <w:r w:rsidR="00C61BD2">
        <w:t>This is</w:t>
      </w:r>
      <w:r>
        <w:t xml:space="preserve"> likely due to the nature of the two ground truth data sets.  </w:t>
      </w:r>
      <w:r w:rsidR="00E6777A">
        <w:t>As classes were not always obvious from visual inspection of the images, l</w:t>
      </w:r>
      <w:r>
        <w:t xml:space="preserve">abelled </w:t>
      </w:r>
      <w:r w:rsidR="004927B6">
        <w:t>pixels</w:t>
      </w:r>
      <w:r>
        <w:t xml:space="preserve"> in the image ground truth were restricted to areas where there was a reasonable confidence in the label accuracy.  This </w:t>
      </w:r>
      <w:r w:rsidR="00C61BD2">
        <w:t>will</w:t>
      </w:r>
      <w:r>
        <w:t xml:space="preserve"> have limited the image ground truth </w:t>
      </w:r>
      <w:proofErr w:type="spellStart"/>
      <w:r>
        <w:t>representivity</w:t>
      </w:r>
      <w:proofErr w:type="spellEnd"/>
      <w:r>
        <w:t xml:space="preserve"> of real class distributions</w:t>
      </w:r>
      <w:r w:rsidR="00E6777A">
        <w:t xml:space="preserve"> and likely </w:t>
      </w:r>
      <w:r w:rsidR="00C61BD2">
        <w:t>biased</w:t>
      </w:r>
      <w:r w:rsidR="00E6777A">
        <w:t xml:space="preserve"> the image ground truth </w:t>
      </w:r>
      <w:r w:rsidR="004927B6">
        <w:t xml:space="preserve">to be more separable </w:t>
      </w:r>
      <w:r w:rsidR="00E6777A">
        <w:t xml:space="preserve">compared </w:t>
      </w:r>
      <w:r w:rsidR="004927B6">
        <w:t xml:space="preserve">to </w:t>
      </w:r>
      <w:r w:rsidR="00E6777A">
        <w:t>actual field data</w:t>
      </w:r>
      <w:r>
        <w:t xml:space="preserve">.  </w:t>
      </w:r>
      <w:r w:rsidR="00E6777A">
        <w:t xml:space="preserve">The field ground truth was made from a visual inspection on site which </w:t>
      </w:r>
      <w:r w:rsidR="00C61BD2">
        <w:t xml:space="preserve">is </w:t>
      </w:r>
      <w:r w:rsidR="004927B6">
        <w:t xml:space="preserve">approximate and </w:t>
      </w:r>
      <w:r w:rsidR="00C61BD2">
        <w:t xml:space="preserve">subject </w:t>
      </w:r>
      <w:r w:rsidR="00E6777A">
        <w:t xml:space="preserve">to human error.  </w:t>
      </w:r>
      <w:r w:rsidR="00C61BD2">
        <w:t xml:space="preserve">Consequently, the bias of the image ground truth performance and inaccuracies in the field ground truth are </w:t>
      </w:r>
      <w:r w:rsidR="004927B6">
        <w:t>believed</w:t>
      </w:r>
      <w:r w:rsidR="00C61BD2">
        <w:t xml:space="preserve"> to </w:t>
      </w:r>
      <w:r w:rsidR="003C6272">
        <w:t>explain</w:t>
      </w:r>
      <w:r w:rsidR="00C61BD2">
        <w:t xml:space="preserve"> the </w:t>
      </w:r>
      <w:r w:rsidR="004927B6">
        <w:t xml:space="preserve">observed </w:t>
      </w:r>
      <w:r w:rsidR="00C61BD2">
        <w:t>difference between</w:t>
      </w:r>
      <w:r w:rsidR="004927B6">
        <w:t xml:space="preserve"> image and field ground truth performances</w:t>
      </w:r>
      <w:r w:rsidR="00C61BD2">
        <w:t>.</w:t>
      </w:r>
      <w:r w:rsidR="004927B6">
        <w:t xml:space="preserve">  </w:t>
      </w:r>
    </w:p>
    <w:p w14:paraId="03157633" w14:textId="77777777" w:rsidR="00E6777A" w:rsidRDefault="00E6777A" w:rsidP="00D71125">
      <w:pPr>
        <w:spacing w:line="360" w:lineRule="auto"/>
        <w:jc w:val="both"/>
      </w:pPr>
    </w:p>
    <w:p w14:paraId="1459D919" w14:textId="77777777" w:rsidR="000419BA" w:rsidRDefault="000419BA"/>
    <w:p w14:paraId="55EA3F3D" w14:textId="77777777" w:rsidR="00383BD8" w:rsidRDefault="00383BD8" w:rsidP="00383BD8">
      <w:pPr>
        <w:pStyle w:val="1Tablecaption"/>
        <w:keepNext/>
        <w:keepLines/>
      </w:pPr>
      <w:bookmarkStart w:id="1795" w:name="_Ref395037028"/>
      <w:bookmarkStart w:id="1796" w:name="_Toc418946216"/>
      <w:r>
        <w:lastRenderedPageBreak/>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6</w:t>
      </w:r>
      <w:r>
        <w:fldChar w:fldCharType="end"/>
      </w:r>
      <w:bookmarkEnd w:id="1795"/>
      <w:r>
        <w:t xml:space="preserve">   Classifier parameters</w:t>
      </w:r>
      <w:bookmarkEnd w:id="1796"/>
    </w:p>
    <w:tbl>
      <w:tblPr>
        <w:tblStyle w:val="MyThesisTable"/>
        <w:tblW w:w="9379" w:type="dxa"/>
        <w:tblLayout w:type="fixed"/>
        <w:tblLook w:val="01E0" w:firstRow="1" w:lastRow="1" w:firstColumn="1" w:lastColumn="1" w:noHBand="0" w:noVBand="0"/>
      </w:tblPr>
      <w:tblGrid>
        <w:gridCol w:w="1336"/>
        <w:gridCol w:w="8043"/>
      </w:tblGrid>
      <w:tr w:rsidR="009F327E" w:rsidRPr="00AB1F17" w14:paraId="4C6E92E3" w14:textId="77777777" w:rsidTr="009F327E">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1688F8FB" w14:textId="77777777" w:rsidR="009F327E" w:rsidRPr="00AB1F17" w:rsidRDefault="009F327E" w:rsidP="00C47E45">
            <w:pPr>
              <w:spacing w:before="40" w:after="40" w:line="276" w:lineRule="auto"/>
              <w:jc w:val="center"/>
              <w:rPr>
                <w:rFonts w:cs="Arial"/>
                <w:sz w:val="16"/>
                <w:szCs w:val="16"/>
              </w:rPr>
            </w:pPr>
            <w:r>
              <w:rPr>
                <w:rFonts w:cs="Arial"/>
                <w:sz w:val="16"/>
                <w:szCs w:val="16"/>
              </w:rPr>
              <w:t>Classifier</w:t>
            </w:r>
          </w:p>
        </w:tc>
        <w:tc>
          <w:tcPr>
            <w:tcW w:w="8043" w:type="dxa"/>
          </w:tcPr>
          <w:p w14:paraId="1FC4654A" w14:textId="77777777" w:rsidR="009F327E" w:rsidRDefault="009F327E" w:rsidP="00C47E45">
            <w:pPr>
              <w:spacing w:before="40" w:after="40" w:line="276" w:lineRule="auto"/>
              <w:jc w:val="center"/>
              <w:rPr>
                <w:rFonts w:cs="Arial"/>
                <w:sz w:val="16"/>
                <w:szCs w:val="16"/>
              </w:rPr>
            </w:pPr>
            <w:proofErr w:type="spellStart"/>
            <w:r>
              <w:rPr>
                <w:rFonts w:cs="Arial"/>
                <w:sz w:val="16"/>
                <w:szCs w:val="16"/>
              </w:rPr>
              <w:t>Paramaters</w:t>
            </w:r>
            <w:proofErr w:type="spellEnd"/>
          </w:p>
        </w:tc>
      </w:tr>
      <w:tr w:rsidR="009F327E" w:rsidRPr="00AB1F17" w14:paraId="2D23E411" w14:textId="77777777" w:rsidTr="009F327E">
        <w:trPr>
          <w:trHeight w:val="340"/>
        </w:trPr>
        <w:tc>
          <w:tcPr>
            <w:tcW w:w="1336" w:type="dxa"/>
          </w:tcPr>
          <w:p w14:paraId="4905E17C" w14:textId="77777777" w:rsidR="009F327E" w:rsidRPr="00803CF7" w:rsidRDefault="009F327E" w:rsidP="00C47E45">
            <w:pPr>
              <w:rPr>
                <w:sz w:val="16"/>
                <w:szCs w:val="16"/>
              </w:rPr>
            </w:pPr>
            <w:r w:rsidRPr="00803CF7">
              <w:rPr>
                <w:sz w:val="16"/>
                <w:szCs w:val="16"/>
              </w:rPr>
              <w:t>Decision Tree</w:t>
            </w:r>
          </w:p>
        </w:tc>
        <w:tc>
          <w:tcPr>
            <w:tcW w:w="8043" w:type="dxa"/>
          </w:tcPr>
          <w:p w14:paraId="01A835C8" w14:textId="77777777" w:rsidR="009F327E" w:rsidRPr="00803CF7" w:rsidRDefault="009F327E" w:rsidP="009F327E">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w:t>
            </w:r>
            <w:r w:rsidR="00FF1093">
              <w:rPr>
                <w:sz w:val="16"/>
                <w:szCs w:val="16"/>
              </w:rPr>
              <w:t>, Priors = [0.33 0.33 0.33]</w:t>
            </w:r>
          </w:p>
        </w:tc>
      </w:tr>
      <w:tr w:rsidR="009F327E" w:rsidRPr="00AB1F17" w14:paraId="46D0C0D7" w14:textId="77777777" w:rsidTr="009F327E">
        <w:trPr>
          <w:trHeight w:val="340"/>
        </w:trPr>
        <w:tc>
          <w:tcPr>
            <w:tcW w:w="1336" w:type="dxa"/>
          </w:tcPr>
          <w:p w14:paraId="54F132AC" w14:textId="77777777" w:rsidR="009F327E" w:rsidRPr="00803CF7" w:rsidRDefault="009F327E" w:rsidP="00C47E45">
            <w:pPr>
              <w:rPr>
                <w:sz w:val="16"/>
                <w:szCs w:val="16"/>
              </w:rPr>
            </w:pPr>
            <w:r w:rsidRPr="00803CF7">
              <w:rPr>
                <w:sz w:val="16"/>
                <w:szCs w:val="16"/>
              </w:rPr>
              <w:t>Random Forest</w:t>
            </w:r>
          </w:p>
        </w:tc>
        <w:tc>
          <w:tcPr>
            <w:tcW w:w="8043" w:type="dxa"/>
          </w:tcPr>
          <w:p w14:paraId="4431D54D" w14:textId="77777777" w:rsidR="009F327E" w:rsidRPr="00803CF7" w:rsidRDefault="00FF1093" w:rsidP="00FF1093">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 xml:space="preserve">imum </w:t>
            </w:r>
            <w:r w:rsidR="00C47E45">
              <w:rPr>
                <w:sz w:val="16"/>
                <w:szCs w:val="16"/>
              </w:rPr>
              <w:t xml:space="preserve">tree </w:t>
            </w:r>
            <w:r>
              <w:rPr>
                <w:sz w:val="16"/>
                <w:szCs w:val="16"/>
              </w:rPr>
              <w:t>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9F327E" w:rsidRPr="00AB1F17" w14:paraId="1AA6F8EB" w14:textId="77777777" w:rsidTr="009F327E">
        <w:trPr>
          <w:trHeight w:val="340"/>
        </w:trPr>
        <w:tc>
          <w:tcPr>
            <w:tcW w:w="1336" w:type="dxa"/>
          </w:tcPr>
          <w:p w14:paraId="5182D816" w14:textId="77777777" w:rsidR="009F327E" w:rsidRPr="00803CF7" w:rsidRDefault="009F327E" w:rsidP="00C47E45">
            <w:pPr>
              <w:rPr>
                <w:sz w:val="16"/>
                <w:szCs w:val="16"/>
              </w:rPr>
            </w:pPr>
            <w:r w:rsidRPr="00803CF7">
              <w:rPr>
                <w:sz w:val="16"/>
                <w:szCs w:val="16"/>
              </w:rPr>
              <w:t>KNN</w:t>
            </w:r>
          </w:p>
        </w:tc>
        <w:tc>
          <w:tcPr>
            <w:tcW w:w="8043" w:type="dxa"/>
          </w:tcPr>
          <w:p w14:paraId="23A8B7FC" w14:textId="77777777" w:rsidR="009F327E" w:rsidRPr="00803CF7" w:rsidRDefault="009F327E" w:rsidP="009F327E">
            <w:pPr>
              <w:rPr>
                <w:sz w:val="16"/>
                <w:szCs w:val="16"/>
              </w:rPr>
            </w:pPr>
            <w:r>
              <w:rPr>
                <w:sz w:val="16"/>
                <w:szCs w:val="16"/>
              </w:rPr>
              <w:t>K = 5</w:t>
            </w:r>
            <w:r w:rsidR="00212F4C">
              <w:rPr>
                <w:sz w:val="16"/>
                <w:szCs w:val="16"/>
              </w:rPr>
              <w:t>, Priors = [0.33 0.33 0.33]</w:t>
            </w:r>
          </w:p>
        </w:tc>
      </w:tr>
      <w:tr w:rsidR="009F327E" w:rsidRPr="00AB1F17" w14:paraId="3AE3785F" w14:textId="77777777" w:rsidTr="009F327E">
        <w:trPr>
          <w:trHeight w:val="340"/>
        </w:trPr>
        <w:tc>
          <w:tcPr>
            <w:tcW w:w="1336" w:type="dxa"/>
          </w:tcPr>
          <w:p w14:paraId="12A815F5" w14:textId="77777777" w:rsidR="009F327E" w:rsidRPr="00803CF7" w:rsidRDefault="009F327E" w:rsidP="00C47E45">
            <w:pPr>
              <w:rPr>
                <w:sz w:val="16"/>
                <w:szCs w:val="16"/>
              </w:rPr>
            </w:pPr>
            <w:r w:rsidRPr="00803CF7">
              <w:rPr>
                <w:sz w:val="16"/>
                <w:szCs w:val="16"/>
              </w:rPr>
              <w:t>SVM</w:t>
            </w:r>
          </w:p>
        </w:tc>
        <w:tc>
          <w:tcPr>
            <w:tcW w:w="8043" w:type="dxa"/>
          </w:tcPr>
          <w:p w14:paraId="555F0F86" w14:textId="77777777" w:rsidR="009F327E" w:rsidRPr="00803CF7" w:rsidRDefault="009F327E" w:rsidP="00FF1093">
            <w:pPr>
              <w:rPr>
                <w:sz w:val="16"/>
                <w:szCs w:val="16"/>
              </w:rPr>
            </w:pPr>
            <w:r w:rsidRPr="009F327E">
              <w:rPr>
                <w:sz w:val="16"/>
                <w:szCs w:val="16"/>
              </w:rPr>
              <w:t>SVM</w:t>
            </w:r>
            <w:r w:rsidR="00FF1093">
              <w:rPr>
                <w:sz w:val="16"/>
                <w:szCs w:val="16"/>
              </w:rPr>
              <w:t xml:space="preserve"> t</w:t>
            </w:r>
            <w:r w:rsidRPr="009F327E">
              <w:rPr>
                <w:sz w:val="16"/>
                <w:szCs w:val="16"/>
              </w:rPr>
              <w:t>ype</w:t>
            </w:r>
            <w:r w:rsidR="00FF1093">
              <w:rPr>
                <w:sz w:val="16"/>
                <w:szCs w:val="16"/>
              </w:rPr>
              <w:t xml:space="preserve"> =</w:t>
            </w:r>
            <w:r w:rsidRPr="009F327E">
              <w:rPr>
                <w:sz w:val="16"/>
                <w:szCs w:val="16"/>
              </w:rPr>
              <w:t xml:space="preserve"> C</w:t>
            </w:r>
            <w:r w:rsidR="00FF1093">
              <w:rPr>
                <w:sz w:val="16"/>
                <w:szCs w:val="16"/>
              </w:rPr>
              <w:t xml:space="preserve"> </w:t>
            </w:r>
            <w:r w:rsidRPr="009F327E">
              <w:rPr>
                <w:sz w:val="16"/>
                <w:szCs w:val="16"/>
              </w:rPr>
              <w:t>S</w:t>
            </w:r>
            <w:r w:rsidR="00FF1093">
              <w:rPr>
                <w:sz w:val="16"/>
                <w:szCs w:val="16"/>
              </w:rPr>
              <w:t>upport vector classification</w:t>
            </w:r>
            <w:r w:rsidRPr="009F327E">
              <w:rPr>
                <w:sz w:val="16"/>
                <w:szCs w:val="16"/>
              </w:rPr>
              <w:t>, Kernel</w:t>
            </w:r>
            <w:r w:rsidR="00FF1093">
              <w:rPr>
                <w:sz w:val="16"/>
                <w:szCs w:val="16"/>
              </w:rPr>
              <w:t xml:space="preserve"> = </w:t>
            </w:r>
            <w:r w:rsidRPr="009F327E">
              <w:rPr>
                <w:sz w:val="16"/>
                <w:szCs w:val="16"/>
              </w:rPr>
              <w:t xml:space="preserve">RBF, </w:t>
            </w:r>
            <w:r w:rsidR="00FF1093">
              <w:rPr>
                <w:sz w:val="16"/>
                <w:szCs w:val="16"/>
              </w:rPr>
              <w:t>Kernel width = 2</w:t>
            </w:r>
            <w:r w:rsidRPr="009F327E">
              <w:rPr>
                <w:sz w:val="16"/>
                <w:szCs w:val="16"/>
              </w:rPr>
              <w:t xml:space="preserve">5, C </w:t>
            </w:r>
            <w:r w:rsidR="00FF1093">
              <w:rPr>
                <w:sz w:val="16"/>
                <w:szCs w:val="16"/>
              </w:rPr>
              <w:t xml:space="preserve">= </w:t>
            </w:r>
            <w:r w:rsidRPr="009F327E">
              <w:rPr>
                <w:sz w:val="16"/>
                <w:szCs w:val="16"/>
              </w:rPr>
              <w:t xml:space="preserve">1, </w:t>
            </w:r>
            <w:r w:rsidR="00FF1093">
              <w:rPr>
                <w:sz w:val="16"/>
                <w:szCs w:val="16"/>
              </w:rPr>
              <w:t>Priors = [0.33 0.33 0.33]</w:t>
            </w:r>
          </w:p>
        </w:tc>
      </w:tr>
      <w:tr w:rsidR="009F327E" w:rsidRPr="00AB1F17" w14:paraId="2B58990B" w14:textId="77777777" w:rsidTr="009F327E">
        <w:trPr>
          <w:trHeight w:val="340"/>
        </w:trPr>
        <w:tc>
          <w:tcPr>
            <w:tcW w:w="1336" w:type="dxa"/>
            <w:tcBorders>
              <w:bottom w:val="single" w:sz="12" w:space="0" w:color="000000" w:themeColor="text1"/>
            </w:tcBorders>
          </w:tcPr>
          <w:p w14:paraId="438DB58B" w14:textId="77777777" w:rsidR="009F327E" w:rsidRPr="00803CF7" w:rsidRDefault="009F327E" w:rsidP="00C47E45">
            <w:pPr>
              <w:rPr>
                <w:sz w:val="16"/>
                <w:szCs w:val="16"/>
              </w:rPr>
            </w:pPr>
            <w:r w:rsidRPr="00803CF7">
              <w:rPr>
                <w:sz w:val="16"/>
                <w:szCs w:val="16"/>
              </w:rPr>
              <w:t>Bayes Normal</w:t>
            </w:r>
          </w:p>
        </w:tc>
        <w:tc>
          <w:tcPr>
            <w:tcW w:w="8043" w:type="dxa"/>
            <w:tcBorders>
              <w:bottom w:val="single" w:sz="12" w:space="0" w:color="000000" w:themeColor="text1"/>
            </w:tcBorders>
          </w:tcPr>
          <w:p w14:paraId="2E7A77F4" w14:textId="77777777" w:rsidR="009F327E" w:rsidRPr="00803CF7" w:rsidRDefault="00FF1093" w:rsidP="009F327E">
            <w:pPr>
              <w:rPr>
                <w:sz w:val="16"/>
                <w:szCs w:val="16"/>
              </w:rPr>
            </w:pPr>
            <w:r>
              <w:rPr>
                <w:sz w:val="16"/>
                <w:szCs w:val="16"/>
              </w:rPr>
              <w:t>Priors = [0.33 0.33 0.33]</w:t>
            </w:r>
          </w:p>
        </w:tc>
      </w:tr>
    </w:tbl>
    <w:p w14:paraId="2CB69F99" w14:textId="77777777" w:rsidR="00A63F64" w:rsidRDefault="00A63F64" w:rsidP="002E078F">
      <w:pPr>
        <w:spacing w:line="360" w:lineRule="auto"/>
        <w:jc w:val="both"/>
      </w:pPr>
    </w:p>
    <w:p w14:paraId="75158D57" w14:textId="77777777" w:rsidR="002C6EA7" w:rsidRDefault="002C6EA7" w:rsidP="002C6EA7">
      <w:pPr>
        <w:pStyle w:val="1Tablecaption"/>
        <w:keepNext/>
        <w:keepLines/>
      </w:pPr>
      <w:bookmarkStart w:id="1797" w:name="_Ref394945112"/>
      <w:bookmarkStart w:id="1798" w:name="_Ref394945108"/>
      <w:bookmarkStart w:id="1799" w:name="_Toc418946217"/>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7</w:t>
      </w:r>
      <w:r>
        <w:fldChar w:fldCharType="end"/>
      </w:r>
      <w:bookmarkEnd w:id="1797"/>
      <w:r>
        <w:t xml:space="preserve">   Classifier performance comparison</w:t>
      </w:r>
      <w:bookmarkEnd w:id="1798"/>
      <w:bookmarkEnd w:id="1799"/>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22248" w:rsidRPr="00AB1F17" w14:paraId="219A4464" w14:textId="77777777" w:rsidTr="005716E7">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56DC495D" w14:textId="77777777" w:rsidR="00D22248" w:rsidRPr="00AB1F17" w:rsidRDefault="00D22248" w:rsidP="00803CF7">
            <w:pPr>
              <w:spacing w:before="40" w:after="40" w:line="276" w:lineRule="auto"/>
              <w:jc w:val="center"/>
              <w:rPr>
                <w:rFonts w:cs="Arial"/>
                <w:sz w:val="16"/>
                <w:szCs w:val="16"/>
              </w:rPr>
            </w:pPr>
            <w:r>
              <w:rPr>
                <w:rFonts w:cs="Arial"/>
                <w:sz w:val="16"/>
                <w:szCs w:val="16"/>
              </w:rPr>
              <w:t>Classifier</w:t>
            </w:r>
          </w:p>
        </w:tc>
        <w:tc>
          <w:tcPr>
            <w:tcW w:w="1336" w:type="dxa"/>
          </w:tcPr>
          <w:p w14:paraId="5BF755AB" w14:textId="77777777" w:rsidR="00D22248" w:rsidRPr="00AB1F17" w:rsidRDefault="00D22248" w:rsidP="00803CF7">
            <w:pPr>
              <w:spacing w:before="40" w:after="40" w:line="276" w:lineRule="auto"/>
              <w:jc w:val="center"/>
              <w:rPr>
                <w:rFonts w:cs="Arial"/>
                <w:sz w:val="16"/>
                <w:szCs w:val="16"/>
              </w:rPr>
            </w:pPr>
            <w:r>
              <w:rPr>
                <w:rFonts w:cs="Arial"/>
                <w:sz w:val="16"/>
                <w:szCs w:val="16"/>
              </w:rPr>
              <w:t>3 Class Error (%)</w:t>
            </w:r>
          </w:p>
        </w:tc>
        <w:tc>
          <w:tcPr>
            <w:tcW w:w="1337" w:type="dxa"/>
          </w:tcPr>
          <w:p w14:paraId="3A9E55A4" w14:textId="77777777" w:rsidR="00D22248" w:rsidRPr="00AB1F17" w:rsidRDefault="00D22248" w:rsidP="00803CF7">
            <w:pPr>
              <w:spacing w:before="40" w:after="40" w:line="276" w:lineRule="auto"/>
              <w:jc w:val="center"/>
              <w:rPr>
                <w:rFonts w:cs="Arial"/>
                <w:sz w:val="16"/>
                <w:szCs w:val="16"/>
              </w:rPr>
            </w:pPr>
            <w:r>
              <w:rPr>
                <w:rFonts w:cs="Arial"/>
                <w:sz w:val="16"/>
                <w:szCs w:val="16"/>
              </w:rPr>
              <w:t>2 Class Error (%)</w:t>
            </w:r>
          </w:p>
        </w:tc>
        <w:tc>
          <w:tcPr>
            <w:tcW w:w="1337" w:type="dxa"/>
          </w:tcPr>
          <w:p w14:paraId="67484A38" w14:textId="77777777" w:rsidR="00D22248" w:rsidRPr="005716E7" w:rsidRDefault="00E47F94" w:rsidP="00F235F0">
            <w:pPr>
              <w:spacing w:before="40" w:after="40" w:line="276" w:lineRule="auto"/>
              <w:jc w:val="center"/>
              <w:rPr>
                <w:rFonts w:cs="Arial"/>
                <w:sz w:val="16"/>
                <w:szCs w:val="16"/>
                <w:vertAlign w:val="superscript"/>
              </w:rPr>
            </w:pPr>
            <w:r>
              <w:rPr>
                <w:rFonts w:cs="Arial"/>
                <w:sz w:val="16"/>
                <w:szCs w:val="16"/>
              </w:rPr>
              <w:t>CA</w:t>
            </w:r>
            <w:r w:rsidR="00F235F0">
              <w:rPr>
                <w:rFonts w:cs="Arial"/>
                <w:sz w:val="16"/>
                <w:szCs w:val="16"/>
              </w:rPr>
              <w:t xml:space="preserve"> </w:t>
            </w:r>
            <w:r>
              <w:rPr>
                <w:rFonts w:cs="Arial"/>
                <w:sz w:val="16"/>
                <w:szCs w:val="16"/>
              </w:rPr>
              <w:t>(</w:t>
            </w:r>
            <w:proofErr w:type="spellStart"/>
            <w:r>
              <w:rPr>
                <w:rFonts w:cs="Arial"/>
                <w:sz w:val="16"/>
                <w:szCs w:val="16"/>
              </w:rPr>
              <w:t>Bg</w:t>
            </w:r>
            <w:proofErr w:type="spellEnd"/>
            <w:r>
              <w:rPr>
                <w:rFonts w:cs="Arial"/>
                <w:sz w:val="16"/>
                <w:szCs w:val="16"/>
              </w:rPr>
              <w:t xml:space="preserve"> / Sb)</w:t>
            </w:r>
            <w:r w:rsidR="005716E7">
              <w:rPr>
                <w:rFonts w:cs="Arial"/>
                <w:sz w:val="16"/>
                <w:szCs w:val="16"/>
                <w:vertAlign w:val="superscript"/>
              </w:rPr>
              <w:t>a</w:t>
            </w:r>
          </w:p>
        </w:tc>
        <w:tc>
          <w:tcPr>
            <w:tcW w:w="1337" w:type="dxa"/>
          </w:tcPr>
          <w:p w14:paraId="5B5437C9" w14:textId="77777777" w:rsidR="00E47F94" w:rsidRPr="005716E7" w:rsidRDefault="00E47F94" w:rsidP="00F235F0">
            <w:pPr>
              <w:spacing w:before="40" w:after="40" w:line="276" w:lineRule="auto"/>
              <w:jc w:val="center"/>
              <w:rPr>
                <w:rFonts w:cs="Arial"/>
                <w:sz w:val="16"/>
                <w:szCs w:val="16"/>
                <w:vertAlign w:val="superscript"/>
              </w:rPr>
            </w:pPr>
            <w:r>
              <w:rPr>
                <w:rFonts w:cs="Arial"/>
                <w:sz w:val="16"/>
                <w:szCs w:val="16"/>
              </w:rPr>
              <w:t>PA</w:t>
            </w:r>
            <w:r w:rsidR="00F235F0">
              <w:rPr>
                <w:rFonts w:cs="Arial"/>
                <w:sz w:val="16"/>
                <w:szCs w:val="16"/>
              </w:rPr>
              <w:t xml:space="preserve"> </w:t>
            </w:r>
            <w:r>
              <w:rPr>
                <w:rFonts w:cs="Arial"/>
                <w:sz w:val="16"/>
                <w:szCs w:val="16"/>
              </w:rPr>
              <w:t>(</w:t>
            </w:r>
            <w:proofErr w:type="spellStart"/>
            <w:r>
              <w:rPr>
                <w:rFonts w:cs="Arial"/>
                <w:sz w:val="16"/>
                <w:szCs w:val="16"/>
              </w:rPr>
              <w:t>Bg</w:t>
            </w:r>
            <w:proofErr w:type="spellEnd"/>
            <w:r>
              <w:rPr>
                <w:rFonts w:cs="Arial"/>
                <w:sz w:val="16"/>
                <w:szCs w:val="16"/>
              </w:rPr>
              <w:t xml:space="preserve"> / Sb)</w:t>
            </w:r>
            <w:r w:rsidR="005716E7">
              <w:rPr>
                <w:rFonts w:cs="Arial"/>
                <w:sz w:val="16"/>
                <w:szCs w:val="16"/>
                <w:vertAlign w:val="superscript"/>
              </w:rPr>
              <w:t>a</w:t>
            </w:r>
          </w:p>
        </w:tc>
        <w:tc>
          <w:tcPr>
            <w:tcW w:w="1227" w:type="dxa"/>
          </w:tcPr>
          <w:p w14:paraId="48ECF402" w14:textId="77777777" w:rsidR="00D22248" w:rsidRDefault="00D22248" w:rsidP="00803CF7">
            <w:pPr>
              <w:spacing w:before="40" w:after="40" w:line="276" w:lineRule="auto"/>
              <w:jc w:val="center"/>
              <w:rPr>
                <w:rFonts w:cs="Arial"/>
                <w:sz w:val="16"/>
                <w:szCs w:val="16"/>
              </w:rPr>
            </w:pPr>
            <w:r>
              <w:rPr>
                <w:rFonts w:cs="Arial"/>
                <w:sz w:val="16"/>
                <w:szCs w:val="16"/>
              </w:rPr>
              <w:t>Kappa</w:t>
            </w:r>
          </w:p>
        </w:tc>
        <w:tc>
          <w:tcPr>
            <w:tcW w:w="1447" w:type="dxa"/>
          </w:tcPr>
          <w:p w14:paraId="4559D056" w14:textId="77777777" w:rsidR="00D22248" w:rsidRDefault="005716E7" w:rsidP="00F235F0">
            <w:pPr>
              <w:spacing w:before="40" w:after="40" w:line="276" w:lineRule="auto"/>
              <w:jc w:val="center"/>
              <w:rPr>
                <w:rFonts w:cs="Arial"/>
                <w:sz w:val="16"/>
                <w:szCs w:val="16"/>
              </w:rPr>
            </w:pPr>
            <w:r>
              <w:rPr>
                <w:rFonts w:cs="Arial"/>
                <w:sz w:val="16"/>
                <w:szCs w:val="16"/>
              </w:rPr>
              <w:t>M</w:t>
            </w:r>
            <w:r w:rsidR="00CB62D1">
              <w:rPr>
                <w:rFonts w:cs="Arial"/>
                <w:sz w:val="16"/>
                <w:szCs w:val="16"/>
              </w:rPr>
              <w:t>AE</w:t>
            </w:r>
            <w:r>
              <w:rPr>
                <w:rFonts w:cs="Arial"/>
                <w:sz w:val="16"/>
                <w:szCs w:val="16"/>
              </w:rPr>
              <w:t xml:space="preserve"> </w:t>
            </w:r>
            <w:r w:rsidR="00CB62D1">
              <w:rPr>
                <w:rFonts w:cs="Arial"/>
                <w:sz w:val="16"/>
                <w:szCs w:val="16"/>
              </w:rPr>
              <w:t>(</w:t>
            </w:r>
            <w:r>
              <w:rPr>
                <w:rFonts w:cs="Arial"/>
                <w:sz w:val="16"/>
                <w:szCs w:val="16"/>
              </w:rPr>
              <w:t>S</w:t>
            </w:r>
            <w:r w:rsidR="00CB62D1">
              <w:rPr>
                <w:rFonts w:cs="Arial"/>
                <w:sz w:val="16"/>
                <w:szCs w:val="16"/>
              </w:rPr>
              <w:t>AE)</w:t>
            </w:r>
            <w:r w:rsidR="00CB62D1">
              <w:rPr>
                <w:rFonts w:cs="Arial"/>
                <w:sz w:val="16"/>
                <w:szCs w:val="16"/>
                <w:vertAlign w:val="superscript"/>
              </w:rPr>
              <w:t>a</w:t>
            </w:r>
          </w:p>
        </w:tc>
      </w:tr>
      <w:tr w:rsidR="00803CF7" w:rsidRPr="00AB1F17" w14:paraId="0E53D616" w14:textId="77777777" w:rsidTr="005716E7">
        <w:trPr>
          <w:trHeight w:val="340"/>
        </w:trPr>
        <w:tc>
          <w:tcPr>
            <w:tcW w:w="1336" w:type="dxa"/>
          </w:tcPr>
          <w:p w14:paraId="363E7F4E" w14:textId="77777777" w:rsidR="00803CF7" w:rsidRPr="00803CF7" w:rsidRDefault="00803CF7" w:rsidP="00803CF7">
            <w:pPr>
              <w:rPr>
                <w:sz w:val="16"/>
                <w:szCs w:val="16"/>
              </w:rPr>
            </w:pPr>
            <w:r w:rsidRPr="00803CF7">
              <w:rPr>
                <w:sz w:val="16"/>
                <w:szCs w:val="16"/>
              </w:rPr>
              <w:t>Decision Tree</w:t>
            </w:r>
          </w:p>
        </w:tc>
        <w:tc>
          <w:tcPr>
            <w:tcW w:w="1336" w:type="dxa"/>
          </w:tcPr>
          <w:p w14:paraId="16A6980C" w14:textId="77777777" w:rsidR="00803CF7" w:rsidRPr="00803CF7" w:rsidRDefault="00803CF7" w:rsidP="00803CF7">
            <w:pPr>
              <w:jc w:val="right"/>
              <w:rPr>
                <w:sz w:val="16"/>
                <w:szCs w:val="16"/>
              </w:rPr>
            </w:pPr>
            <w:r w:rsidRPr="00803CF7">
              <w:rPr>
                <w:sz w:val="16"/>
                <w:szCs w:val="16"/>
              </w:rPr>
              <w:t>9.46</w:t>
            </w:r>
          </w:p>
        </w:tc>
        <w:tc>
          <w:tcPr>
            <w:tcW w:w="1337" w:type="dxa"/>
          </w:tcPr>
          <w:p w14:paraId="1023CD7E" w14:textId="77777777" w:rsidR="00803CF7" w:rsidRPr="00803CF7" w:rsidRDefault="00803CF7" w:rsidP="00803CF7">
            <w:pPr>
              <w:jc w:val="right"/>
              <w:rPr>
                <w:sz w:val="16"/>
                <w:szCs w:val="16"/>
              </w:rPr>
            </w:pPr>
            <w:r w:rsidRPr="00803CF7">
              <w:rPr>
                <w:sz w:val="16"/>
                <w:szCs w:val="16"/>
              </w:rPr>
              <w:t>3.57</w:t>
            </w:r>
          </w:p>
        </w:tc>
        <w:tc>
          <w:tcPr>
            <w:tcW w:w="1337" w:type="dxa"/>
          </w:tcPr>
          <w:p w14:paraId="488F190A" w14:textId="77777777" w:rsidR="00803CF7" w:rsidRPr="00803CF7" w:rsidRDefault="00373318" w:rsidP="00373318">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4C06C4D" w14:textId="77777777" w:rsidR="00803CF7" w:rsidRPr="00803CF7" w:rsidRDefault="00373318" w:rsidP="00373318">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55078D61" w14:textId="77777777" w:rsidR="00803CF7" w:rsidRPr="00803CF7" w:rsidRDefault="00803CF7" w:rsidP="005716E7">
            <w:pPr>
              <w:jc w:val="right"/>
              <w:rPr>
                <w:sz w:val="16"/>
                <w:szCs w:val="16"/>
              </w:rPr>
            </w:pPr>
            <w:r w:rsidRPr="00803CF7">
              <w:rPr>
                <w:sz w:val="16"/>
                <w:szCs w:val="16"/>
              </w:rPr>
              <w:t>0.9</w:t>
            </w:r>
            <w:r w:rsidR="00373318">
              <w:rPr>
                <w:sz w:val="16"/>
                <w:szCs w:val="16"/>
              </w:rPr>
              <w:t>3</w:t>
            </w:r>
          </w:p>
        </w:tc>
        <w:tc>
          <w:tcPr>
            <w:tcW w:w="1447" w:type="dxa"/>
          </w:tcPr>
          <w:p w14:paraId="1DC7A00D" w14:textId="77777777" w:rsidR="00803CF7" w:rsidRPr="00803CF7" w:rsidRDefault="00803CF7" w:rsidP="005716E7">
            <w:pPr>
              <w:jc w:val="right"/>
              <w:rPr>
                <w:sz w:val="16"/>
                <w:szCs w:val="16"/>
              </w:rPr>
            </w:pPr>
            <w:r w:rsidRPr="00803CF7">
              <w:rPr>
                <w:sz w:val="16"/>
                <w:szCs w:val="16"/>
              </w:rPr>
              <w:t xml:space="preserve">5.85 </w:t>
            </w:r>
            <w:r w:rsidR="005716E7">
              <w:rPr>
                <w:sz w:val="16"/>
                <w:szCs w:val="16"/>
              </w:rPr>
              <w:t>(</w:t>
            </w:r>
            <w:r w:rsidRPr="00803CF7">
              <w:rPr>
                <w:sz w:val="16"/>
                <w:szCs w:val="16"/>
              </w:rPr>
              <w:t>4.65)</w:t>
            </w:r>
          </w:p>
        </w:tc>
      </w:tr>
      <w:tr w:rsidR="00803CF7" w:rsidRPr="00AB1F17" w14:paraId="619EBFA3" w14:textId="77777777" w:rsidTr="005716E7">
        <w:trPr>
          <w:trHeight w:val="340"/>
        </w:trPr>
        <w:tc>
          <w:tcPr>
            <w:tcW w:w="1336" w:type="dxa"/>
          </w:tcPr>
          <w:p w14:paraId="4148C8C8" w14:textId="77777777" w:rsidR="00803CF7" w:rsidRPr="00803CF7" w:rsidRDefault="00803CF7" w:rsidP="00803CF7">
            <w:pPr>
              <w:rPr>
                <w:sz w:val="16"/>
                <w:szCs w:val="16"/>
              </w:rPr>
            </w:pPr>
            <w:r w:rsidRPr="00803CF7">
              <w:rPr>
                <w:sz w:val="16"/>
                <w:szCs w:val="16"/>
              </w:rPr>
              <w:t>Random Forest</w:t>
            </w:r>
          </w:p>
        </w:tc>
        <w:tc>
          <w:tcPr>
            <w:tcW w:w="1336" w:type="dxa"/>
          </w:tcPr>
          <w:p w14:paraId="204B82BD" w14:textId="77777777" w:rsidR="00803CF7" w:rsidRPr="00803CF7" w:rsidRDefault="00D33BAF" w:rsidP="00D33BAF">
            <w:pPr>
              <w:jc w:val="right"/>
              <w:rPr>
                <w:sz w:val="16"/>
                <w:szCs w:val="16"/>
              </w:rPr>
            </w:pPr>
            <w:r w:rsidRPr="00D33BAF">
              <w:rPr>
                <w:sz w:val="16"/>
                <w:szCs w:val="16"/>
              </w:rPr>
              <w:t>9.1</w:t>
            </w:r>
            <w:r>
              <w:rPr>
                <w:sz w:val="16"/>
                <w:szCs w:val="16"/>
              </w:rPr>
              <w:t>6</w:t>
            </w:r>
          </w:p>
        </w:tc>
        <w:tc>
          <w:tcPr>
            <w:tcW w:w="1337" w:type="dxa"/>
          </w:tcPr>
          <w:p w14:paraId="0BE35D96" w14:textId="77777777" w:rsidR="00803CF7" w:rsidRPr="00803CF7" w:rsidRDefault="00D33BAF" w:rsidP="00803CF7">
            <w:pPr>
              <w:jc w:val="right"/>
              <w:rPr>
                <w:sz w:val="16"/>
                <w:szCs w:val="16"/>
              </w:rPr>
            </w:pPr>
            <w:r w:rsidRPr="00D33BAF">
              <w:rPr>
                <w:sz w:val="16"/>
                <w:szCs w:val="16"/>
              </w:rPr>
              <w:t>2.62</w:t>
            </w:r>
          </w:p>
        </w:tc>
        <w:tc>
          <w:tcPr>
            <w:tcW w:w="1337" w:type="dxa"/>
          </w:tcPr>
          <w:p w14:paraId="2C89FD90" w14:textId="77777777" w:rsidR="00803CF7" w:rsidRPr="00803CF7" w:rsidRDefault="00D33BAF" w:rsidP="00D33BAF">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44D14E63" w14:textId="77777777" w:rsidR="00803CF7" w:rsidRPr="00803CF7" w:rsidRDefault="00D33BAF" w:rsidP="00D33BAF">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2CB8F3F9" w14:textId="77777777" w:rsidR="00803CF7" w:rsidRPr="00803CF7" w:rsidRDefault="00D33BAF" w:rsidP="005716E7">
            <w:pPr>
              <w:jc w:val="right"/>
              <w:rPr>
                <w:sz w:val="16"/>
                <w:szCs w:val="16"/>
              </w:rPr>
            </w:pPr>
            <w:r w:rsidRPr="00D33BAF">
              <w:rPr>
                <w:sz w:val="16"/>
                <w:szCs w:val="16"/>
              </w:rPr>
              <w:t>0.9</w:t>
            </w:r>
            <w:r w:rsidR="003110CB">
              <w:rPr>
                <w:sz w:val="16"/>
                <w:szCs w:val="16"/>
              </w:rPr>
              <w:t>5</w:t>
            </w:r>
          </w:p>
        </w:tc>
        <w:tc>
          <w:tcPr>
            <w:tcW w:w="1447" w:type="dxa"/>
          </w:tcPr>
          <w:p w14:paraId="4E746049" w14:textId="77777777" w:rsidR="00803CF7" w:rsidRPr="00803CF7" w:rsidRDefault="00803CF7" w:rsidP="00803CF7">
            <w:pPr>
              <w:jc w:val="right"/>
              <w:rPr>
                <w:sz w:val="16"/>
                <w:szCs w:val="16"/>
              </w:rPr>
            </w:pPr>
            <w:r w:rsidRPr="00803CF7">
              <w:rPr>
                <w:sz w:val="16"/>
                <w:szCs w:val="16"/>
              </w:rPr>
              <w:t>7.09 (6.07)</w:t>
            </w:r>
          </w:p>
        </w:tc>
      </w:tr>
      <w:tr w:rsidR="00803CF7" w:rsidRPr="00AB1F17" w14:paraId="179C76DF" w14:textId="77777777" w:rsidTr="005716E7">
        <w:trPr>
          <w:trHeight w:val="340"/>
        </w:trPr>
        <w:tc>
          <w:tcPr>
            <w:tcW w:w="1336" w:type="dxa"/>
          </w:tcPr>
          <w:p w14:paraId="222AB85E" w14:textId="77777777" w:rsidR="00803CF7" w:rsidRPr="00803CF7" w:rsidRDefault="00803CF7" w:rsidP="00803CF7">
            <w:pPr>
              <w:rPr>
                <w:sz w:val="16"/>
                <w:szCs w:val="16"/>
              </w:rPr>
            </w:pPr>
            <w:r w:rsidRPr="00803CF7">
              <w:rPr>
                <w:sz w:val="16"/>
                <w:szCs w:val="16"/>
              </w:rPr>
              <w:t>KNN</w:t>
            </w:r>
          </w:p>
        </w:tc>
        <w:tc>
          <w:tcPr>
            <w:tcW w:w="1336" w:type="dxa"/>
          </w:tcPr>
          <w:p w14:paraId="5BEFB40E" w14:textId="77777777" w:rsidR="00803CF7" w:rsidRPr="00803CF7" w:rsidRDefault="00CA71EE" w:rsidP="00803CF7">
            <w:pPr>
              <w:jc w:val="right"/>
              <w:rPr>
                <w:sz w:val="16"/>
                <w:szCs w:val="16"/>
              </w:rPr>
            </w:pPr>
            <w:r w:rsidRPr="00CA71EE">
              <w:rPr>
                <w:sz w:val="16"/>
                <w:szCs w:val="16"/>
              </w:rPr>
              <w:t>10.45</w:t>
            </w:r>
          </w:p>
        </w:tc>
        <w:tc>
          <w:tcPr>
            <w:tcW w:w="1337" w:type="dxa"/>
          </w:tcPr>
          <w:p w14:paraId="15DB68FC" w14:textId="77777777" w:rsidR="00803CF7" w:rsidRPr="00803CF7" w:rsidRDefault="00CA71EE" w:rsidP="00803CF7">
            <w:pPr>
              <w:jc w:val="right"/>
              <w:rPr>
                <w:sz w:val="16"/>
                <w:szCs w:val="16"/>
              </w:rPr>
            </w:pPr>
            <w:r w:rsidRPr="00CA71EE">
              <w:rPr>
                <w:sz w:val="16"/>
                <w:szCs w:val="16"/>
              </w:rPr>
              <w:t>1.72</w:t>
            </w:r>
          </w:p>
        </w:tc>
        <w:tc>
          <w:tcPr>
            <w:tcW w:w="1337" w:type="dxa"/>
          </w:tcPr>
          <w:p w14:paraId="1D57549B" w14:textId="77777777" w:rsidR="00803CF7" w:rsidRPr="00803CF7" w:rsidRDefault="003110CB" w:rsidP="003110CB">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3A55759B" w14:textId="77777777" w:rsidR="00803CF7" w:rsidRPr="00803CF7" w:rsidRDefault="003110CB" w:rsidP="003110CB">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7B8D9718" w14:textId="77777777" w:rsidR="00803CF7" w:rsidRPr="00803CF7" w:rsidRDefault="003110CB" w:rsidP="005716E7">
            <w:pPr>
              <w:jc w:val="right"/>
              <w:rPr>
                <w:sz w:val="16"/>
                <w:szCs w:val="16"/>
              </w:rPr>
            </w:pPr>
            <w:r w:rsidRPr="003110CB">
              <w:rPr>
                <w:sz w:val="16"/>
                <w:szCs w:val="16"/>
              </w:rPr>
              <w:t>0.96</w:t>
            </w:r>
          </w:p>
        </w:tc>
        <w:tc>
          <w:tcPr>
            <w:tcW w:w="1447" w:type="dxa"/>
          </w:tcPr>
          <w:p w14:paraId="01EA611E" w14:textId="77777777" w:rsidR="00803CF7" w:rsidRPr="00803CF7" w:rsidRDefault="00803CF7" w:rsidP="00803CF7">
            <w:pPr>
              <w:jc w:val="right"/>
              <w:rPr>
                <w:sz w:val="16"/>
                <w:szCs w:val="16"/>
              </w:rPr>
            </w:pPr>
            <w:r w:rsidRPr="00803CF7">
              <w:rPr>
                <w:sz w:val="16"/>
                <w:szCs w:val="16"/>
              </w:rPr>
              <w:t>7.60 (6.20)</w:t>
            </w:r>
          </w:p>
        </w:tc>
      </w:tr>
      <w:tr w:rsidR="00803CF7" w:rsidRPr="00AB1F17" w14:paraId="3BF20313" w14:textId="77777777" w:rsidTr="005716E7">
        <w:trPr>
          <w:trHeight w:val="340"/>
        </w:trPr>
        <w:tc>
          <w:tcPr>
            <w:tcW w:w="1336" w:type="dxa"/>
          </w:tcPr>
          <w:p w14:paraId="6888FA9D" w14:textId="77777777" w:rsidR="00803CF7" w:rsidRPr="00803CF7" w:rsidRDefault="00803CF7" w:rsidP="00803CF7">
            <w:pPr>
              <w:rPr>
                <w:sz w:val="16"/>
                <w:szCs w:val="16"/>
              </w:rPr>
            </w:pPr>
            <w:r w:rsidRPr="00803CF7">
              <w:rPr>
                <w:sz w:val="16"/>
                <w:szCs w:val="16"/>
              </w:rPr>
              <w:t>SVM</w:t>
            </w:r>
          </w:p>
        </w:tc>
        <w:tc>
          <w:tcPr>
            <w:tcW w:w="1336" w:type="dxa"/>
          </w:tcPr>
          <w:p w14:paraId="6A035351" w14:textId="77777777" w:rsidR="00803CF7" w:rsidRPr="00803CF7" w:rsidRDefault="0065195F" w:rsidP="00803CF7">
            <w:pPr>
              <w:jc w:val="right"/>
              <w:rPr>
                <w:sz w:val="16"/>
                <w:szCs w:val="16"/>
              </w:rPr>
            </w:pPr>
            <w:r w:rsidRPr="0065195F">
              <w:rPr>
                <w:sz w:val="16"/>
                <w:szCs w:val="16"/>
              </w:rPr>
              <w:t>10.58</w:t>
            </w:r>
          </w:p>
        </w:tc>
        <w:tc>
          <w:tcPr>
            <w:tcW w:w="1337" w:type="dxa"/>
          </w:tcPr>
          <w:p w14:paraId="1CA0350D" w14:textId="77777777" w:rsidR="00803CF7" w:rsidRPr="00803CF7" w:rsidRDefault="0065195F" w:rsidP="0065195F">
            <w:pPr>
              <w:jc w:val="right"/>
              <w:rPr>
                <w:sz w:val="16"/>
                <w:szCs w:val="16"/>
              </w:rPr>
            </w:pPr>
            <w:r w:rsidRPr="0065195F">
              <w:rPr>
                <w:sz w:val="16"/>
                <w:szCs w:val="16"/>
              </w:rPr>
              <w:t>2.8</w:t>
            </w:r>
            <w:r>
              <w:rPr>
                <w:sz w:val="16"/>
                <w:szCs w:val="16"/>
              </w:rPr>
              <w:t>1</w:t>
            </w:r>
          </w:p>
        </w:tc>
        <w:tc>
          <w:tcPr>
            <w:tcW w:w="1337" w:type="dxa"/>
          </w:tcPr>
          <w:p w14:paraId="491FF968" w14:textId="77777777" w:rsidR="00803CF7" w:rsidRPr="00803CF7" w:rsidRDefault="0065195F" w:rsidP="0065195F">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6AAFE1C5" w14:textId="77777777" w:rsidR="00803CF7" w:rsidRPr="00803CF7" w:rsidRDefault="0065195F" w:rsidP="0065195F">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78753E58" w14:textId="77777777" w:rsidR="00803CF7" w:rsidRPr="00803CF7" w:rsidRDefault="0065195F" w:rsidP="005716E7">
            <w:pPr>
              <w:jc w:val="right"/>
              <w:rPr>
                <w:sz w:val="16"/>
                <w:szCs w:val="16"/>
              </w:rPr>
            </w:pPr>
            <w:r w:rsidRPr="0065195F">
              <w:rPr>
                <w:sz w:val="16"/>
                <w:szCs w:val="16"/>
              </w:rPr>
              <w:t>0.94</w:t>
            </w:r>
          </w:p>
        </w:tc>
        <w:tc>
          <w:tcPr>
            <w:tcW w:w="1447" w:type="dxa"/>
          </w:tcPr>
          <w:p w14:paraId="44E5B8DE" w14:textId="77777777" w:rsidR="00803CF7" w:rsidRPr="00803CF7" w:rsidRDefault="00803CF7" w:rsidP="00803CF7">
            <w:pPr>
              <w:jc w:val="right"/>
              <w:rPr>
                <w:sz w:val="16"/>
                <w:szCs w:val="16"/>
              </w:rPr>
            </w:pPr>
            <w:r w:rsidRPr="00803CF7">
              <w:rPr>
                <w:sz w:val="16"/>
                <w:szCs w:val="16"/>
              </w:rPr>
              <w:t>7.99 (8.33)</w:t>
            </w:r>
          </w:p>
        </w:tc>
      </w:tr>
      <w:tr w:rsidR="00803CF7" w:rsidRPr="00AB1F17" w14:paraId="1A9C0F13" w14:textId="77777777" w:rsidTr="005716E7">
        <w:trPr>
          <w:trHeight w:val="340"/>
        </w:trPr>
        <w:tc>
          <w:tcPr>
            <w:tcW w:w="1336" w:type="dxa"/>
            <w:tcBorders>
              <w:bottom w:val="single" w:sz="12" w:space="0" w:color="000000" w:themeColor="text1"/>
            </w:tcBorders>
          </w:tcPr>
          <w:p w14:paraId="4E6CD55B" w14:textId="77777777" w:rsidR="00803CF7" w:rsidRPr="00803CF7" w:rsidRDefault="00803CF7" w:rsidP="00803CF7">
            <w:pPr>
              <w:rPr>
                <w:sz w:val="16"/>
                <w:szCs w:val="16"/>
              </w:rPr>
            </w:pPr>
            <w:r w:rsidRPr="00803CF7">
              <w:rPr>
                <w:sz w:val="16"/>
                <w:szCs w:val="16"/>
              </w:rPr>
              <w:t>Bayes Normal</w:t>
            </w:r>
          </w:p>
        </w:tc>
        <w:tc>
          <w:tcPr>
            <w:tcW w:w="1336" w:type="dxa"/>
            <w:tcBorders>
              <w:bottom w:val="single" w:sz="12" w:space="0" w:color="000000" w:themeColor="text1"/>
            </w:tcBorders>
          </w:tcPr>
          <w:p w14:paraId="4041DBA6" w14:textId="77777777" w:rsidR="00803CF7" w:rsidRPr="00803CF7" w:rsidRDefault="00917301" w:rsidP="00917301">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3994561B" w14:textId="77777777" w:rsidR="00803CF7" w:rsidRPr="00803CF7" w:rsidRDefault="00917301" w:rsidP="00917301">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0AB82BBE" w14:textId="77777777" w:rsidR="00803CF7" w:rsidRPr="00803CF7" w:rsidRDefault="00917301" w:rsidP="00917301">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5672DB02" w14:textId="77777777" w:rsidR="00803CF7" w:rsidRPr="00803CF7" w:rsidRDefault="00917301" w:rsidP="00917301">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F48C468" w14:textId="77777777" w:rsidR="00803CF7" w:rsidRPr="00803CF7" w:rsidRDefault="00917301" w:rsidP="005716E7">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75A373BD" w14:textId="77777777" w:rsidR="00803CF7" w:rsidRPr="00803CF7" w:rsidRDefault="00803CF7" w:rsidP="00803CF7">
            <w:pPr>
              <w:jc w:val="right"/>
              <w:rPr>
                <w:sz w:val="16"/>
                <w:szCs w:val="16"/>
              </w:rPr>
            </w:pPr>
            <w:r w:rsidRPr="00803CF7">
              <w:rPr>
                <w:sz w:val="16"/>
                <w:szCs w:val="16"/>
              </w:rPr>
              <w:t>8.08 (8.35)</w:t>
            </w:r>
          </w:p>
        </w:tc>
      </w:tr>
    </w:tbl>
    <w:p w14:paraId="6FFB17A7" w14:textId="77777777" w:rsidR="002C6EA7" w:rsidRPr="005716E7" w:rsidRDefault="005716E7" w:rsidP="002C6EA7">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w:t>
      </w:r>
      <w:r w:rsidR="00F235F0">
        <w:rPr>
          <w:rFonts w:ascii="Arial" w:hAnsi="Arial" w:cs="Arial"/>
          <w:sz w:val="16"/>
          <w:szCs w:val="16"/>
        </w:rPr>
        <w:t xml:space="preserve"> (%)</w:t>
      </w:r>
      <w:r>
        <w:rPr>
          <w:rFonts w:ascii="Arial" w:hAnsi="Arial" w:cs="Arial"/>
          <w:sz w:val="16"/>
          <w:szCs w:val="16"/>
        </w:rPr>
        <w:t>, PA = Producer’s Accuracy</w:t>
      </w:r>
      <w:r w:rsidR="00F235F0">
        <w:rPr>
          <w:rFonts w:ascii="Arial" w:hAnsi="Arial" w:cs="Arial"/>
          <w:sz w:val="16"/>
          <w:szCs w:val="16"/>
        </w:rPr>
        <w:t xml:space="preserve"> (%)</w:t>
      </w:r>
      <w:r>
        <w:rPr>
          <w:rFonts w:ascii="Arial" w:hAnsi="Arial" w:cs="Arial"/>
          <w:sz w:val="16"/>
          <w:szCs w:val="16"/>
        </w:rPr>
        <w:t xml:space="preserve">,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Pr>
          <w:rFonts w:ascii="Arial" w:hAnsi="Arial" w:cs="Arial"/>
          <w:sz w:val="16"/>
          <w:szCs w:val="16"/>
        </w:rPr>
        <w:t>Spekboom</w:t>
      </w:r>
      <w:proofErr w:type="spellEnd"/>
      <w:r w:rsidR="00F235F0">
        <w:rPr>
          <w:rFonts w:ascii="Arial" w:hAnsi="Arial" w:cs="Arial"/>
          <w:sz w:val="16"/>
          <w:szCs w:val="16"/>
        </w:rPr>
        <w:t xml:space="preserve"> </w:t>
      </w:r>
      <w:r>
        <w:rPr>
          <w:rFonts w:ascii="Arial" w:hAnsi="Arial" w:cs="Arial"/>
          <w:sz w:val="16"/>
          <w:szCs w:val="16"/>
        </w:rPr>
        <w:t xml:space="preserve">, </w:t>
      </w:r>
      <w:r w:rsidR="00F235F0">
        <w:rPr>
          <w:rFonts w:ascii="Arial" w:hAnsi="Arial" w:cs="Arial"/>
          <w:sz w:val="16"/>
          <w:szCs w:val="16"/>
        </w:rPr>
        <w:t>MAE</w:t>
      </w:r>
      <w:r>
        <w:rPr>
          <w:rFonts w:ascii="Arial" w:hAnsi="Arial" w:cs="Arial"/>
          <w:sz w:val="16"/>
          <w:szCs w:val="16"/>
        </w:rPr>
        <w:t xml:space="preserve"> = </w:t>
      </w:r>
      <w:r w:rsidR="00F235F0">
        <w:rPr>
          <w:rFonts w:ascii="Arial" w:hAnsi="Arial" w:cs="Arial"/>
          <w:sz w:val="16"/>
          <w:szCs w:val="16"/>
        </w:rPr>
        <w:t>Mean Absolute</w:t>
      </w:r>
      <w:r w:rsidR="0053496F">
        <w:rPr>
          <w:rFonts w:ascii="Arial" w:hAnsi="Arial" w:cs="Arial"/>
          <w:sz w:val="16"/>
          <w:szCs w:val="16"/>
        </w:rPr>
        <w:t xml:space="preserve"> canopy cover</w:t>
      </w:r>
      <w:r w:rsidR="00F235F0">
        <w:rPr>
          <w:rFonts w:ascii="Arial" w:hAnsi="Arial" w:cs="Arial"/>
          <w:sz w:val="16"/>
          <w:szCs w:val="16"/>
        </w:rPr>
        <w:t xml:space="preserve"> </w:t>
      </w:r>
      <w:r w:rsidR="00104DE1">
        <w:rPr>
          <w:rFonts w:ascii="Arial" w:hAnsi="Arial" w:cs="Arial"/>
          <w:sz w:val="16"/>
          <w:szCs w:val="16"/>
        </w:rPr>
        <w:t>e</w:t>
      </w:r>
      <w:r w:rsidR="00F235F0">
        <w:rPr>
          <w:rFonts w:ascii="Arial" w:hAnsi="Arial" w:cs="Arial"/>
          <w:sz w:val="16"/>
          <w:szCs w:val="16"/>
        </w:rPr>
        <w:t>rror</w:t>
      </w:r>
      <w:r w:rsidR="0053496F">
        <w:rPr>
          <w:rFonts w:ascii="Arial" w:hAnsi="Arial" w:cs="Arial"/>
          <w:sz w:val="16"/>
          <w:szCs w:val="16"/>
        </w:rPr>
        <w:t xml:space="preserve"> on field ground truth </w:t>
      </w:r>
      <w:r w:rsidR="00CB62D1">
        <w:rPr>
          <w:rFonts w:ascii="Arial" w:hAnsi="Arial" w:cs="Arial"/>
          <w:sz w:val="16"/>
          <w:szCs w:val="16"/>
        </w:rPr>
        <w:t>(%)</w:t>
      </w:r>
      <w:r w:rsidR="00F235F0">
        <w:rPr>
          <w:rFonts w:ascii="Arial" w:hAnsi="Arial" w:cs="Arial"/>
          <w:sz w:val="16"/>
          <w:szCs w:val="16"/>
        </w:rPr>
        <w:t xml:space="preserve">, SAE = Standard deviation of Absolute </w:t>
      </w:r>
      <w:r w:rsidR="0053496F">
        <w:rPr>
          <w:rFonts w:ascii="Arial" w:hAnsi="Arial" w:cs="Arial"/>
          <w:sz w:val="16"/>
          <w:szCs w:val="16"/>
        </w:rPr>
        <w:t xml:space="preserve">canopy cover </w:t>
      </w:r>
      <w:r w:rsidR="00104DE1">
        <w:rPr>
          <w:rFonts w:ascii="Arial" w:hAnsi="Arial" w:cs="Arial"/>
          <w:sz w:val="16"/>
          <w:szCs w:val="16"/>
        </w:rPr>
        <w:t>e</w:t>
      </w:r>
      <w:r w:rsidR="00F235F0">
        <w:rPr>
          <w:rFonts w:ascii="Arial" w:hAnsi="Arial" w:cs="Arial"/>
          <w:sz w:val="16"/>
          <w:szCs w:val="16"/>
        </w:rPr>
        <w:t xml:space="preserve">rrors </w:t>
      </w:r>
      <w:r w:rsidR="0053496F">
        <w:rPr>
          <w:rFonts w:ascii="Arial" w:hAnsi="Arial" w:cs="Arial"/>
          <w:sz w:val="16"/>
          <w:szCs w:val="16"/>
        </w:rPr>
        <w:t xml:space="preserve">on field ground truth </w:t>
      </w:r>
      <w:r w:rsidR="00F235F0">
        <w:rPr>
          <w:rFonts w:ascii="Arial" w:hAnsi="Arial" w:cs="Arial"/>
          <w:sz w:val="16"/>
          <w:szCs w:val="16"/>
        </w:rPr>
        <w:t>(%)</w:t>
      </w:r>
    </w:p>
    <w:p w14:paraId="17089A6E" w14:textId="77777777" w:rsidR="004C0561" w:rsidRDefault="004C0561" w:rsidP="004C0561">
      <w:pPr>
        <w:spacing w:line="360" w:lineRule="auto"/>
        <w:jc w:val="both"/>
      </w:pPr>
    </w:p>
    <w:p w14:paraId="4B1EDF59" w14:textId="205089EE" w:rsidR="006B4F3E" w:rsidRDefault="006B4F3E" w:rsidP="004C0561">
      <w:pPr>
        <w:spacing w:line="360" w:lineRule="auto"/>
        <w:jc w:val="both"/>
      </w:pPr>
      <w:r>
        <w:t xml:space="preserve">Of the performance measures in </w:t>
      </w:r>
      <w:r>
        <w:fldChar w:fldCharType="begin"/>
      </w:r>
      <w:r>
        <w:instrText xml:space="preserve"> REF _Ref394945112 \h </w:instrText>
      </w:r>
      <w:r>
        <w:fldChar w:fldCharType="separate"/>
      </w:r>
      <w:r w:rsidR="007701D5">
        <w:t xml:space="preserve">Table </w:t>
      </w:r>
      <w:r w:rsidR="007701D5">
        <w:rPr>
          <w:noProof/>
        </w:rPr>
        <w:t>4</w:t>
      </w:r>
      <w:r w:rsidR="007701D5">
        <w:t>.</w:t>
      </w:r>
      <w:r w:rsidR="007701D5">
        <w:rPr>
          <w:noProof/>
        </w:rPr>
        <w:t>7</w:t>
      </w:r>
      <w:r>
        <w:fldChar w:fldCharType="end"/>
      </w:r>
      <w:r>
        <w:t xml:space="preserve">, the MAE is considered the most important for classifier comparison as it has the most direct relationship with actual canopy cover mapping accuracy over the study area.  Taking the MAE, computational speed and image ground truth performance into account, the decision tree was selected as the final classifier.  It has the best field ground truth performance and is the second fastest </w:t>
      </w:r>
      <w:r w:rsidR="001C483F">
        <w:t>option</w:t>
      </w:r>
      <w:r>
        <w:t xml:space="preserve">, being marginally slower than the Bayes Normal </w:t>
      </w:r>
      <w:r w:rsidR="001C483F">
        <w:t xml:space="preserve">classifier.  The speed of the classifier is a significant advantage for working effectively with large volumes of data.  While it is one of the poorer performers on the image ground truth, it still has a very good accuracy on this data.  The image ground truth performance is not considered especially significant due to the probable </w:t>
      </w:r>
      <w:proofErr w:type="spellStart"/>
      <w:r w:rsidR="001C483F">
        <w:t>representivity</w:t>
      </w:r>
      <w:proofErr w:type="spellEnd"/>
      <w:r w:rsidR="001C483F">
        <w:t xml:space="preserve"> issues discussed above.  It is interesting to note that while being one of the poorest performers on the image ground truth, the decision tree is the best performer on the field ground truth.  Perhaps there is a kind of overtraining occurring </w:t>
      </w:r>
      <w:r w:rsidR="0021615A">
        <w:t xml:space="preserve">where the classifiers with strong predictive power are highly accurate on the image ground truth data but don’t generalise that well to the field ground truth, as the </w:t>
      </w:r>
      <w:r w:rsidR="001C483F">
        <w:t>image ground truth is not entirely representative of th</w:t>
      </w:r>
      <w:r w:rsidR="00CE755E">
        <w:t>is data</w:t>
      </w:r>
      <w:r w:rsidR="001C483F">
        <w:t xml:space="preserve">.  </w:t>
      </w:r>
      <w:r w:rsidR="0021615A">
        <w:t>T</w:t>
      </w:r>
      <w:r w:rsidR="001C483F">
        <w:t xml:space="preserve">he simpler decision tree classifier </w:t>
      </w:r>
      <w:r w:rsidR="00CE755E">
        <w:t xml:space="preserve">is </w:t>
      </w:r>
      <w:r w:rsidR="003C6272">
        <w:t>probably</w:t>
      </w:r>
      <w:r w:rsidR="0021615A">
        <w:t xml:space="preserve"> less prone to this form of overtraining</w:t>
      </w:r>
      <w:r w:rsidR="001C483F">
        <w:t>.</w:t>
      </w:r>
    </w:p>
    <w:p w14:paraId="30AC8287" w14:textId="77777777" w:rsidR="001C483F" w:rsidRDefault="001C483F" w:rsidP="004C0561">
      <w:pPr>
        <w:spacing w:line="360" w:lineRule="auto"/>
        <w:jc w:val="both"/>
      </w:pPr>
    </w:p>
    <w:p w14:paraId="19BC1416" w14:textId="77777777" w:rsidR="000C714D" w:rsidRDefault="00CE755E" w:rsidP="004C0561">
      <w:pPr>
        <w:spacing w:line="360" w:lineRule="auto"/>
        <w:jc w:val="both"/>
      </w:pPr>
      <w:r>
        <w:t xml:space="preserve">The decision tree three class and two class confusion matrices and performances are given in </w:t>
      </w:r>
      <w:r>
        <w:fldChar w:fldCharType="begin"/>
      </w:r>
      <w:r>
        <w:instrText xml:space="preserve"> REF _Ref395169572 \h </w:instrText>
      </w:r>
      <w:r>
        <w:fldChar w:fldCharType="separate"/>
      </w:r>
      <w:r w:rsidR="007701D5">
        <w:t xml:space="preserve">Table </w:t>
      </w:r>
      <w:r w:rsidR="007701D5">
        <w:rPr>
          <w:noProof/>
        </w:rPr>
        <w:t>4</w:t>
      </w:r>
      <w:r w:rsidR="007701D5">
        <w:t>.</w:t>
      </w:r>
      <w:r w:rsidR="007701D5">
        <w:rPr>
          <w:noProof/>
        </w:rPr>
        <w:t>8</w:t>
      </w:r>
      <w:r>
        <w:fldChar w:fldCharType="end"/>
      </w:r>
      <w:r>
        <w:t xml:space="preserve"> and </w:t>
      </w:r>
      <w:r>
        <w:fldChar w:fldCharType="begin"/>
      </w:r>
      <w:r>
        <w:instrText xml:space="preserve"> REF _Ref395169574 \h </w:instrText>
      </w:r>
      <w:r>
        <w:fldChar w:fldCharType="separate"/>
      </w:r>
      <w:r w:rsidR="007701D5">
        <w:t xml:space="preserve">Table </w:t>
      </w:r>
      <w:r w:rsidR="007701D5">
        <w:rPr>
          <w:noProof/>
        </w:rPr>
        <w:t>4</w:t>
      </w:r>
      <w:r w:rsidR="007701D5">
        <w:t>.</w:t>
      </w:r>
      <w:r w:rsidR="007701D5">
        <w:rPr>
          <w:noProof/>
        </w:rPr>
        <w:t>9</w:t>
      </w:r>
      <w:r>
        <w:fldChar w:fldCharType="end"/>
      </w:r>
      <w:r>
        <w:t xml:space="preserve"> respectively.  </w:t>
      </w:r>
      <w:r w:rsidR="00C23D24">
        <w:t>The three class confusion matri</w:t>
      </w:r>
      <w:r w:rsidR="00AB4BAC">
        <w:t>x</w:t>
      </w:r>
      <w:r w:rsidR="00C23D24">
        <w:t xml:space="preserve"> makes it clear that Tree is the most problematic class, overlapping with both the </w:t>
      </w:r>
      <w:proofErr w:type="spellStart"/>
      <w:r w:rsidR="00C23D24">
        <w:t>Spekboom</w:t>
      </w:r>
      <w:proofErr w:type="spellEnd"/>
      <w:r w:rsidR="00C23D24">
        <w:t xml:space="preserve"> and Background classes.  </w:t>
      </w:r>
      <w:r w:rsidR="00C23D24">
        <w:lastRenderedPageBreak/>
        <w:t xml:space="preserve">Fortunately the overlap is worst with the Background class </w:t>
      </w:r>
      <w:r w:rsidR="00362B3D">
        <w:t xml:space="preserve">with which is to be </w:t>
      </w:r>
      <w:r w:rsidR="00C23D24">
        <w:t xml:space="preserve">combined.   </w:t>
      </w:r>
      <w:r w:rsidR="00362B3D">
        <w:t xml:space="preserve">The performance of the decision tree on the field ground truth is shown </w:t>
      </w:r>
      <w:r w:rsidR="006F4F12">
        <w:t xml:space="preserve">for each site </w:t>
      </w:r>
      <w:r w:rsidR="00362B3D">
        <w:t xml:space="preserve">in </w:t>
      </w:r>
      <w:r w:rsidR="00362B3D">
        <w:fldChar w:fldCharType="begin"/>
      </w:r>
      <w:r w:rsidR="00362B3D">
        <w:instrText xml:space="preserve"> REF _Ref395175360 \h </w:instrText>
      </w:r>
      <w:r w:rsidR="00362B3D">
        <w:fldChar w:fldCharType="separate"/>
      </w:r>
      <w:r w:rsidR="007701D5">
        <w:t xml:space="preserve">Table </w:t>
      </w:r>
      <w:r w:rsidR="007701D5">
        <w:rPr>
          <w:noProof/>
        </w:rPr>
        <w:t>4</w:t>
      </w:r>
      <w:r w:rsidR="007701D5">
        <w:t>.</w:t>
      </w:r>
      <w:r w:rsidR="007701D5">
        <w:rPr>
          <w:noProof/>
        </w:rPr>
        <w:t>10</w:t>
      </w:r>
      <w:r w:rsidR="00362B3D">
        <w:fldChar w:fldCharType="end"/>
      </w:r>
      <w:r w:rsidR="00362B3D">
        <w:t xml:space="preserve">.  </w:t>
      </w:r>
      <w:r w:rsidR="00411509">
        <w:t xml:space="preserve">The mean of the absolute canopy cover errors is 5.85% with a </w:t>
      </w:r>
      <w:r w:rsidR="00AA2EF6">
        <w:t xml:space="preserve">fairly substantial </w:t>
      </w:r>
      <w:r w:rsidR="00411509">
        <w:t xml:space="preserve">standard deviation of 4.65% over the field ground truth sites.  </w:t>
      </w:r>
      <w:r w:rsidR="00AA2EF6">
        <w:t xml:space="preserve">The classifier performs well in the </w:t>
      </w:r>
      <w:proofErr w:type="spellStart"/>
      <w:r w:rsidR="00AA2EF6">
        <w:t>Groenfontein</w:t>
      </w:r>
      <w:proofErr w:type="spellEnd"/>
      <w:r w:rsidR="00B662C1">
        <w:t>,</w:t>
      </w:r>
      <w:r w:rsidR="00AA2EF6">
        <w:t xml:space="preserve"> </w:t>
      </w:r>
      <w:proofErr w:type="spellStart"/>
      <w:r w:rsidR="00AA2EF6">
        <w:t>Matjiesvlei</w:t>
      </w:r>
      <w:proofErr w:type="spellEnd"/>
      <w:r w:rsidR="00B662C1">
        <w:t xml:space="preserve"> and </w:t>
      </w:r>
      <w:proofErr w:type="spellStart"/>
      <w:r w:rsidR="00B662C1">
        <w:t>Grootkop</w:t>
      </w:r>
      <w:proofErr w:type="spellEnd"/>
      <w:r w:rsidR="00AA2EF6">
        <w:t xml:space="preserve"> areas but underestimate</w:t>
      </w:r>
      <w:r w:rsidR="00B662C1">
        <w:t xml:space="preserve">d canopy cover for all the </w:t>
      </w:r>
      <w:proofErr w:type="spellStart"/>
      <w:r w:rsidR="00AA2EF6">
        <w:t>Rooiberg</w:t>
      </w:r>
      <w:proofErr w:type="spellEnd"/>
      <w:r w:rsidR="00B662C1">
        <w:t xml:space="preserve"> sites</w:t>
      </w:r>
      <w:r w:rsidR="00AA2EF6">
        <w:t xml:space="preserve">.  </w:t>
      </w:r>
      <w:r w:rsidR="00B662C1">
        <w:t xml:space="preserve">An inspection of the images of the field sites suggested that the </w:t>
      </w:r>
      <w:proofErr w:type="spellStart"/>
      <w:r w:rsidR="00B662C1">
        <w:t>Rooiberg</w:t>
      </w:r>
      <w:proofErr w:type="spellEnd"/>
      <w:r w:rsidR="00B662C1">
        <w:t xml:space="preserve"> ground truth estimates were</w:t>
      </w:r>
      <w:r w:rsidR="003C6272">
        <w:t xml:space="preserve"> somewhat</w:t>
      </w:r>
      <w:r w:rsidR="00B662C1">
        <w:t xml:space="preserve"> inflated.  This could be because the </w:t>
      </w:r>
      <w:proofErr w:type="spellStart"/>
      <w:r w:rsidR="00B662C1">
        <w:t>Rooiberg</w:t>
      </w:r>
      <w:proofErr w:type="spellEnd"/>
      <w:r w:rsidR="00B662C1">
        <w:t xml:space="preserve"> site was in recovery and </w:t>
      </w:r>
      <w:r w:rsidR="003C6272">
        <w:t xml:space="preserve">the </w:t>
      </w:r>
      <w:r w:rsidR="00B662C1" w:rsidRPr="00B662C1">
        <w:rPr>
          <w:i/>
        </w:rPr>
        <w:t xml:space="preserve">P. </w:t>
      </w:r>
      <w:proofErr w:type="spellStart"/>
      <w:r w:rsidR="00B662C1" w:rsidRPr="00B662C1">
        <w:rPr>
          <w:i/>
        </w:rPr>
        <w:t>afra</w:t>
      </w:r>
      <w:proofErr w:type="spellEnd"/>
      <w:r w:rsidR="00B662C1">
        <w:t xml:space="preserve"> </w:t>
      </w:r>
      <w:r w:rsidR="003C6272">
        <w:t xml:space="preserve">plants </w:t>
      </w:r>
      <w:r w:rsidR="00B662C1">
        <w:t xml:space="preserve">had grown significantly </w:t>
      </w:r>
      <w:r w:rsidR="00B4434D">
        <w:t xml:space="preserve">in the three years between </w:t>
      </w:r>
      <w:r w:rsidR="00B662C1">
        <w:t>imag</w:t>
      </w:r>
      <w:r w:rsidR="00B4434D">
        <w:t>e capture</w:t>
      </w:r>
      <w:r w:rsidR="00B662C1">
        <w:t xml:space="preserve"> and ground </w:t>
      </w:r>
      <w:proofErr w:type="spellStart"/>
      <w:r w:rsidR="00B662C1">
        <w:t>truthing</w:t>
      </w:r>
      <w:proofErr w:type="spellEnd"/>
      <w:r w:rsidR="00B662C1">
        <w:t xml:space="preserve">, or it could simply be due to human error.  Overlaying the classifier output maps on the imagery did however </w:t>
      </w:r>
      <w:r w:rsidR="00B4434D">
        <w:t>indicate</w:t>
      </w:r>
      <w:r w:rsidR="00B662C1">
        <w:t xml:space="preserve"> that the classifier was </w:t>
      </w:r>
      <w:r w:rsidR="00B4434D">
        <w:t xml:space="preserve">also </w:t>
      </w:r>
      <w:r w:rsidR="00B662C1">
        <w:t xml:space="preserve">underestimating the </w:t>
      </w:r>
      <w:r w:rsidR="003C6272">
        <w:t xml:space="preserve">actual </w:t>
      </w:r>
      <w:r w:rsidR="00B662C1">
        <w:t>canopy extent.</w:t>
      </w:r>
      <w:r w:rsidR="00B4434D">
        <w:t xml:space="preserve">  </w:t>
      </w:r>
      <w:r w:rsidR="00EB0090">
        <w:t xml:space="preserve">The </w:t>
      </w:r>
      <w:proofErr w:type="spellStart"/>
      <w:r w:rsidR="00EB0090">
        <w:t>Rooiberg</w:t>
      </w:r>
      <w:proofErr w:type="spellEnd"/>
      <w:r w:rsidR="00EB0090">
        <w:t xml:space="preserve"> site was a working farm until </w:t>
      </w:r>
      <w:r w:rsidR="00D30E7F">
        <w:t>2000</w:t>
      </w:r>
      <w:r w:rsidR="00EB0090">
        <w:t xml:space="preserve"> when it was set aside as a conservation area and allowed to </w:t>
      </w:r>
      <w:r w:rsidR="00870CE7">
        <w:t xml:space="preserve">begin </w:t>
      </w:r>
      <w:r w:rsidR="00EB0090">
        <w:t>recover</w:t>
      </w:r>
      <w:r w:rsidR="00870CE7">
        <w:t>ing</w:t>
      </w:r>
      <w:r w:rsidR="00EB0090">
        <w:t xml:space="preserve"> from </w:t>
      </w:r>
      <w:r w:rsidR="00870CE7">
        <w:t>the grazing of domesticated live</w:t>
      </w:r>
      <w:r w:rsidR="00D30E7F">
        <w:t>stock</w:t>
      </w:r>
      <w:r w:rsidR="00EB0090">
        <w:t>.  As a result</w:t>
      </w:r>
      <w:r w:rsidR="00D30E7F">
        <w:t xml:space="preserve"> of this</w:t>
      </w:r>
      <w:r w:rsidR="00071083">
        <w:t>,</w:t>
      </w:r>
      <w:r w:rsidR="00D30E7F">
        <w:t xml:space="preserve"> and the sandstone/quartzite geology of the area</w:t>
      </w:r>
      <w:r w:rsidR="00EB0090">
        <w:t>, t</w:t>
      </w:r>
      <w:r w:rsidR="00B4434D">
        <w:t xml:space="preserve">he </w:t>
      </w:r>
      <w:r w:rsidR="00B4434D" w:rsidRPr="00B662C1">
        <w:rPr>
          <w:i/>
        </w:rPr>
        <w:t xml:space="preserve">P. </w:t>
      </w:r>
      <w:proofErr w:type="spellStart"/>
      <w:r w:rsidR="00B4434D" w:rsidRPr="00B662C1">
        <w:rPr>
          <w:i/>
        </w:rPr>
        <w:t>afra</w:t>
      </w:r>
      <w:proofErr w:type="spellEnd"/>
      <w:r w:rsidR="00B4434D" w:rsidRPr="00B4434D">
        <w:t xml:space="preserve"> p</w:t>
      </w:r>
      <w:r w:rsidR="00B4434D">
        <w:t xml:space="preserve">lants at </w:t>
      </w:r>
      <w:proofErr w:type="spellStart"/>
      <w:r w:rsidR="00B4434D">
        <w:t>Rooiberg</w:t>
      </w:r>
      <w:proofErr w:type="spellEnd"/>
      <w:r w:rsidR="00B4434D">
        <w:t xml:space="preserve"> </w:t>
      </w:r>
      <w:r w:rsidR="009965FB">
        <w:t>are</w:t>
      </w:r>
      <w:r w:rsidR="00B4434D">
        <w:t xml:space="preserve"> smaller and</w:t>
      </w:r>
      <w:r w:rsidR="000C714D">
        <w:t xml:space="preserve"> have a canopy that is</w:t>
      </w:r>
      <w:r w:rsidR="00B4434D">
        <w:t xml:space="preserve"> less dense than </w:t>
      </w:r>
      <w:r w:rsidR="000C714D">
        <w:t xml:space="preserve">those </w:t>
      </w:r>
      <w:r w:rsidR="00B4434D">
        <w:t>in other sites</w:t>
      </w:r>
      <w:r w:rsidR="000C714D">
        <w:t xml:space="preserve">. This helps </w:t>
      </w:r>
      <w:r w:rsidR="003C6272">
        <w:t xml:space="preserve">explain the </w:t>
      </w:r>
      <w:r w:rsidR="00EB0090">
        <w:t xml:space="preserve">canopy cover </w:t>
      </w:r>
      <w:r w:rsidR="003C6272">
        <w:t>underestimation in this area.</w:t>
      </w:r>
      <w:r w:rsidR="00EB0090">
        <w:t xml:space="preserve">  </w:t>
      </w:r>
    </w:p>
    <w:p w14:paraId="4F5FB46A" w14:textId="77777777" w:rsidR="000C714D" w:rsidRDefault="000C714D" w:rsidP="004C0561">
      <w:pPr>
        <w:spacing w:line="360" w:lineRule="auto"/>
        <w:jc w:val="both"/>
      </w:pPr>
    </w:p>
    <w:p w14:paraId="6E31C969" w14:textId="352D15B1" w:rsidR="009965FB" w:rsidRDefault="00352265" w:rsidP="004C0561">
      <w:pPr>
        <w:spacing w:line="360" w:lineRule="auto"/>
        <w:jc w:val="both"/>
      </w:pPr>
      <w:r>
        <w:t>As an additional check on the classifier performance, canopy cover estimates were made for the field sites by a botanist</w:t>
      </w:r>
      <w:r w:rsidR="009965FB">
        <w:t xml:space="preserve"> with significant </w:t>
      </w:r>
      <w:r w:rsidR="000C714D">
        <w:t>knowledge of</w:t>
      </w:r>
      <w:r w:rsidR="009965FB">
        <w:t xml:space="preserve"> the Little Karoo</w:t>
      </w:r>
      <w:r>
        <w:t xml:space="preserve">.  This was done by visual inspection of the aerial images without knowledge of the field ground truth.  The MAE and SAE of the expert estimates were 17.50% and 20.98% respectively, which is regarded as further confirmation of the classifier’s usefulness.   </w:t>
      </w:r>
    </w:p>
    <w:p w14:paraId="0F529913" w14:textId="77777777" w:rsidR="007D6281" w:rsidRDefault="007D6281" w:rsidP="002C6EA7"/>
    <w:p w14:paraId="0FEEB1C3" w14:textId="77777777" w:rsidR="002E078F" w:rsidRDefault="00A63F64" w:rsidP="00A63F64">
      <w:pPr>
        <w:pStyle w:val="1Tablecaption"/>
        <w:keepNext/>
        <w:keepLines/>
      </w:pPr>
      <w:bookmarkStart w:id="1800" w:name="_Ref395169572"/>
      <w:bookmarkStart w:id="1801" w:name="_Toc418946218"/>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8</w:t>
      </w:r>
      <w:r>
        <w:fldChar w:fldCharType="end"/>
      </w:r>
      <w:bookmarkEnd w:id="1800"/>
      <w:r>
        <w:t xml:space="preserve">   Decision tree three class </w:t>
      </w:r>
      <w:r w:rsidR="00EC36A3">
        <w:t>confusion matrix</w:t>
      </w:r>
      <w:bookmarkEnd w:id="1801"/>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A63F64" w14:paraId="7687C2EA" w14:textId="77777777" w:rsidTr="00EC36A3">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32641EE" w14:textId="77777777" w:rsidR="00A63F64" w:rsidRPr="0088429A" w:rsidRDefault="00A63F64" w:rsidP="00EC36A3">
            <w:pPr>
              <w:spacing w:before="40" w:after="40" w:line="276" w:lineRule="auto"/>
              <w:rPr>
                <w:rFonts w:cs="Arial"/>
                <w:sz w:val="16"/>
                <w:szCs w:val="16"/>
              </w:rPr>
            </w:pPr>
          </w:p>
        </w:tc>
        <w:tc>
          <w:tcPr>
            <w:tcW w:w="1489" w:type="dxa"/>
          </w:tcPr>
          <w:p w14:paraId="7DBC3B39" w14:textId="77777777" w:rsidR="00A63F64" w:rsidRPr="0088429A" w:rsidRDefault="00A63F64" w:rsidP="00EC36A3">
            <w:pPr>
              <w:spacing w:before="40" w:after="40" w:line="276" w:lineRule="auto"/>
              <w:rPr>
                <w:rFonts w:cs="Arial"/>
                <w:sz w:val="16"/>
                <w:szCs w:val="16"/>
              </w:rPr>
            </w:pPr>
            <w:r w:rsidRPr="0088429A">
              <w:rPr>
                <w:rFonts w:cs="Arial"/>
                <w:sz w:val="16"/>
                <w:szCs w:val="16"/>
              </w:rPr>
              <w:t>Background</w:t>
            </w:r>
          </w:p>
        </w:tc>
        <w:tc>
          <w:tcPr>
            <w:tcW w:w="1489" w:type="dxa"/>
          </w:tcPr>
          <w:p w14:paraId="3938EBE6" w14:textId="77777777" w:rsidR="00A63F64" w:rsidRPr="0088429A" w:rsidRDefault="00A63F64" w:rsidP="00EC36A3">
            <w:pPr>
              <w:spacing w:before="40" w:after="40" w:line="276" w:lineRule="auto"/>
              <w:rPr>
                <w:rFonts w:cs="Arial"/>
                <w:sz w:val="16"/>
                <w:szCs w:val="16"/>
              </w:rPr>
            </w:pPr>
            <w:proofErr w:type="spellStart"/>
            <w:r w:rsidRPr="0088429A">
              <w:rPr>
                <w:rFonts w:cs="Arial"/>
                <w:sz w:val="16"/>
                <w:szCs w:val="16"/>
              </w:rPr>
              <w:t>Spekboom</w:t>
            </w:r>
            <w:proofErr w:type="spellEnd"/>
          </w:p>
        </w:tc>
        <w:tc>
          <w:tcPr>
            <w:tcW w:w="1489" w:type="dxa"/>
            <w:tcBorders>
              <w:right w:val="single" w:sz="12" w:space="0" w:color="000000" w:themeColor="text1"/>
            </w:tcBorders>
          </w:tcPr>
          <w:p w14:paraId="57BEA980" w14:textId="77777777" w:rsidR="00A63F64" w:rsidRPr="0088429A" w:rsidRDefault="00A63F64" w:rsidP="00EC36A3">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48797043" w14:textId="77777777" w:rsidR="00A63F64" w:rsidRPr="0088429A" w:rsidRDefault="00A63F64" w:rsidP="00EC36A3">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75D48F3B" w14:textId="77777777" w:rsidR="00A63F64" w:rsidRPr="00F274F6" w:rsidRDefault="00F274F6" w:rsidP="00CB62D1">
            <w:pPr>
              <w:spacing w:before="40" w:after="40" w:line="276" w:lineRule="auto"/>
              <w:rPr>
                <w:rFonts w:cs="Arial"/>
                <w:sz w:val="16"/>
                <w:szCs w:val="16"/>
                <w:vertAlign w:val="superscript"/>
              </w:rPr>
            </w:pPr>
            <w:r>
              <w:rPr>
                <w:rFonts w:cs="Arial"/>
                <w:sz w:val="16"/>
                <w:szCs w:val="16"/>
              </w:rPr>
              <w:t xml:space="preserve">PA </w:t>
            </w:r>
            <w:r w:rsidR="00EC36A3" w:rsidRPr="0088429A">
              <w:rPr>
                <w:rFonts w:cs="Arial"/>
                <w:sz w:val="16"/>
                <w:szCs w:val="16"/>
              </w:rPr>
              <w:t>(%)</w:t>
            </w:r>
            <w:r>
              <w:rPr>
                <w:rFonts w:cs="Arial"/>
                <w:sz w:val="16"/>
                <w:szCs w:val="16"/>
                <w:vertAlign w:val="superscript"/>
              </w:rPr>
              <w:t>a</w:t>
            </w:r>
          </w:p>
        </w:tc>
      </w:tr>
      <w:tr w:rsidR="00A63F64" w14:paraId="7C33C99A" w14:textId="77777777" w:rsidTr="00EC36A3">
        <w:trPr>
          <w:trHeight w:val="299"/>
        </w:trPr>
        <w:tc>
          <w:tcPr>
            <w:tcW w:w="1488" w:type="dxa"/>
          </w:tcPr>
          <w:p w14:paraId="514D8E3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Background</w:t>
            </w:r>
          </w:p>
        </w:tc>
        <w:tc>
          <w:tcPr>
            <w:tcW w:w="1489" w:type="dxa"/>
          </w:tcPr>
          <w:p w14:paraId="27556331" w14:textId="77777777" w:rsidR="00A63F64" w:rsidRPr="00A63F64" w:rsidRDefault="00A63F64" w:rsidP="00EC36A3">
            <w:pPr>
              <w:spacing w:before="40" w:after="40" w:line="276" w:lineRule="auto"/>
              <w:rPr>
                <w:rFonts w:cs="Arial"/>
                <w:sz w:val="16"/>
                <w:szCs w:val="16"/>
              </w:rPr>
            </w:pPr>
            <w:r w:rsidRPr="00A63F64">
              <w:rPr>
                <w:rFonts w:cs="Arial"/>
                <w:sz w:val="16"/>
                <w:szCs w:val="16"/>
              </w:rPr>
              <w:t>24773</w:t>
            </w:r>
          </w:p>
        </w:tc>
        <w:tc>
          <w:tcPr>
            <w:tcW w:w="1489" w:type="dxa"/>
          </w:tcPr>
          <w:p w14:paraId="11CB23C6" w14:textId="77777777" w:rsidR="00A63F64" w:rsidRPr="00A63F64" w:rsidRDefault="00A63F64" w:rsidP="00EC36A3">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92815A8" w14:textId="77777777" w:rsidR="00A63F64" w:rsidRPr="00A63F64" w:rsidRDefault="00A63F64" w:rsidP="00EC36A3">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51D3A6B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FB0C9A0" w14:textId="77777777" w:rsidR="00A63F64" w:rsidRPr="00A63F64" w:rsidRDefault="00A63F64" w:rsidP="00EC36A3">
            <w:pPr>
              <w:spacing w:before="40" w:after="40" w:line="276" w:lineRule="auto"/>
              <w:rPr>
                <w:rFonts w:cs="Arial"/>
                <w:sz w:val="16"/>
                <w:szCs w:val="16"/>
              </w:rPr>
            </w:pPr>
            <w:r w:rsidRPr="00A63F64">
              <w:rPr>
                <w:rFonts w:cs="Arial"/>
                <w:sz w:val="16"/>
                <w:szCs w:val="16"/>
              </w:rPr>
              <w:t>90.8</w:t>
            </w:r>
            <w:r w:rsidR="00EC36A3">
              <w:rPr>
                <w:rFonts w:cs="Arial"/>
                <w:sz w:val="16"/>
                <w:szCs w:val="16"/>
              </w:rPr>
              <w:t>8</w:t>
            </w:r>
          </w:p>
        </w:tc>
      </w:tr>
      <w:tr w:rsidR="00A63F64" w14:paraId="417DFC57" w14:textId="77777777" w:rsidTr="00EC36A3">
        <w:trPr>
          <w:trHeight w:val="284"/>
        </w:trPr>
        <w:tc>
          <w:tcPr>
            <w:tcW w:w="1488" w:type="dxa"/>
          </w:tcPr>
          <w:p w14:paraId="69CA07E9" w14:textId="77777777" w:rsidR="00A63F64" w:rsidRPr="00EC36A3" w:rsidRDefault="00EC36A3" w:rsidP="00EC36A3">
            <w:pPr>
              <w:spacing w:before="40" w:after="40" w:line="276" w:lineRule="auto"/>
              <w:rPr>
                <w:rFonts w:cs="Arial"/>
                <w:b/>
                <w:sz w:val="16"/>
                <w:szCs w:val="16"/>
              </w:rPr>
            </w:pPr>
            <w:proofErr w:type="spellStart"/>
            <w:r w:rsidRPr="00EC36A3">
              <w:rPr>
                <w:rFonts w:cs="Arial"/>
                <w:b/>
                <w:sz w:val="16"/>
                <w:szCs w:val="16"/>
              </w:rPr>
              <w:t>Spekboom</w:t>
            </w:r>
            <w:proofErr w:type="spellEnd"/>
          </w:p>
        </w:tc>
        <w:tc>
          <w:tcPr>
            <w:tcW w:w="1489" w:type="dxa"/>
          </w:tcPr>
          <w:p w14:paraId="069E764D" w14:textId="77777777" w:rsidR="00A63F64" w:rsidRPr="00A63F64" w:rsidRDefault="00A63F64" w:rsidP="00EC36A3">
            <w:pPr>
              <w:spacing w:before="40" w:after="40" w:line="276" w:lineRule="auto"/>
              <w:rPr>
                <w:rFonts w:cs="Arial"/>
                <w:sz w:val="16"/>
                <w:szCs w:val="16"/>
              </w:rPr>
            </w:pPr>
            <w:r w:rsidRPr="00A63F64">
              <w:rPr>
                <w:rFonts w:cs="Arial"/>
                <w:sz w:val="16"/>
                <w:szCs w:val="16"/>
              </w:rPr>
              <w:t>323</w:t>
            </w:r>
          </w:p>
        </w:tc>
        <w:tc>
          <w:tcPr>
            <w:tcW w:w="1489" w:type="dxa"/>
          </w:tcPr>
          <w:p w14:paraId="082D16BB" w14:textId="77777777" w:rsidR="00A63F64" w:rsidRPr="00A63F64" w:rsidRDefault="00A63F64" w:rsidP="00EC36A3">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44CDC499" w14:textId="77777777" w:rsidR="00A63F64" w:rsidRPr="00A63F64" w:rsidRDefault="00A63F64" w:rsidP="00EC36A3">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4FBF20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7081E012" w14:textId="77777777" w:rsidR="00A63F64" w:rsidRPr="00A63F64" w:rsidRDefault="00A63F64" w:rsidP="00EC36A3">
            <w:pPr>
              <w:spacing w:before="40" w:after="40" w:line="276" w:lineRule="auto"/>
              <w:rPr>
                <w:rFonts w:cs="Arial"/>
                <w:sz w:val="16"/>
                <w:szCs w:val="16"/>
              </w:rPr>
            </w:pPr>
            <w:r w:rsidRPr="00A63F64">
              <w:rPr>
                <w:rFonts w:cs="Arial"/>
                <w:sz w:val="16"/>
                <w:szCs w:val="16"/>
              </w:rPr>
              <w:t>94.53</w:t>
            </w:r>
          </w:p>
        </w:tc>
      </w:tr>
      <w:tr w:rsidR="00EC36A3" w14:paraId="42C160FC" w14:textId="77777777" w:rsidTr="00EC36A3">
        <w:trPr>
          <w:trHeight w:val="299"/>
        </w:trPr>
        <w:tc>
          <w:tcPr>
            <w:tcW w:w="1488" w:type="dxa"/>
            <w:tcBorders>
              <w:bottom w:val="single" w:sz="12" w:space="0" w:color="000000" w:themeColor="text1"/>
            </w:tcBorders>
          </w:tcPr>
          <w:p w14:paraId="19465B5E"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3B2BDCBF" w14:textId="77777777" w:rsidR="00A63F64" w:rsidRPr="00A63F64" w:rsidRDefault="00A63F64" w:rsidP="00EC36A3">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1CC05CB0" w14:textId="77777777" w:rsidR="00A63F64" w:rsidRPr="00A63F64" w:rsidRDefault="00A63F64" w:rsidP="00EC36A3">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1AB0827D" w14:textId="77777777" w:rsidR="00A63F64" w:rsidRPr="00A63F64" w:rsidRDefault="00A63F64" w:rsidP="00EC36A3">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008AB1E2" w14:textId="77777777" w:rsidR="00A63F64" w:rsidRPr="00A63F64" w:rsidRDefault="00A63F64" w:rsidP="00EC36A3">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3D6CE9E" w14:textId="77777777" w:rsidR="00A63F64" w:rsidRPr="00A63F64" w:rsidRDefault="00A63F64" w:rsidP="00EC36A3">
            <w:pPr>
              <w:spacing w:before="40" w:after="40" w:line="276" w:lineRule="auto"/>
              <w:rPr>
                <w:rFonts w:cs="Arial"/>
                <w:sz w:val="16"/>
                <w:szCs w:val="16"/>
              </w:rPr>
            </w:pPr>
            <w:r w:rsidRPr="00A63F64">
              <w:rPr>
                <w:rFonts w:cs="Arial"/>
                <w:sz w:val="16"/>
                <w:szCs w:val="16"/>
              </w:rPr>
              <w:t>86.0</w:t>
            </w:r>
            <w:r w:rsidR="00EC36A3">
              <w:rPr>
                <w:rFonts w:cs="Arial"/>
                <w:sz w:val="16"/>
                <w:szCs w:val="16"/>
              </w:rPr>
              <w:t>6</w:t>
            </w:r>
          </w:p>
        </w:tc>
      </w:tr>
      <w:tr w:rsidR="00EC36A3" w14:paraId="781617FA" w14:textId="77777777" w:rsidTr="00EC36A3">
        <w:trPr>
          <w:trHeight w:val="284"/>
        </w:trPr>
        <w:tc>
          <w:tcPr>
            <w:tcW w:w="1488" w:type="dxa"/>
            <w:tcBorders>
              <w:top w:val="single" w:sz="12" w:space="0" w:color="000000" w:themeColor="text1"/>
              <w:bottom w:val="single" w:sz="12" w:space="0" w:color="000000" w:themeColor="text1"/>
            </w:tcBorders>
          </w:tcPr>
          <w:p w14:paraId="0FB283D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E784584" w14:textId="77777777" w:rsidR="00A63F64" w:rsidRPr="00A63F64" w:rsidRDefault="00A63F64" w:rsidP="00EC36A3">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770FA933" w14:textId="77777777" w:rsidR="00A63F64" w:rsidRPr="00A63F64" w:rsidRDefault="00A63F64" w:rsidP="00EC36A3">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2EDAF7F9" w14:textId="77777777" w:rsidR="00A63F64" w:rsidRPr="00A63F64" w:rsidRDefault="00A63F64" w:rsidP="00EC36A3">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67DB68" w14:textId="77777777" w:rsidR="00A63F64" w:rsidRPr="00A63F64" w:rsidRDefault="00A63F64" w:rsidP="00EC36A3">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2858F75B" w14:textId="77777777" w:rsidR="00A63F64" w:rsidRPr="00A63F64" w:rsidRDefault="00A63F64" w:rsidP="00EC36A3">
            <w:pPr>
              <w:spacing w:before="40" w:after="40" w:line="276" w:lineRule="auto"/>
              <w:rPr>
                <w:rFonts w:cs="Arial"/>
                <w:sz w:val="16"/>
                <w:szCs w:val="16"/>
              </w:rPr>
            </w:pPr>
          </w:p>
        </w:tc>
      </w:tr>
      <w:tr w:rsidR="00A63F64" w14:paraId="64712A47" w14:textId="77777777" w:rsidTr="00EC36A3">
        <w:trPr>
          <w:trHeight w:val="299"/>
        </w:trPr>
        <w:tc>
          <w:tcPr>
            <w:tcW w:w="1488" w:type="dxa"/>
            <w:tcBorders>
              <w:top w:val="single" w:sz="12" w:space="0" w:color="000000" w:themeColor="text1"/>
            </w:tcBorders>
          </w:tcPr>
          <w:p w14:paraId="02A2BB53" w14:textId="77777777" w:rsidR="00A63F64" w:rsidRPr="00F274F6" w:rsidRDefault="00F274F6" w:rsidP="00CB62D1">
            <w:pPr>
              <w:spacing w:before="40" w:after="40" w:line="276" w:lineRule="auto"/>
              <w:rPr>
                <w:rFonts w:cs="Arial"/>
                <w:b/>
                <w:sz w:val="16"/>
                <w:szCs w:val="16"/>
                <w:vertAlign w:val="superscript"/>
              </w:rPr>
            </w:pPr>
            <w:r>
              <w:rPr>
                <w:rFonts w:cs="Arial"/>
                <w:b/>
                <w:sz w:val="16"/>
                <w:szCs w:val="16"/>
              </w:rPr>
              <w:t>CA</w:t>
            </w:r>
            <w:r w:rsidR="00EC36A3"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37F9090A" w14:textId="77777777" w:rsidR="00A63F64" w:rsidRPr="00A63F64" w:rsidRDefault="00A63F64" w:rsidP="00EC36A3">
            <w:pPr>
              <w:spacing w:before="40" w:after="40" w:line="276" w:lineRule="auto"/>
              <w:rPr>
                <w:rFonts w:cs="Arial"/>
                <w:sz w:val="16"/>
                <w:szCs w:val="16"/>
              </w:rPr>
            </w:pPr>
            <w:r w:rsidRPr="00A63F64">
              <w:rPr>
                <w:rFonts w:cs="Arial"/>
                <w:sz w:val="16"/>
                <w:szCs w:val="16"/>
              </w:rPr>
              <w:t>97.6</w:t>
            </w:r>
            <w:r w:rsidR="00EC36A3">
              <w:rPr>
                <w:rFonts w:cs="Arial"/>
                <w:sz w:val="16"/>
                <w:szCs w:val="16"/>
              </w:rPr>
              <w:t>6</w:t>
            </w:r>
          </w:p>
        </w:tc>
        <w:tc>
          <w:tcPr>
            <w:tcW w:w="1489" w:type="dxa"/>
            <w:tcBorders>
              <w:top w:val="single" w:sz="12" w:space="0" w:color="000000" w:themeColor="text1"/>
            </w:tcBorders>
          </w:tcPr>
          <w:p w14:paraId="67DC8CB7" w14:textId="77777777" w:rsidR="00A63F64" w:rsidRPr="00A63F64" w:rsidRDefault="00A63F64" w:rsidP="00EC36A3">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130F2F49" w14:textId="77777777" w:rsidR="00A63F64" w:rsidRPr="00A63F64" w:rsidRDefault="00A63F64" w:rsidP="00EC36A3">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4895BF16" w14:textId="77777777" w:rsidR="00A63F64" w:rsidRPr="00A63F64" w:rsidRDefault="00A63F64" w:rsidP="00EC36A3">
            <w:pPr>
              <w:spacing w:before="40" w:after="40" w:line="276" w:lineRule="auto"/>
              <w:rPr>
                <w:rFonts w:cs="Arial"/>
                <w:sz w:val="16"/>
                <w:szCs w:val="16"/>
              </w:rPr>
            </w:pPr>
          </w:p>
        </w:tc>
        <w:tc>
          <w:tcPr>
            <w:tcW w:w="1489" w:type="dxa"/>
            <w:tcBorders>
              <w:top w:val="single" w:sz="12" w:space="0" w:color="000000" w:themeColor="text1"/>
            </w:tcBorders>
          </w:tcPr>
          <w:p w14:paraId="33D09858" w14:textId="77777777" w:rsidR="00A63F64" w:rsidRPr="00A63F64" w:rsidRDefault="00A63F64" w:rsidP="00EC36A3">
            <w:pPr>
              <w:spacing w:before="40" w:after="40" w:line="276" w:lineRule="auto"/>
              <w:rPr>
                <w:rFonts w:cs="Arial"/>
                <w:sz w:val="16"/>
                <w:szCs w:val="16"/>
              </w:rPr>
            </w:pPr>
          </w:p>
        </w:tc>
      </w:tr>
      <w:tr w:rsidR="00A63F64" w14:paraId="07CF5A8A" w14:textId="77777777" w:rsidTr="00EC36A3">
        <w:trPr>
          <w:trHeight w:val="284"/>
        </w:trPr>
        <w:tc>
          <w:tcPr>
            <w:tcW w:w="1488" w:type="dxa"/>
          </w:tcPr>
          <w:p w14:paraId="646FDC7A" w14:textId="77777777" w:rsidR="00A63F64" w:rsidRPr="00EC36A3" w:rsidRDefault="00A63F64" w:rsidP="0053496F">
            <w:pPr>
              <w:spacing w:before="40" w:after="40" w:line="276" w:lineRule="auto"/>
              <w:rPr>
                <w:rFonts w:cs="Arial"/>
                <w:b/>
                <w:sz w:val="16"/>
                <w:szCs w:val="16"/>
              </w:rPr>
            </w:pPr>
            <w:r w:rsidRPr="00EC36A3">
              <w:rPr>
                <w:rFonts w:cs="Arial"/>
                <w:b/>
                <w:sz w:val="16"/>
                <w:szCs w:val="16"/>
              </w:rPr>
              <w:t>Kappa</w:t>
            </w:r>
          </w:p>
        </w:tc>
        <w:tc>
          <w:tcPr>
            <w:tcW w:w="1489" w:type="dxa"/>
          </w:tcPr>
          <w:p w14:paraId="326A29BC" w14:textId="77777777" w:rsidR="00A63F64" w:rsidRPr="00A63F64" w:rsidRDefault="00EC36A3" w:rsidP="00EC36A3">
            <w:pPr>
              <w:spacing w:before="40" w:after="40" w:line="276" w:lineRule="auto"/>
              <w:rPr>
                <w:rFonts w:cs="Arial"/>
                <w:sz w:val="16"/>
                <w:szCs w:val="16"/>
              </w:rPr>
            </w:pPr>
            <w:r>
              <w:rPr>
                <w:rFonts w:cs="Arial"/>
                <w:sz w:val="16"/>
                <w:szCs w:val="16"/>
              </w:rPr>
              <w:t>0.87</w:t>
            </w:r>
          </w:p>
        </w:tc>
        <w:tc>
          <w:tcPr>
            <w:tcW w:w="1489" w:type="dxa"/>
          </w:tcPr>
          <w:p w14:paraId="2DCFDCFA" w14:textId="77777777" w:rsidR="00A63F64" w:rsidRPr="00A63F64" w:rsidRDefault="00A63F64" w:rsidP="00EC36A3">
            <w:pPr>
              <w:spacing w:before="40" w:after="40" w:line="276" w:lineRule="auto"/>
              <w:rPr>
                <w:rFonts w:cs="Arial"/>
                <w:sz w:val="16"/>
                <w:szCs w:val="16"/>
              </w:rPr>
            </w:pPr>
          </w:p>
        </w:tc>
        <w:tc>
          <w:tcPr>
            <w:tcW w:w="1489" w:type="dxa"/>
          </w:tcPr>
          <w:p w14:paraId="1A5D27D5" w14:textId="77777777" w:rsidR="00A63F64" w:rsidRPr="00A63F64" w:rsidRDefault="00A63F64" w:rsidP="00EC36A3">
            <w:pPr>
              <w:spacing w:before="40" w:after="40" w:line="276" w:lineRule="auto"/>
              <w:rPr>
                <w:rFonts w:cs="Arial"/>
                <w:sz w:val="16"/>
                <w:szCs w:val="16"/>
              </w:rPr>
            </w:pPr>
          </w:p>
        </w:tc>
        <w:tc>
          <w:tcPr>
            <w:tcW w:w="1489" w:type="dxa"/>
          </w:tcPr>
          <w:p w14:paraId="02CDD506" w14:textId="77777777" w:rsidR="00A63F64" w:rsidRPr="00A63F64" w:rsidRDefault="00A63F64" w:rsidP="00EC36A3">
            <w:pPr>
              <w:spacing w:before="40" w:after="40" w:line="276" w:lineRule="auto"/>
              <w:rPr>
                <w:rFonts w:cs="Arial"/>
                <w:sz w:val="16"/>
                <w:szCs w:val="16"/>
              </w:rPr>
            </w:pPr>
          </w:p>
        </w:tc>
        <w:tc>
          <w:tcPr>
            <w:tcW w:w="1489" w:type="dxa"/>
          </w:tcPr>
          <w:p w14:paraId="2D71F4F6" w14:textId="77777777" w:rsidR="00A63F64" w:rsidRPr="00A63F64" w:rsidRDefault="00A63F64" w:rsidP="00EC36A3">
            <w:pPr>
              <w:spacing w:before="40" w:after="40" w:line="276" w:lineRule="auto"/>
              <w:rPr>
                <w:rFonts w:cs="Arial"/>
                <w:sz w:val="16"/>
                <w:szCs w:val="16"/>
              </w:rPr>
            </w:pPr>
          </w:p>
        </w:tc>
      </w:tr>
      <w:tr w:rsidR="00A63F64" w14:paraId="08ED5EDE" w14:textId="77777777" w:rsidTr="00EC36A3">
        <w:trPr>
          <w:trHeight w:val="284"/>
        </w:trPr>
        <w:tc>
          <w:tcPr>
            <w:tcW w:w="1488" w:type="dxa"/>
          </w:tcPr>
          <w:p w14:paraId="38D10A18" w14:textId="77777777" w:rsidR="00A63F64" w:rsidRPr="00EC36A3" w:rsidRDefault="00A63F64" w:rsidP="00EC36A3">
            <w:pPr>
              <w:spacing w:before="40" w:after="40" w:line="276" w:lineRule="auto"/>
              <w:rPr>
                <w:rFonts w:cs="Arial"/>
                <w:b/>
                <w:sz w:val="16"/>
                <w:szCs w:val="16"/>
              </w:rPr>
            </w:pPr>
            <w:r w:rsidRPr="00EC36A3">
              <w:rPr>
                <w:rFonts w:cs="Arial"/>
                <w:b/>
                <w:sz w:val="16"/>
                <w:szCs w:val="16"/>
              </w:rPr>
              <w:t xml:space="preserve">Overall </w:t>
            </w:r>
            <w:r w:rsidR="00EC36A3">
              <w:rPr>
                <w:rFonts w:cs="Arial"/>
                <w:b/>
                <w:sz w:val="16"/>
                <w:szCs w:val="16"/>
              </w:rPr>
              <w:t>Error</w:t>
            </w:r>
            <w:r w:rsidR="00EC36A3" w:rsidRPr="00EC36A3">
              <w:rPr>
                <w:rFonts w:cs="Arial"/>
                <w:b/>
                <w:sz w:val="16"/>
                <w:szCs w:val="16"/>
              </w:rPr>
              <w:t xml:space="preserve"> (%)</w:t>
            </w:r>
          </w:p>
        </w:tc>
        <w:tc>
          <w:tcPr>
            <w:tcW w:w="1489" w:type="dxa"/>
          </w:tcPr>
          <w:p w14:paraId="467D09C5" w14:textId="77777777" w:rsidR="00A63F64" w:rsidRPr="00A63F64" w:rsidRDefault="00A63F64" w:rsidP="00EC36A3">
            <w:pPr>
              <w:spacing w:before="40" w:after="40" w:line="276" w:lineRule="auto"/>
              <w:rPr>
                <w:rFonts w:cs="Arial"/>
                <w:sz w:val="16"/>
                <w:szCs w:val="16"/>
              </w:rPr>
            </w:pPr>
            <w:r w:rsidRPr="00A63F64">
              <w:rPr>
                <w:rFonts w:cs="Arial"/>
                <w:sz w:val="16"/>
                <w:szCs w:val="16"/>
              </w:rPr>
              <w:t>9.51</w:t>
            </w:r>
          </w:p>
        </w:tc>
        <w:tc>
          <w:tcPr>
            <w:tcW w:w="1489" w:type="dxa"/>
          </w:tcPr>
          <w:p w14:paraId="45EC963E" w14:textId="77777777" w:rsidR="00A63F64" w:rsidRPr="00A63F64" w:rsidRDefault="00A63F64" w:rsidP="00EC36A3">
            <w:pPr>
              <w:spacing w:before="40" w:after="40" w:line="276" w:lineRule="auto"/>
              <w:rPr>
                <w:rFonts w:cs="Arial"/>
                <w:sz w:val="16"/>
                <w:szCs w:val="16"/>
              </w:rPr>
            </w:pPr>
          </w:p>
        </w:tc>
        <w:tc>
          <w:tcPr>
            <w:tcW w:w="1489" w:type="dxa"/>
          </w:tcPr>
          <w:p w14:paraId="204CB3E6" w14:textId="77777777" w:rsidR="00A63F64" w:rsidRPr="00A63F64" w:rsidRDefault="00A63F64" w:rsidP="00EC36A3">
            <w:pPr>
              <w:spacing w:before="40" w:after="40" w:line="276" w:lineRule="auto"/>
              <w:rPr>
                <w:rFonts w:cs="Arial"/>
                <w:sz w:val="16"/>
                <w:szCs w:val="16"/>
              </w:rPr>
            </w:pPr>
          </w:p>
        </w:tc>
        <w:tc>
          <w:tcPr>
            <w:tcW w:w="1489" w:type="dxa"/>
          </w:tcPr>
          <w:p w14:paraId="399E3D32" w14:textId="77777777" w:rsidR="00A63F64" w:rsidRPr="00A63F64" w:rsidRDefault="00A63F64" w:rsidP="00EC36A3">
            <w:pPr>
              <w:spacing w:before="40" w:after="40" w:line="276" w:lineRule="auto"/>
              <w:rPr>
                <w:rFonts w:cs="Arial"/>
                <w:sz w:val="16"/>
                <w:szCs w:val="16"/>
              </w:rPr>
            </w:pPr>
          </w:p>
        </w:tc>
        <w:tc>
          <w:tcPr>
            <w:tcW w:w="1489" w:type="dxa"/>
          </w:tcPr>
          <w:p w14:paraId="069E7B50" w14:textId="77777777" w:rsidR="00A63F64" w:rsidRPr="00A63F64" w:rsidRDefault="00A63F64" w:rsidP="00EC36A3">
            <w:pPr>
              <w:spacing w:before="40" w:after="40" w:line="276" w:lineRule="auto"/>
              <w:rPr>
                <w:rFonts w:cs="Arial"/>
                <w:sz w:val="16"/>
                <w:szCs w:val="16"/>
              </w:rPr>
            </w:pPr>
          </w:p>
        </w:tc>
      </w:tr>
    </w:tbl>
    <w:p w14:paraId="155D23F9" w14:textId="77777777" w:rsidR="00A63F64" w:rsidRDefault="00F274F6" w:rsidP="00A63F64">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4B359C02" w14:textId="77777777" w:rsidR="007A555F" w:rsidRDefault="007A555F" w:rsidP="00A63F64">
      <w:pPr>
        <w:spacing w:line="360" w:lineRule="auto"/>
        <w:jc w:val="both"/>
        <w:rPr>
          <w:rFonts w:ascii="Arial" w:hAnsi="Arial" w:cs="Arial"/>
          <w:sz w:val="16"/>
          <w:szCs w:val="16"/>
        </w:rPr>
      </w:pPr>
    </w:p>
    <w:p w14:paraId="0E831779" w14:textId="77777777" w:rsidR="00EC36A3" w:rsidRDefault="00EC36A3" w:rsidP="00EC36A3">
      <w:pPr>
        <w:pStyle w:val="1Tablecaption"/>
        <w:keepNext/>
        <w:keepLines/>
      </w:pPr>
      <w:bookmarkStart w:id="1802" w:name="_Ref395169574"/>
      <w:bookmarkStart w:id="1803" w:name="_Toc418946219"/>
      <w:r>
        <w:lastRenderedPageBreak/>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9</w:t>
      </w:r>
      <w:r>
        <w:fldChar w:fldCharType="end"/>
      </w:r>
      <w:bookmarkEnd w:id="1802"/>
      <w:r>
        <w:t xml:space="preserve">   Decision tree two class confusion matrix</w:t>
      </w:r>
      <w:bookmarkEnd w:id="1803"/>
    </w:p>
    <w:tbl>
      <w:tblPr>
        <w:tblStyle w:val="MyThesisTable"/>
        <w:tblW w:w="0" w:type="auto"/>
        <w:tblLook w:val="04A0" w:firstRow="1" w:lastRow="0" w:firstColumn="1" w:lastColumn="0" w:noHBand="0" w:noVBand="1"/>
      </w:tblPr>
      <w:tblGrid>
        <w:gridCol w:w="1488"/>
        <w:gridCol w:w="1489"/>
        <w:gridCol w:w="1489"/>
        <w:gridCol w:w="1489"/>
        <w:gridCol w:w="1489"/>
      </w:tblGrid>
      <w:tr w:rsidR="00EC36A3" w14:paraId="3473BAC8" w14:textId="77777777" w:rsidTr="00E47F94">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28420A" w14:textId="77777777" w:rsidR="00EC36A3" w:rsidRPr="0088429A" w:rsidRDefault="00EC36A3" w:rsidP="00E47F94">
            <w:pPr>
              <w:spacing w:before="40" w:after="40" w:line="276" w:lineRule="auto"/>
              <w:rPr>
                <w:rFonts w:cs="Arial"/>
                <w:sz w:val="16"/>
                <w:szCs w:val="16"/>
              </w:rPr>
            </w:pPr>
          </w:p>
        </w:tc>
        <w:tc>
          <w:tcPr>
            <w:tcW w:w="1489" w:type="dxa"/>
          </w:tcPr>
          <w:p w14:paraId="617A659A" w14:textId="77777777" w:rsidR="00EC36A3" w:rsidRPr="0088429A" w:rsidRDefault="00EC36A3" w:rsidP="00E47F94">
            <w:pPr>
              <w:spacing w:before="40" w:after="40" w:line="276" w:lineRule="auto"/>
              <w:rPr>
                <w:rFonts w:cs="Arial"/>
                <w:sz w:val="16"/>
                <w:szCs w:val="16"/>
              </w:rPr>
            </w:pPr>
            <w:r w:rsidRPr="0088429A">
              <w:rPr>
                <w:rFonts w:cs="Arial"/>
                <w:sz w:val="16"/>
                <w:szCs w:val="16"/>
              </w:rPr>
              <w:t>Background</w:t>
            </w:r>
          </w:p>
        </w:tc>
        <w:tc>
          <w:tcPr>
            <w:tcW w:w="1489" w:type="dxa"/>
          </w:tcPr>
          <w:p w14:paraId="2F98BB55" w14:textId="77777777" w:rsidR="00EC36A3" w:rsidRPr="0088429A" w:rsidRDefault="00EC36A3" w:rsidP="00E47F94">
            <w:pPr>
              <w:spacing w:before="40" w:after="40" w:line="276" w:lineRule="auto"/>
              <w:rPr>
                <w:rFonts w:cs="Arial"/>
                <w:sz w:val="16"/>
                <w:szCs w:val="16"/>
              </w:rPr>
            </w:pPr>
            <w:proofErr w:type="spellStart"/>
            <w:r w:rsidRPr="0088429A">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1157856C" w14:textId="77777777" w:rsidR="00EC36A3" w:rsidRPr="0088429A" w:rsidRDefault="00EC36A3" w:rsidP="00E47F94">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65A63608" w14:textId="77777777" w:rsidR="00EC36A3" w:rsidRPr="0088429A" w:rsidRDefault="00F274F6" w:rsidP="00E47F94">
            <w:pPr>
              <w:spacing w:before="40" w:after="40" w:line="276" w:lineRule="auto"/>
              <w:rPr>
                <w:rFonts w:cs="Arial"/>
                <w:sz w:val="16"/>
                <w:szCs w:val="16"/>
              </w:rPr>
            </w:pPr>
            <w:r>
              <w:rPr>
                <w:rFonts w:cs="Arial"/>
                <w:sz w:val="16"/>
                <w:szCs w:val="16"/>
              </w:rPr>
              <w:t>PA</w:t>
            </w:r>
            <w:r w:rsidR="00EC36A3" w:rsidRPr="0088429A">
              <w:rPr>
                <w:rFonts w:cs="Arial"/>
                <w:sz w:val="16"/>
                <w:szCs w:val="16"/>
              </w:rPr>
              <w:t xml:space="preserve"> (%)</w:t>
            </w:r>
            <w:r>
              <w:rPr>
                <w:rFonts w:cs="Arial"/>
                <w:b w:val="0"/>
                <w:sz w:val="16"/>
                <w:szCs w:val="16"/>
                <w:vertAlign w:val="superscript"/>
              </w:rPr>
              <w:t>a</w:t>
            </w:r>
          </w:p>
        </w:tc>
      </w:tr>
      <w:tr w:rsidR="00E4346F" w14:paraId="126D85F4" w14:textId="77777777" w:rsidTr="00E47F94">
        <w:trPr>
          <w:trHeight w:val="299"/>
        </w:trPr>
        <w:tc>
          <w:tcPr>
            <w:tcW w:w="1488" w:type="dxa"/>
          </w:tcPr>
          <w:p w14:paraId="56D15762" w14:textId="77777777" w:rsidR="00E4346F" w:rsidRPr="00EC36A3" w:rsidRDefault="00E4346F" w:rsidP="00E4346F">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38122471" w14:textId="77777777" w:rsidR="00E4346F" w:rsidRPr="00E4346F" w:rsidRDefault="00E4346F" w:rsidP="00E4346F">
            <w:pPr>
              <w:rPr>
                <w:sz w:val="16"/>
                <w:szCs w:val="16"/>
              </w:rPr>
            </w:pPr>
            <w:r w:rsidRPr="00E4346F">
              <w:rPr>
                <w:sz w:val="16"/>
                <w:szCs w:val="16"/>
              </w:rPr>
              <w:t>30103</w:t>
            </w:r>
          </w:p>
        </w:tc>
        <w:tc>
          <w:tcPr>
            <w:tcW w:w="1489" w:type="dxa"/>
            <w:vAlign w:val="top"/>
          </w:tcPr>
          <w:p w14:paraId="2B0CD4B9" w14:textId="77777777" w:rsidR="00E4346F" w:rsidRPr="00E4346F" w:rsidRDefault="00E4346F" w:rsidP="00E4346F">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6499699" w14:textId="77777777" w:rsidR="00E4346F" w:rsidRPr="00E4346F" w:rsidRDefault="00E4346F" w:rsidP="00E4346F">
            <w:pPr>
              <w:rPr>
                <w:sz w:val="16"/>
                <w:szCs w:val="16"/>
              </w:rPr>
            </w:pPr>
            <w:r w:rsidRPr="00E4346F">
              <w:rPr>
                <w:sz w:val="16"/>
                <w:szCs w:val="16"/>
              </w:rPr>
              <w:t>30617</w:t>
            </w:r>
          </w:p>
        </w:tc>
        <w:tc>
          <w:tcPr>
            <w:tcW w:w="1489" w:type="dxa"/>
            <w:tcBorders>
              <w:left w:val="single" w:sz="12" w:space="0" w:color="000000" w:themeColor="text1"/>
            </w:tcBorders>
            <w:vAlign w:val="top"/>
          </w:tcPr>
          <w:p w14:paraId="702339CE" w14:textId="77777777" w:rsidR="00E4346F" w:rsidRPr="00E4346F" w:rsidRDefault="00E4346F" w:rsidP="00E4346F">
            <w:pPr>
              <w:rPr>
                <w:sz w:val="16"/>
                <w:szCs w:val="16"/>
              </w:rPr>
            </w:pPr>
            <w:r w:rsidRPr="00E4346F">
              <w:rPr>
                <w:sz w:val="16"/>
                <w:szCs w:val="16"/>
              </w:rPr>
              <w:t>98.32</w:t>
            </w:r>
          </w:p>
        </w:tc>
      </w:tr>
      <w:tr w:rsidR="00E4346F" w14:paraId="4729C317" w14:textId="77777777" w:rsidTr="00E47F94">
        <w:trPr>
          <w:trHeight w:val="284"/>
        </w:trPr>
        <w:tc>
          <w:tcPr>
            <w:tcW w:w="1488" w:type="dxa"/>
          </w:tcPr>
          <w:p w14:paraId="0EB8ADB2" w14:textId="77777777" w:rsidR="00E4346F" w:rsidRPr="00EC36A3" w:rsidRDefault="00E4346F" w:rsidP="00E4346F">
            <w:pPr>
              <w:spacing w:before="40" w:after="40" w:line="276" w:lineRule="auto"/>
              <w:rPr>
                <w:rFonts w:cs="Arial"/>
                <w:b/>
                <w:sz w:val="16"/>
                <w:szCs w:val="16"/>
              </w:rPr>
            </w:pPr>
            <w:proofErr w:type="spellStart"/>
            <w:r w:rsidRPr="00EC36A3">
              <w:rPr>
                <w:rFonts w:cs="Arial"/>
                <w:b/>
                <w:sz w:val="16"/>
                <w:szCs w:val="16"/>
              </w:rPr>
              <w:t>Spekboom</w:t>
            </w:r>
            <w:proofErr w:type="spellEnd"/>
          </w:p>
        </w:tc>
        <w:tc>
          <w:tcPr>
            <w:tcW w:w="1489" w:type="dxa"/>
            <w:vAlign w:val="top"/>
          </w:tcPr>
          <w:p w14:paraId="5DEC4726" w14:textId="77777777" w:rsidR="00E4346F" w:rsidRPr="00E4346F" w:rsidRDefault="00E4346F" w:rsidP="00E4346F">
            <w:pPr>
              <w:rPr>
                <w:sz w:val="16"/>
                <w:szCs w:val="16"/>
              </w:rPr>
            </w:pPr>
            <w:r w:rsidRPr="00E4346F">
              <w:rPr>
                <w:sz w:val="16"/>
                <w:szCs w:val="16"/>
              </w:rPr>
              <w:t>1491</w:t>
            </w:r>
          </w:p>
        </w:tc>
        <w:tc>
          <w:tcPr>
            <w:tcW w:w="1489" w:type="dxa"/>
            <w:vAlign w:val="top"/>
          </w:tcPr>
          <w:p w14:paraId="4C727391" w14:textId="77777777" w:rsidR="00E4346F" w:rsidRPr="00E4346F" w:rsidRDefault="00E4346F" w:rsidP="00E4346F">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5DC857B1" w14:textId="77777777" w:rsidR="00E4346F" w:rsidRPr="00E4346F" w:rsidRDefault="00E4346F" w:rsidP="00E4346F">
            <w:pPr>
              <w:rPr>
                <w:sz w:val="16"/>
                <w:szCs w:val="16"/>
              </w:rPr>
            </w:pPr>
            <w:r w:rsidRPr="00E4346F">
              <w:rPr>
                <w:sz w:val="16"/>
                <w:szCs w:val="16"/>
              </w:rPr>
              <w:t>27260</w:t>
            </w:r>
          </w:p>
        </w:tc>
        <w:tc>
          <w:tcPr>
            <w:tcW w:w="1489" w:type="dxa"/>
            <w:tcBorders>
              <w:left w:val="single" w:sz="12" w:space="0" w:color="000000" w:themeColor="text1"/>
            </w:tcBorders>
            <w:vAlign w:val="top"/>
          </w:tcPr>
          <w:p w14:paraId="69D90F38" w14:textId="77777777" w:rsidR="00E4346F" w:rsidRPr="00E4346F" w:rsidRDefault="00E4346F" w:rsidP="00E4346F">
            <w:pPr>
              <w:rPr>
                <w:sz w:val="16"/>
                <w:szCs w:val="16"/>
              </w:rPr>
            </w:pPr>
            <w:r w:rsidRPr="00E4346F">
              <w:rPr>
                <w:sz w:val="16"/>
                <w:szCs w:val="16"/>
              </w:rPr>
              <w:t>94.53</w:t>
            </w:r>
          </w:p>
        </w:tc>
      </w:tr>
      <w:tr w:rsidR="00E4346F" w14:paraId="68A5EAC0" w14:textId="77777777" w:rsidTr="00E47F94">
        <w:trPr>
          <w:trHeight w:val="284"/>
        </w:trPr>
        <w:tc>
          <w:tcPr>
            <w:tcW w:w="1488" w:type="dxa"/>
            <w:tcBorders>
              <w:top w:val="single" w:sz="12" w:space="0" w:color="000000" w:themeColor="text1"/>
              <w:bottom w:val="single" w:sz="12" w:space="0" w:color="000000" w:themeColor="text1"/>
            </w:tcBorders>
          </w:tcPr>
          <w:p w14:paraId="282E2AD7" w14:textId="77777777" w:rsidR="00E4346F" w:rsidRPr="00EC36A3" w:rsidRDefault="00E4346F" w:rsidP="00E4346F">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0E2E39A6" w14:textId="77777777" w:rsidR="00E4346F" w:rsidRPr="00E4346F" w:rsidRDefault="00E4346F" w:rsidP="00E4346F">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1E6649FB" w14:textId="77777777" w:rsidR="00E4346F" w:rsidRPr="00E4346F" w:rsidRDefault="00E4346F" w:rsidP="00E4346F">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5530F042" w14:textId="77777777" w:rsidR="00E4346F" w:rsidRPr="00E4346F" w:rsidRDefault="00E4346F" w:rsidP="00E4346F">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517DF828" w14:textId="77777777" w:rsidR="00E4346F" w:rsidRPr="00E4346F" w:rsidRDefault="00E4346F" w:rsidP="00E4346F">
            <w:pPr>
              <w:rPr>
                <w:sz w:val="16"/>
                <w:szCs w:val="16"/>
              </w:rPr>
            </w:pPr>
          </w:p>
        </w:tc>
      </w:tr>
      <w:tr w:rsidR="00E4346F" w14:paraId="3D9B65F0" w14:textId="77777777" w:rsidTr="00E47F94">
        <w:trPr>
          <w:trHeight w:val="299"/>
        </w:trPr>
        <w:tc>
          <w:tcPr>
            <w:tcW w:w="1488" w:type="dxa"/>
            <w:tcBorders>
              <w:top w:val="single" w:sz="12" w:space="0" w:color="000000" w:themeColor="text1"/>
            </w:tcBorders>
          </w:tcPr>
          <w:p w14:paraId="402BA7E2" w14:textId="77777777" w:rsidR="00E4346F" w:rsidRPr="00EC36A3" w:rsidRDefault="00F274F6" w:rsidP="00F274F6">
            <w:pPr>
              <w:spacing w:before="40" w:after="40" w:line="276" w:lineRule="auto"/>
              <w:rPr>
                <w:rFonts w:cs="Arial"/>
                <w:b/>
                <w:sz w:val="16"/>
                <w:szCs w:val="16"/>
              </w:rPr>
            </w:pPr>
            <w:r>
              <w:rPr>
                <w:rFonts w:cs="Arial"/>
                <w:b/>
                <w:sz w:val="16"/>
                <w:szCs w:val="16"/>
              </w:rPr>
              <w:t>CA</w:t>
            </w:r>
            <w:r w:rsidR="00E4346F"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65D464A9" w14:textId="77777777" w:rsidR="00E4346F" w:rsidRPr="00E4346F" w:rsidRDefault="00E4346F" w:rsidP="00E4346F">
            <w:pPr>
              <w:rPr>
                <w:sz w:val="16"/>
                <w:szCs w:val="16"/>
              </w:rPr>
            </w:pPr>
            <w:r w:rsidRPr="00E4346F">
              <w:rPr>
                <w:sz w:val="16"/>
                <w:szCs w:val="16"/>
              </w:rPr>
              <w:t>95.28</w:t>
            </w:r>
          </w:p>
        </w:tc>
        <w:tc>
          <w:tcPr>
            <w:tcW w:w="1489" w:type="dxa"/>
            <w:tcBorders>
              <w:top w:val="single" w:sz="12" w:space="0" w:color="000000" w:themeColor="text1"/>
            </w:tcBorders>
            <w:vAlign w:val="top"/>
          </w:tcPr>
          <w:p w14:paraId="2026A640" w14:textId="77777777" w:rsidR="00E4346F" w:rsidRPr="00E4346F" w:rsidRDefault="00E4346F" w:rsidP="00E4346F">
            <w:pPr>
              <w:rPr>
                <w:sz w:val="16"/>
                <w:szCs w:val="16"/>
              </w:rPr>
            </w:pPr>
            <w:r w:rsidRPr="00E4346F">
              <w:rPr>
                <w:sz w:val="16"/>
                <w:szCs w:val="16"/>
              </w:rPr>
              <w:t>98.04</w:t>
            </w:r>
          </w:p>
        </w:tc>
        <w:tc>
          <w:tcPr>
            <w:tcW w:w="1489" w:type="dxa"/>
            <w:tcBorders>
              <w:top w:val="single" w:sz="12" w:space="0" w:color="000000" w:themeColor="text1"/>
            </w:tcBorders>
            <w:vAlign w:val="top"/>
          </w:tcPr>
          <w:p w14:paraId="05C4AC96" w14:textId="77777777" w:rsidR="00E4346F" w:rsidRPr="00E4346F" w:rsidRDefault="00E4346F" w:rsidP="00E4346F">
            <w:pPr>
              <w:rPr>
                <w:sz w:val="16"/>
                <w:szCs w:val="16"/>
              </w:rPr>
            </w:pPr>
          </w:p>
        </w:tc>
        <w:tc>
          <w:tcPr>
            <w:tcW w:w="1489" w:type="dxa"/>
            <w:tcBorders>
              <w:top w:val="single" w:sz="12" w:space="0" w:color="000000" w:themeColor="text1"/>
            </w:tcBorders>
            <w:vAlign w:val="top"/>
          </w:tcPr>
          <w:p w14:paraId="651DA6F8" w14:textId="77777777" w:rsidR="00E4346F" w:rsidRPr="00E4346F" w:rsidRDefault="00E4346F" w:rsidP="00E4346F">
            <w:pPr>
              <w:rPr>
                <w:sz w:val="16"/>
                <w:szCs w:val="16"/>
              </w:rPr>
            </w:pPr>
          </w:p>
        </w:tc>
      </w:tr>
      <w:tr w:rsidR="00E4346F" w14:paraId="465FA1E6" w14:textId="77777777" w:rsidTr="00E47F94">
        <w:trPr>
          <w:trHeight w:val="284"/>
        </w:trPr>
        <w:tc>
          <w:tcPr>
            <w:tcW w:w="1488" w:type="dxa"/>
          </w:tcPr>
          <w:p w14:paraId="0DA28CF8" w14:textId="77777777" w:rsidR="00E4346F" w:rsidRPr="00EC36A3" w:rsidRDefault="00E4346F" w:rsidP="00E4346F">
            <w:pPr>
              <w:spacing w:before="40" w:after="40" w:line="276" w:lineRule="auto"/>
              <w:rPr>
                <w:rFonts w:cs="Arial"/>
                <w:b/>
                <w:sz w:val="16"/>
                <w:szCs w:val="16"/>
              </w:rPr>
            </w:pPr>
            <w:r w:rsidRPr="00EC36A3">
              <w:rPr>
                <w:rFonts w:cs="Arial"/>
                <w:b/>
                <w:sz w:val="16"/>
                <w:szCs w:val="16"/>
              </w:rPr>
              <w:t>Kappa</w:t>
            </w:r>
          </w:p>
        </w:tc>
        <w:tc>
          <w:tcPr>
            <w:tcW w:w="1489" w:type="dxa"/>
            <w:vAlign w:val="top"/>
          </w:tcPr>
          <w:p w14:paraId="3006C556" w14:textId="77777777" w:rsidR="00E4346F" w:rsidRPr="00E4346F" w:rsidRDefault="00E4346F" w:rsidP="00E4346F">
            <w:pPr>
              <w:rPr>
                <w:sz w:val="16"/>
                <w:szCs w:val="16"/>
              </w:rPr>
            </w:pPr>
            <w:r w:rsidRPr="00E4346F">
              <w:rPr>
                <w:sz w:val="16"/>
                <w:szCs w:val="16"/>
              </w:rPr>
              <w:t>0.93</w:t>
            </w:r>
          </w:p>
        </w:tc>
        <w:tc>
          <w:tcPr>
            <w:tcW w:w="1489" w:type="dxa"/>
            <w:vAlign w:val="top"/>
          </w:tcPr>
          <w:p w14:paraId="0ECD3369" w14:textId="77777777" w:rsidR="00E4346F" w:rsidRPr="00E4346F" w:rsidRDefault="00E4346F" w:rsidP="00E4346F">
            <w:pPr>
              <w:rPr>
                <w:sz w:val="16"/>
                <w:szCs w:val="16"/>
              </w:rPr>
            </w:pPr>
          </w:p>
        </w:tc>
        <w:tc>
          <w:tcPr>
            <w:tcW w:w="1489" w:type="dxa"/>
            <w:vAlign w:val="top"/>
          </w:tcPr>
          <w:p w14:paraId="7139FB57" w14:textId="77777777" w:rsidR="00E4346F" w:rsidRPr="00E4346F" w:rsidRDefault="00E4346F" w:rsidP="00E4346F">
            <w:pPr>
              <w:rPr>
                <w:sz w:val="16"/>
                <w:szCs w:val="16"/>
              </w:rPr>
            </w:pPr>
          </w:p>
        </w:tc>
        <w:tc>
          <w:tcPr>
            <w:tcW w:w="1489" w:type="dxa"/>
            <w:vAlign w:val="top"/>
          </w:tcPr>
          <w:p w14:paraId="586C1B49" w14:textId="77777777" w:rsidR="00E4346F" w:rsidRPr="00E4346F" w:rsidRDefault="00E4346F" w:rsidP="00E4346F">
            <w:pPr>
              <w:rPr>
                <w:sz w:val="16"/>
                <w:szCs w:val="16"/>
              </w:rPr>
            </w:pPr>
          </w:p>
        </w:tc>
      </w:tr>
      <w:tr w:rsidR="00E4346F" w14:paraId="605A27C5" w14:textId="77777777" w:rsidTr="00E47F94">
        <w:trPr>
          <w:trHeight w:val="284"/>
        </w:trPr>
        <w:tc>
          <w:tcPr>
            <w:tcW w:w="1488" w:type="dxa"/>
          </w:tcPr>
          <w:p w14:paraId="5DD2E159" w14:textId="77777777" w:rsidR="00E4346F" w:rsidRPr="00EC36A3" w:rsidRDefault="00E4346F" w:rsidP="00E4346F">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7E1C09A4" w14:textId="77777777" w:rsidR="00E4346F" w:rsidRPr="00E4346F" w:rsidRDefault="00E4346F" w:rsidP="00E4346F">
            <w:pPr>
              <w:rPr>
                <w:sz w:val="16"/>
                <w:szCs w:val="16"/>
              </w:rPr>
            </w:pPr>
            <w:r w:rsidRPr="00E4346F">
              <w:rPr>
                <w:sz w:val="16"/>
                <w:szCs w:val="16"/>
              </w:rPr>
              <w:t>3.57</w:t>
            </w:r>
          </w:p>
        </w:tc>
        <w:tc>
          <w:tcPr>
            <w:tcW w:w="1489" w:type="dxa"/>
            <w:vAlign w:val="top"/>
          </w:tcPr>
          <w:p w14:paraId="14AAD184" w14:textId="77777777" w:rsidR="00E4346F" w:rsidRPr="00E4346F" w:rsidRDefault="00E4346F" w:rsidP="00E4346F">
            <w:pPr>
              <w:rPr>
                <w:sz w:val="16"/>
                <w:szCs w:val="16"/>
              </w:rPr>
            </w:pPr>
          </w:p>
        </w:tc>
        <w:tc>
          <w:tcPr>
            <w:tcW w:w="1489" w:type="dxa"/>
            <w:vAlign w:val="top"/>
          </w:tcPr>
          <w:p w14:paraId="78346F05" w14:textId="77777777" w:rsidR="00E4346F" w:rsidRPr="00E4346F" w:rsidRDefault="00E4346F" w:rsidP="00E4346F">
            <w:pPr>
              <w:rPr>
                <w:sz w:val="16"/>
                <w:szCs w:val="16"/>
              </w:rPr>
            </w:pPr>
          </w:p>
        </w:tc>
        <w:tc>
          <w:tcPr>
            <w:tcW w:w="1489" w:type="dxa"/>
            <w:vAlign w:val="top"/>
          </w:tcPr>
          <w:p w14:paraId="0E940A41" w14:textId="77777777" w:rsidR="00E4346F" w:rsidRPr="00E4346F" w:rsidRDefault="00E4346F" w:rsidP="00E4346F">
            <w:pPr>
              <w:rPr>
                <w:sz w:val="16"/>
                <w:szCs w:val="16"/>
              </w:rPr>
            </w:pPr>
          </w:p>
        </w:tc>
      </w:tr>
    </w:tbl>
    <w:p w14:paraId="7DB48754" w14:textId="77777777" w:rsidR="00EC36A3" w:rsidRDefault="00F274F6" w:rsidP="00EC36A3">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541F2E07" w14:textId="77777777" w:rsidR="007A555F" w:rsidRDefault="007A555F" w:rsidP="00EC36A3">
      <w:pPr>
        <w:spacing w:line="360" w:lineRule="auto"/>
        <w:jc w:val="both"/>
      </w:pPr>
    </w:p>
    <w:p w14:paraId="75150B16" w14:textId="77777777" w:rsidR="00A63F64" w:rsidRDefault="00A63F64" w:rsidP="00A63F64">
      <w:pPr>
        <w:pStyle w:val="1Tablecaption"/>
        <w:keepNext/>
        <w:keepLines/>
      </w:pPr>
      <w:bookmarkStart w:id="1804" w:name="_Ref395175360"/>
      <w:bookmarkStart w:id="1805" w:name="_Toc418946220"/>
      <w:r>
        <w:t xml:space="preserve">Table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Table \* ARABIC \s 1 </w:instrText>
      </w:r>
      <w:r>
        <w:fldChar w:fldCharType="separate"/>
      </w:r>
      <w:r w:rsidR="007701D5">
        <w:rPr>
          <w:noProof/>
        </w:rPr>
        <w:t>10</w:t>
      </w:r>
      <w:r>
        <w:fldChar w:fldCharType="end"/>
      </w:r>
      <w:bookmarkEnd w:id="1804"/>
      <w:r>
        <w:t xml:space="preserve">   Decision Tree </w:t>
      </w:r>
      <w:r w:rsidR="00CB62D1">
        <w:t xml:space="preserve">field </w:t>
      </w:r>
      <w:r>
        <w:t>canopy cover estimates</w:t>
      </w:r>
      <w:bookmarkEnd w:id="1805"/>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A63F64" w:rsidRPr="00AB1F17" w14:paraId="1BB98247" w14:textId="77777777" w:rsidTr="0052100A">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43573730" w14:textId="77777777" w:rsidR="00A63F64" w:rsidRPr="00AB1F17" w:rsidRDefault="00A63F64" w:rsidP="00A63F64">
            <w:pPr>
              <w:rPr>
                <w:rFonts w:cs="Arial"/>
                <w:sz w:val="16"/>
                <w:szCs w:val="16"/>
              </w:rPr>
            </w:pPr>
            <w:r w:rsidRPr="00AB1F17">
              <w:rPr>
                <w:rFonts w:cs="Arial"/>
                <w:sz w:val="16"/>
                <w:szCs w:val="16"/>
              </w:rPr>
              <w:t>Area</w:t>
            </w:r>
          </w:p>
        </w:tc>
        <w:tc>
          <w:tcPr>
            <w:tcW w:w="678" w:type="dxa"/>
          </w:tcPr>
          <w:p w14:paraId="03ED115F" w14:textId="77777777" w:rsidR="00A63F64" w:rsidRPr="00AB1F17" w:rsidRDefault="00A63F64" w:rsidP="00A63F64">
            <w:pPr>
              <w:rPr>
                <w:rFonts w:cs="Arial"/>
                <w:sz w:val="16"/>
                <w:szCs w:val="16"/>
              </w:rPr>
            </w:pPr>
            <w:r>
              <w:rPr>
                <w:rFonts w:cs="Arial"/>
                <w:sz w:val="16"/>
                <w:szCs w:val="16"/>
              </w:rPr>
              <w:t>Num.</w:t>
            </w:r>
          </w:p>
        </w:tc>
        <w:tc>
          <w:tcPr>
            <w:tcW w:w="1582" w:type="dxa"/>
          </w:tcPr>
          <w:p w14:paraId="38C01053" w14:textId="77777777" w:rsidR="00A63F64" w:rsidRPr="00AB1F17" w:rsidRDefault="00A63F64" w:rsidP="0052100A">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3B3F1D70" w14:textId="77777777" w:rsidR="00A63F64" w:rsidRPr="00AB1F17" w:rsidRDefault="00A63F64" w:rsidP="0052100A">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c>
          <w:tcPr>
            <w:tcW w:w="1469" w:type="dxa"/>
          </w:tcPr>
          <w:p w14:paraId="7F5930FE" w14:textId="77777777" w:rsidR="00A63F64" w:rsidRPr="00AB1F17" w:rsidRDefault="00A63F64" w:rsidP="0052100A">
            <w:pPr>
              <w:jc w:val="center"/>
              <w:rPr>
                <w:rFonts w:cs="Arial"/>
                <w:sz w:val="16"/>
                <w:szCs w:val="16"/>
              </w:rPr>
            </w:pPr>
            <w:r>
              <w:rPr>
                <w:rFonts w:cs="Arial"/>
                <w:sz w:val="16"/>
                <w:szCs w:val="16"/>
              </w:rPr>
              <w:t>Expert</w:t>
            </w:r>
            <w:r w:rsidRPr="00AB1F17">
              <w:rPr>
                <w:rFonts w:cs="Arial"/>
                <w:sz w:val="16"/>
                <w:szCs w:val="16"/>
              </w:rPr>
              <w:t xml:space="preserve"> </w:t>
            </w:r>
            <w:r>
              <w:rPr>
                <w:rFonts w:cs="Arial"/>
                <w:sz w:val="16"/>
                <w:szCs w:val="16"/>
              </w:rPr>
              <w:t>(%)</w:t>
            </w:r>
          </w:p>
        </w:tc>
      </w:tr>
      <w:tr w:rsidR="00A63F64" w:rsidRPr="00AB1F17" w14:paraId="630DFAC5" w14:textId="77777777" w:rsidTr="0052100A">
        <w:trPr>
          <w:trHeight w:val="340"/>
        </w:trPr>
        <w:tc>
          <w:tcPr>
            <w:tcW w:w="1356" w:type="dxa"/>
          </w:tcPr>
          <w:p w14:paraId="36C796F7" w14:textId="77777777" w:rsidR="00A63F64" w:rsidRPr="00AB1F17" w:rsidRDefault="00A63F64" w:rsidP="00A63F64">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
          <w:p w14:paraId="21F74BE9" w14:textId="77777777" w:rsidR="00A63F64" w:rsidRPr="00AB1F17" w:rsidRDefault="00A63F64" w:rsidP="00A63F64">
            <w:pPr>
              <w:rPr>
                <w:rFonts w:cs="Arial"/>
                <w:sz w:val="16"/>
                <w:szCs w:val="16"/>
              </w:rPr>
            </w:pPr>
            <w:r>
              <w:rPr>
                <w:rFonts w:cs="Arial"/>
                <w:sz w:val="16"/>
                <w:szCs w:val="16"/>
              </w:rPr>
              <w:t>1</w:t>
            </w:r>
          </w:p>
        </w:tc>
        <w:tc>
          <w:tcPr>
            <w:tcW w:w="1582" w:type="dxa"/>
          </w:tcPr>
          <w:p w14:paraId="2727FCB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Pr>
          <w:p w14:paraId="4417C95C" w14:textId="77777777" w:rsidR="00A63F64" w:rsidRPr="00AB1F17" w:rsidRDefault="00A63F64" w:rsidP="0052100A">
            <w:pPr>
              <w:jc w:val="right"/>
              <w:rPr>
                <w:rFonts w:cs="Arial"/>
                <w:sz w:val="16"/>
                <w:szCs w:val="16"/>
              </w:rPr>
            </w:pPr>
            <w:r w:rsidRPr="00AB1F17">
              <w:rPr>
                <w:rFonts w:cs="Arial"/>
                <w:sz w:val="16"/>
                <w:szCs w:val="16"/>
              </w:rPr>
              <w:t>0.07</w:t>
            </w:r>
          </w:p>
        </w:tc>
        <w:tc>
          <w:tcPr>
            <w:tcW w:w="1469" w:type="dxa"/>
          </w:tcPr>
          <w:p w14:paraId="5F949B12" w14:textId="77777777" w:rsidR="00A63F64" w:rsidRPr="00AB1F17" w:rsidRDefault="00A63F64" w:rsidP="0052100A">
            <w:pPr>
              <w:jc w:val="right"/>
              <w:rPr>
                <w:rFonts w:cs="Arial"/>
                <w:sz w:val="16"/>
                <w:szCs w:val="16"/>
              </w:rPr>
            </w:pPr>
            <w:r w:rsidRPr="00AB1F17">
              <w:rPr>
                <w:rFonts w:cs="Arial"/>
                <w:sz w:val="16"/>
                <w:szCs w:val="16"/>
              </w:rPr>
              <w:t>1.50</w:t>
            </w:r>
          </w:p>
        </w:tc>
      </w:tr>
      <w:tr w:rsidR="00A63F64" w:rsidRPr="00AB1F17" w14:paraId="52C7C56F" w14:textId="77777777" w:rsidTr="0052100A">
        <w:trPr>
          <w:trHeight w:val="340"/>
        </w:trPr>
        <w:tc>
          <w:tcPr>
            <w:tcW w:w="1356" w:type="dxa"/>
          </w:tcPr>
          <w:p w14:paraId="2A5A53B9" w14:textId="77777777" w:rsidR="00A63F64" w:rsidRPr="00AB1F17" w:rsidRDefault="00A63F64" w:rsidP="00A63F64">
            <w:pPr>
              <w:rPr>
                <w:rFonts w:cs="Arial"/>
                <w:sz w:val="16"/>
                <w:szCs w:val="16"/>
              </w:rPr>
            </w:pPr>
          </w:p>
        </w:tc>
        <w:tc>
          <w:tcPr>
            <w:tcW w:w="678" w:type="dxa"/>
          </w:tcPr>
          <w:p w14:paraId="664AB938" w14:textId="77777777" w:rsidR="00A63F64" w:rsidRPr="00AB1F17" w:rsidRDefault="00A63F64" w:rsidP="00A63F64">
            <w:pPr>
              <w:rPr>
                <w:rFonts w:cs="Arial"/>
                <w:sz w:val="16"/>
                <w:szCs w:val="16"/>
              </w:rPr>
            </w:pPr>
            <w:r>
              <w:rPr>
                <w:rFonts w:cs="Arial"/>
                <w:sz w:val="16"/>
                <w:szCs w:val="16"/>
              </w:rPr>
              <w:t>2</w:t>
            </w:r>
          </w:p>
        </w:tc>
        <w:tc>
          <w:tcPr>
            <w:tcW w:w="1582" w:type="dxa"/>
          </w:tcPr>
          <w:p w14:paraId="5BB09174" w14:textId="77777777" w:rsidR="00A63F64" w:rsidRPr="00AB1F17" w:rsidRDefault="00A63F64" w:rsidP="0052100A">
            <w:pPr>
              <w:jc w:val="right"/>
              <w:rPr>
                <w:rFonts w:cs="Arial"/>
                <w:sz w:val="16"/>
                <w:szCs w:val="16"/>
              </w:rPr>
            </w:pPr>
            <w:r w:rsidRPr="00AB1F17">
              <w:rPr>
                <w:rFonts w:cs="Arial"/>
                <w:sz w:val="16"/>
                <w:szCs w:val="16"/>
              </w:rPr>
              <w:t>4.00</w:t>
            </w:r>
          </w:p>
        </w:tc>
        <w:tc>
          <w:tcPr>
            <w:tcW w:w="1469" w:type="dxa"/>
          </w:tcPr>
          <w:p w14:paraId="1FC8EF80" w14:textId="77777777" w:rsidR="00A63F64" w:rsidRPr="00AB1F17" w:rsidRDefault="00A63F64" w:rsidP="0052100A">
            <w:pPr>
              <w:jc w:val="right"/>
              <w:rPr>
                <w:rFonts w:cs="Arial"/>
                <w:sz w:val="16"/>
                <w:szCs w:val="16"/>
              </w:rPr>
            </w:pPr>
            <w:r w:rsidRPr="00AB1F17">
              <w:rPr>
                <w:rFonts w:cs="Arial"/>
                <w:sz w:val="16"/>
                <w:szCs w:val="16"/>
              </w:rPr>
              <w:t>0.47</w:t>
            </w:r>
          </w:p>
        </w:tc>
        <w:tc>
          <w:tcPr>
            <w:tcW w:w="1469" w:type="dxa"/>
          </w:tcPr>
          <w:p w14:paraId="7A98CB9A" w14:textId="77777777" w:rsidR="00A63F64" w:rsidRPr="00AB1F17" w:rsidRDefault="00A63F64" w:rsidP="0052100A">
            <w:pPr>
              <w:jc w:val="right"/>
              <w:rPr>
                <w:rFonts w:cs="Arial"/>
                <w:sz w:val="16"/>
                <w:szCs w:val="16"/>
              </w:rPr>
            </w:pPr>
            <w:r w:rsidRPr="00AB1F17">
              <w:rPr>
                <w:rFonts w:cs="Arial"/>
                <w:sz w:val="16"/>
                <w:szCs w:val="16"/>
              </w:rPr>
              <w:t>11.00</w:t>
            </w:r>
          </w:p>
        </w:tc>
      </w:tr>
      <w:tr w:rsidR="00A63F64" w:rsidRPr="00AB1F17" w14:paraId="1BCE2AB2" w14:textId="77777777" w:rsidTr="0052100A">
        <w:trPr>
          <w:trHeight w:val="340"/>
        </w:trPr>
        <w:tc>
          <w:tcPr>
            <w:tcW w:w="1356" w:type="dxa"/>
          </w:tcPr>
          <w:p w14:paraId="54EE2224" w14:textId="77777777" w:rsidR="00A63F64" w:rsidRPr="00AB1F17" w:rsidRDefault="00A63F64" w:rsidP="00A63F64">
            <w:pPr>
              <w:rPr>
                <w:rFonts w:cs="Arial"/>
                <w:sz w:val="16"/>
                <w:szCs w:val="16"/>
              </w:rPr>
            </w:pPr>
          </w:p>
        </w:tc>
        <w:tc>
          <w:tcPr>
            <w:tcW w:w="678" w:type="dxa"/>
          </w:tcPr>
          <w:p w14:paraId="4EA0B1B8" w14:textId="77777777" w:rsidR="00A63F64" w:rsidRPr="00AB1F17" w:rsidRDefault="00A63F64" w:rsidP="00A63F64">
            <w:pPr>
              <w:rPr>
                <w:rFonts w:cs="Arial"/>
                <w:sz w:val="16"/>
                <w:szCs w:val="16"/>
              </w:rPr>
            </w:pPr>
            <w:r>
              <w:rPr>
                <w:rFonts w:cs="Arial"/>
                <w:sz w:val="16"/>
                <w:szCs w:val="16"/>
              </w:rPr>
              <w:t>3</w:t>
            </w:r>
          </w:p>
        </w:tc>
        <w:tc>
          <w:tcPr>
            <w:tcW w:w="1582" w:type="dxa"/>
          </w:tcPr>
          <w:p w14:paraId="05CEB63D" w14:textId="77777777" w:rsidR="00A63F64" w:rsidRPr="00AB1F17" w:rsidRDefault="00A63F64" w:rsidP="0052100A">
            <w:pPr>
              <w:jc w:val="right"/>
              <w:rPr>
                <w:rFonts w:cs="Arial"/>
                <w:sz w:val="16"/>
                <w:szCs w:val="16"/>
              </w:rPr>
            </w:pPr>
            <w:r w:rsidRPr="00AB1F17">
              <w:rPr>
                <w:rFonts w:cs="Arial"/>
                <w:sz w:val="16"/>
                <w:szCs w:val="16"/>
              </w:rPr>
              <w:t>10.00</w:t>
            </w:r>
          </w:p>
        </w:tc>
        <w:tc>
          <w:tcPr>
            <w:tcW w:w="1469" w:type="dxa"/>
          </w:tcPr>
          <w:p w14:paraId="66320631" w14:textId="77777777" w:rsidR="00A63F64" w:rsidRPr="00AB1F17" w:rsidRDefault="00A63F64" w:rsidP="0052100A">
            <w:pPr>
              <w:jc w:val="right"/>
              <w:rPr>
                <w:rFonts w:cs="Arial"/>
                <w:sz w:val="16"/>
                <w:szCs w:val="16"/>
              </w:rPr>
            </w:pPr>
            <w:r w:rsidRPr="00AB1F17">
              <w:rPr>
                <w:rFonts w:cs="Arial"/>
                <w:sz w:val="16"/>
                <w:szCs w:val="16"/>
              </w:rPr>
              <w:t>8.21</w:t>
            </w:r>
          </w:p>
        </w:tc>
        <w:tc>
          <w:tcPr>
            <w:tcW w:w="1469" w:type="dxa"/>
          </w:tcPr>
          <w:p w14:paraId="2824834F"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5954042" w14:textId="77777777" w:rsidTr="0052100A">
        <w:trPr>
          <w:trHeight w:val="340"/>
        </w:trPr>
        <w:tc>
          <w:tcPr>
            <w:tcW w:w="1356" w:type="dxa"/>
            <w:tcBorders>
              <w:bottom w:val="single" w:sz="12" w:space="0" w:color="000000" w:themeColor="text1"/>
            </w:tcBorders>
          </w:tcPr>
          <w:p w14:paraId="4F489C98"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2FAC5A52"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0211D33C" w14:textId="77777777" w:rsidR="00A63F64" w:rsidRPr="00AB1F17" w:rsidRDefault="00A63F64" w:rsidP="0052100A">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0E1574D" w14:textId="77777777" w:rsidR="00A63F64" w:rsidRPr="00AB1F17" w:rsidRDefault="00A63F64" w:rsidP="0052100A">
            <w:pPr>
              <w:jc w:val="right"/>
              <w:rPr>
                <w:rFonts w:cs="Arial"/>
                <w:sz w:val="16"/>
                <w:szCs w:val="16"/>
              </w:rPr>
            </w:pPr>
            <w:r w:rsidRPr="00AB1F17">
              <w:rPr>
                <w:rFonts w:cs="Arial"/>
                <w:sz w:val="16"/>
                <w:szCs w:val="16"/>
              </w:rPr>
              <w:t>17.44</w:t>
            </w:r>
          </w:p>
        </w:tc>
        <w:tc>
          <w:tcPr>
            <w:tcW w:w="1469" w:type="dxa"/>
            <w:tcBorders>
              <w:bottom w:val="single" w:sz="12" w:space="0" w:color="000000" w:themeColor="text1"/>
            </w:tcBorders>
          </w:tcPr>
          <w:p w14:paraId="5FDEE8C9"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B5CA741" w14:textId="77777777" w:rsidTr="0052100A">
        <w:trPr>
          <w:trHeight w:val="414"/>
        </w:trPr>
        <w:tc>
          <w:tcPr>
            <w:tcW w:w="1356" w:type="dxa"/>
            <w:tcBorders>
              <w:top w:val="single" w:sz="12" w:space="0" w:color="000000" w:themeColor="text1"/>
              <w:bottom w:val="nil"/>
            </w:tcBorders>
          </w:tcPr>
          <w:p w14:paraId="49CED128" w14:textId="77777777" w:rsidR="00A63F64" w:rsidRPr="00AB1F17" w:rsidRDefault="00A63F64" w:rsidP="00A63F64">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
          <w:p w14:paraId="1E3AD9AE" w14:textId="77777777" w:rsidR="00A63F64" w:rsidRPr="00AB1F17" w:rsidRDefault="00A63F64" w:rsidP="00A63F64">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52BD9C23" w14:textId="77777777" w:rsidR="00A63F64" w:rsidRPr="00AB1F17" w:rsidRDefault="00A63F64" w:rsidP="0052100A">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4F1BBFD5" w14:textId="77777777" w:rsidR="00A63F64" w:rsidRPr="00AB1F17" w:rsidRDefault="00A63F64" w:rsidP="0052100A">
            <w:pPr>
              <w:jc w:val="right"/>
              <w:rPr>
                <w:rFonts w:cs="Arial"/>
                <w:sz w:val="16"/>
                <w:szCs w:val="16"/>
              </w:rPr>
            </w:pPr>
            <w:r w:rsidRPr="00AB1F17">
              <w:rPr>
                <w:rFonts w:cs="Arial"/>
                <w:sz w:val="16"/>
                <w:szCs w:val="16"/>
              </w:rPr>
              <w:t>7.21</w:t>
            </w:r>
          </w:p>
        </w:tc>
        <w:tc>
          <w:tcPr>
            <w:tcW w:w="1469" w:type="dxa"/>
            <w:tcBorders>
              <w:top w:val="single" w:sz="12" w:space="0" w:color="000000" w:themeColor="text1"/>
              <w:bottom w:val="nil"/>
            </w:tcBorders>
          </w:tcPr>
          <w:p w14:paraId="769B3567"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3C3FCAC2" w14:textId="77777777" w:rsidTr="0052100A">
        <w:trPr>
          <w:trHeight w:val="340"/>
        </w:trPr>
        <w:tc>
          <w:tcPr>
            <w:tcW w:w="1356" w:type="dxa"/>
            <w:tcBorders>
              <w:top w:val="nil"/>
            </w:tcBorders>
          </w:tcPr>
          <w:p w14:paraId="6C8945BF" w14:textId="77777777" w:rsidR="00A63F64" w:rsidRPr="00AB1F17" w:rsidRDefault="00A63F64" w:rsidP="00A63F64">
            <w:pPr>
              <w:rPr>
                <w:rFonts w:cs="Arial"/>
                <w:sz w:val="16"/>
                <w:szCs w:val="16"/>
              </w:rPr>
            </w:pPr>
          </w:p>
        </w:tc>
        <w:tc>
          <w:tcPr>
            <w:tcW w:w="678" w:type="dxa"/>
            <w:tcBorders>
              <w:top w:val="nil"/>
            </w:tcBorders>
          </w:tcPr>
          <w:p w14:paraId="6945A81F" w14:textId="77777777" w:rsidR="00A63F64" w:rsidRPr="00AB1F17" w:rsidRDefault="00A63F64" w:rsidP="00A63F64">
            <w:pPr>
              <w:rPr>
                <w:rFonts w:cs="Arial"/>
                <w:sz w:val="16"/>
                <w:szCs w:val="16"/>
              </w:rPr>
            </w:pPr>
            <w:r>
              <w:rPr>
                <w:rFonts w:cs="Arial"/>
                <w:sz w:val="16"/>
                <w:szCs w:val="16"/>
              </w:rPr>
              <w:t>1b</w:t>
            </w:r>
          </w:p>
        </w:tc>
        <w:tc>
          <w:tcPr>
            <w:tcW w:w="1582" w:type="dxa"/>
            <w:tcBorders>
              <w:top w:val="nil"/>
            </w:tcBorders>
          </w:tcPr>
          <w:p w14:paraId="304F914B"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nil"/>
            </w:tcBorders>
          </w:tcPr>
          <w:p w14:paraId="7785B087" w14:textId="77777777" w:rsidR="00A63F64" w:rsidRPr="00AB1F17" w:rsidRDefault="00A63F64" w:rsidP="0052100A">
            <w:pPr>
              <w:jc w:val="right"/>
              <w:rPr>
                <w:rFonts w:cs="Arial"/>
                <w:sz w:val="16"/>
                <w:szCs w:val="16"/>
              </w:rPr>
            </w:pPr>
            <w:r w:rsidRPr="00AB1F17">
              <w:rPr>
                <w:rFonts w:cs="Arial"/>
                <w:sz w:val="16"/>
                <w:szCs w:val="16"/>
              </w:rPr>
              <w:t>31.37</w:t>
            </w:r>
          </w:p>
        </w:tc>
        <w:tc>
          <w:tcPr>
            <w:tcW w:w="1469" w:type="dxa"/>
            <w:tcBorders>
              <w:top w:val="nil"/>
            </w:tcBorders>
          </w:tcPr>
          <w:p w14:paraId="5ED2136B" w14:textId="77777777" w:rsidR="00A63F64" w:rsidRPr="00AB1F17" w:rsidRDefault="00A63F64" w:rsidP="0052100A">
            <w:pPr>
              <w:jc w:val="right"/>
              <w:rPr>
                <w:rFonts w:cs="Arial"/>
                <w:sz w:val="16"/>
                <w:szCs w:val="16"/>
              </w:rPr>
            </w:pPr>
            <w:r w:rsidRPr="00AB1F17">
              <w:rPr>
                <w:rFonts w:cs="Arial"/>
                <w:sz w:val="16"/>
                <w:szCs w:val="16"/>
              </w:rPr>
              <w:t>52.50</w:t>
            </w:r>
          </w:p>
        </w:tc>
      </w:tr>
      <w:tr w:rsidR="00A63F64" w:rsidRPr="00AB1F17" w14:paraId="73EE6D75" w14:textId="77777777" w:rsidTr="0052100A">
        <w:trPr>
          <w:trHeight w:val="340"/>
        </w:trPr>
        <w:tc>
          <w:tcPr>
            <w:tcW w:w="1356" w:type="dxa"/>
          </w:tcPr>
          <w:p w14:paraId="76525AFA" w14:textId="77777777" w:rsidR="00A63F64" w:rsidRPr="00AB1F17" w:rsidRDefault="00A63F64" w:rsidP="00A63F64">
            <w:pPr>
              <w:rPr>
                <w:rFonts w:cs="Arial"/>
                <w:sz w:val="16"/>
                <w:szCs w:val="16"/>
              </w:rPr>
            </w:pPr>
          </w:p>
        </w:tc>
        <w:tc>
          <w:tcPr>
            <w:tcW w:w="678" w:type="dxa"/>
          </w:tcPr>
          <w:p w14:paraId="5079153E" w14:textId="77777777" w:rsidR="00A63F64" w:rsidRPr="00AB1F17" w:rsidRDefault="00A63F64" w:rsidP="00A63F64">
            <w:pPr>
              <w:rPr>
                <w:rFonts w:cs="Arial"/>
                <w:sz w:val="16"/>
                <w:szCs w:val="16"/>
              </w:rPr>
            </w:pPr>
            <w:r>
              <w:rPr>
                <w:rFonts w:cs="Arial"/>
                <w:sz w:val="16"/>
                <w:szCs w:val="16"/>
              </w:rPr>
              <w:t>2</w:t>
            </w:r>
          </w:p>
        </w:tc>
        <w:tc>
          <w:tcPr>
            <w:tcW w:w="1582" w:type="dxa"/>
          </w:tcPr>
          <w:p w14:paraId="5030BF11" w14:textId="77777777" w:rsidR="00A63F64" w:rsidRPr="00AB1F17" w:rsidRDefault="00A63F64" w:rsidP="0052100A">
            <w:pPr>
              <w:jc w:val="right"/>
              <w:rPr>
                <w:rFonts w:cs="Arial"/>
                <w:sz w:val="16"/>
                <w:szCs w:val="16"/>
              </w:rPr>
            </w:pPr>
            <w:r w:rsidRPr="00AB1F17">
              <w:rPr>
                <w:rFonts w:cs="Arial"/>
                <w:sz w:val="16"/>
                <w:szCs w:val="16"/>
              </w:rPr>
              <w:t>70.00</w:t>
            </w:r>
          </w:p>
        </w:tc>
        <w:tc>
          <w:tcPr>
            <w:tcW w:w="1469" w:type="dxa"/>
          </w:tcPr>
          <w:p w14:paraId="791EDD51" w14:textId="77777777" w:rsidR="00A63F64" w:rsidRPr="00AB1F17" w:rsidRDefault="00A63F64" w:rsidP="0052100A">
            <w:pPr>
              <w:jc w:val="right"/>
              <w:rPr>
                <w:rFonts w:cs="Arial"/>
                <w:sz w:val="16"/>
                <w:szCs w:val="16"/>
              </w:rPr>
            </w:pPr>
            <w:r w:rsidRPr="00AB1F17">
              <w:rPr>
                <w:rFonts w:cs="Arial"/>
                <w:sz w:val="16"/>
                <w:szCs w:val="16"/>
              </w:rPr>
              <w:t>67.38</w:t>
            </w:r>
          </w:p>
        </w:tc>
        <w:tc>
          <w:tcPr>
            <w:tcW w:w="1469" w:type="dxa"/>
          </w:tcPr>
          <w:p w14:paraId="301D6D14"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7D2934F" w14:textId="77777777" w:rsidTr="0052100A">
        <w:trPr>
          <w:trHeight w:val="340"/>
        </w:trPr>
        <w:tc>
          <w:tcPr>
            <w:tcW w:w="1356" w:type="dxa"/>
          </w:tcPr>
          <w:p w14:paraId="1CEA0F80" w14:textId="77777777" w:rsidR="00A63F64" w:rsidRPr="00AB1F17" w:rsidRDefault="00A63F64" w:rsidP="00A63F64">
            <w:pPr>
              <w:rPr>
                <w:rFonts w:cs="Arial"/>
                <w:sz w:val="16"/>
                <w:szCs w:val="16"/>
              </w:rPr>
            </w:pPr>
          </w:p>
        </w:tc>
        <w:tc>
          <w:tcPr>
            <w:tcW w:w="678" w:type="dxa"/>
          </w:tcPr>
          <w:p w14:paraId="5A616DDA" w14:textId="77777777" w:rsidR="00A63F64" w:rsidRPr="00AB1F17" w:rsidRDefault="00A63F64" w:rsidP="00A63F64">
            <w:pPr>
              <w:rPr>
                <w:rFonts w:cs="Arial"/>
                <w:sz w:val="16"/>
                <w:szCs w:val="16"/>
              </w:rPr>
            </w:pPr>
            <w:r>
              <w:rPr>
                <w:rFonts w:cs="Arial"/>
                <w:sz w:val="16"/>
                <w:szCs w:val="16"/>
              </w:rPr>
              <w:t>3</w:t>
            </w:r>
          </w:p>
        </w:tc>
        <w:tc>
          <w:tcPr>
            <w:tcW w:w="1582" w:type="dxa"/>
          </w:tcPr>
          <w:p w14:paraId="66C0218E" w14:textId="77777777" w:rsidR="00A63F64" w:rsidRPr="00AB1F17" w:rsidRDefault="00A63F64" w:rsidP="0052100A">
            <w:pPr>
              <w:jc w:val="right"/>
              <w:rPr>
                <w:rFonts w:cs="Arial"/>
                <w:sz w:val="16"/>
                <w:szCs w:val="16"/>
              </w:rPr>
            </w:pPr>
            <w:r w:rsidRPr="00AB1F17">
              <w:rPr>
                <w:rFonts w:cs="Arial"/>
                <w:sz w:val="16"/>
                <w:szCs w:val="16"/>
              </w:rPr>
              <w:t>85.00</w:t>
            </w:r>
          </w:p>
        </w:tc>
        <w:tc>
          <w:tcPr>
            <w:tcW w:w="1469" w:type="dxa"/>
          </w:tcPr>
          <w:p w14:paraId="73D42ADC" w14:textId="77777777" w:rsidR="00A63F64" w:rsidRPr="00AB1F17" w:rsidRDefault="00A63F64" w:rsidP="0052100A">
            <w:pPr>
              <w:jc w:val="right"/>
              <w:rPr>
                <w:rFonts w:cs="Arial"/>
                <w:sz w:val="16"/>
                <w:szCs w:val="16"/>
              </w:rPr>
            </w:pPr>
            <w:r w:rsidRPr="00AB1F17">
              <w:rPr>
                <w:rFonts w:cs="Arial"/>
                <w:sz w:val="16"/>
                <w:szCs w:val="16"/>
              </w:rPr>
              <w:t>73.12</w:t>
            </w:r>
          </w:p>
        </w:tc>
        <w:tc>
          <w:tcPr>
            <w:tcW w:w="1469" w:type="dxa"/>
          </w:tcPr>
          <w:p w14:paraId="2D7D37CE" w14:textId="77777777" w:rsidR="00A63F64" w:rsidRPr="00AB1F17" w:rsidRDefault="00A63F64" w:rsidP="0052100A">
            <w:pPr>
              <w:jc w:val="right"/>
              <w:rPr>
                <w:rFonts w:cs="Arial"/>
                <w:sz w:val="16"/>
                <w:szCs w:val="16"/>
              </w:rPr>
            </w:pPr>
            <w:r w:rsidRPr="00AB1F17">
              <w:rPr>
                <w:rFonts w:cs="Arial"/>
                <w:sz w:val="16"/>
                <w:szCs w:val="16"/>
              </w:rPr>
              <w:t>90.00</w:t>
            </w:r>
          </w:p>
        </w:tc>
      </w:tr>
      <w:tr w:rsidR="00A63F64" w:rsidRPr="00AB1F17" w14:paraId="533FE16A" w14:textId="77777777" w:rsidTr="0052100A">
        <w:trPr>
          <w:trHeight w:val="340"/>
        </w:trPr>
        <w:tc>
          <w:tcPr>
            <w:tcW w:w="1356" w:type="dxa"/>
          </w:tcPr>
          <w:p w14:paraId="2469FD64" w14:textId="77777777" w:rsidR="00A63F64" w:rsidRPr="00AB1F17" w:rsidRDefault="00A63F64" w:rsidP="00A63F64">
            <w:pPr>
              <w:rPr>
                <w:rFonts w:cs="Arial"/>
                <w:sz w:val="16"/>
                <w:szCs w:val="16"/>
              </w:rPr>
            </w:pPr>
          </w:p>
        </w:tc>
        <w:tc>
          <w:tcPr>
            <w:tcW w:w="678" w:type="dxa"/>
          </w:tcPr>
          <w:p w14:paraId="112AA7F1" w14:textId="77777777" w:rsidR="00A63F64" w:rsidRPr="00AB1F17" w:rsidRDefault="00A63F64" w:rsidP="00A63F64">
            <w:pPr>
              <w:rPr>
                <w:rFonts w:cs="Arial"/>
                <w:sz w:val="16"/>
                <w:szCs w:val="16"/>
              </w:rPr>
            </w:pPr>
            <w:r>
              <w:rPr>
                <w:rFonts w:cs="Arial"/>
                <w:sz w:val="16"/>
                <w:szCs w:val="16"/>
              </w:rPr>
              <w:t>4</w:t>
            </w:r>
          </w:p>
        </w:tc>
        <w:tc>
          <w:tcPr>
            <w:tcW w:w="1582" w:type="dxa"/>
          </w:tcPr>
          <w:p w14:paraId="2C798E63" w14:textId="77777777" w:rsidR="00A63F64" w:rsidRPr="00AB1F17" w:rsidRDefault="00A63F64" w:rsidP="0052100A">
            <w:pPr>
              <w:jc w:val="right"/>
              <w:rPr>
                <w:rFonts w:cs="Arial"/>
                <w:sz w:val="16"/>
                <w:szCs w:val="16"/>
              </w:rPr>
            </w:pPr>
            <w:r w:rsidRPr="00AB1F17">
              <w:rPr>
                <w:rFonts w:cs="Arial"/>
                <w:sz w:val="16"/>
                <w:szCs w:val="16"/>
              </w:rPr>
              <w:t>65.00</w:t>
            </w:r>
          </w:p>
        </w:tc>
        <w:tc>
          <w:tcPr>
            <w:tcW w:w="1469" w:type="dxa"/>
          </w:tcPr>
          <w:p w14:paraId="4E582A88" w14:textId="77777777" w:rsidR="00A63F64" w:rsidRPr="00AB1F17" w:rsidRDefault="00A63F64" w:rsidP="0052100A">
            <w:pPr>
              <w:jc w:val="right"/>
              <w:rPr>
                <w:rFonts w:cs="Arial"/>
                <w:sz w:val="16"/>
                <w:szCs w:val="16"/>
              </w:rPr>
            </w:pPr>
            <w:r w:rsidRPr="00AB1F17">
              <w:rPr>
                <w:rFonts w:cs="Arial"/>
                <w:sz w:val="16"/>
                <w:szCs w:val="16"/>
              </w:rPr>
              <w:t>70.34</w:t>
            </w:r>
          </w:p>
        </w:tc>
        <w:tc>
          <w:tcPr>
            <w:tcW w:w="1469" w:type="dxa"/>
          </w:tcPr>
          <w:p w14:paraId="27647096" w14:textId="77777777" w:rsidR="00A63F64" w:rsidRPr="00AB1F17" w:rsidRDefault="00A63F64" w:rsidP="0052100A">
            <w:pPr>
              <w:jc w:val="right"/>
              <w:rPr>
                <w:rFonts w:cs="Arial"/>
                <w:sz w:val="16"/>
                <w:szCs w:val="16"/>
              </w:rPr>
            </w:pPr>
            <w:r w:rsidRPr="00AB1F17">
              <w:rPr>
                <w:rFonts w:cs="Arial"/>
                <w:sz w:val="16"/>
                <w:szCs w:val="16"/>
              </w:rPr>
              <w:t>95.00</w:t>
            </w:r>
          </w:p>
        </w:tc>
      </w:tr>
      <w:tr w:rsidR="00A63F64" w:rsidRPr="00AB1F17" w14:paraId="40FBBC92" w14:textId="77777777" w:rsidTr="0052100A">
        <w:trPr>
          <w:trHeight w:val="340"/>
        </w:trPr>
        <w:tc>
          <w:tcPr>
            <w:tcW w:w="1356" w:type="dxa"/>
          </w:tcPr>
          <w:p w14:paraId="54B77ED1" w14:textId="77777777" w:rsidR="00A63F64" w:rsidRPr="00AB1F17" w:rsidRDefault="00A63F64" w:rsidP="00A63F64">
            <w:pPr>
              <w:rPr>
                <w:rFonts w:cs="Arial"/>
                <w:sz w:val="16"/>
                <w:szCs w:val="16"/>
              </w:rPr>
            </w:pPr>
          </w:p>
        </w:tc>
        <w:tc>
          <w:tcPr>
            <w:tcW w:w="678" w:type="dxa"/>
          </w:tcPr>
          <w:p w14:paraId="1E88F391" w14:textId="77777777" w:rsidR="00A63F64" w:rsidRPr="00AB1F17" w:rsidRDefault="00A63F64" w:rsidP="00A63F64">
            <w:pPr>
              <w:rPr>
                <w:rFonts w:cs="Arial"/>
                <w:sz w:val="16"/>
                <w:szCs w:val="16"/>
              </w:rPr>
            </w:pPr>
            <w:r>
              <w:rPr>
                <w:rFonts w:cs="Arial"/>
                <w:sz w:val="16"/>
                <w:szCs w:val="16"/>
              </w:rPr>
              <w:t>5</w:t>
            </w:r>
          </w:p>
        </w:tc>
        <w:tc>
          <w:tcPr>
            <w:tcW w:w="1582" w:type="dxa"/>
          </w:tcPr>
          <w:p w14:paraId="06F4BAC6" w14:textId="77777777" w:rsidR="00A63F64" w:rsidRPr="00AB1F17" w:rsidRDefault="00A63F64" w:rsidP="0052100A">
            <w:pPr>
              <w:jc w:val="right"/>
              <w:rPr>
                <w:rFonts w:cs="Arial"/>
                <w:sz w:val="16"/>
                <w:szCs w:val="16"/>
              </w:rPr>
            </w:pPr>
            <w:r w:rsidRPr="00AB1F17">
              <w:rPr>
                <w:rFonts w:cs="Arial"/>
                <w:sz w:val="16"/>
                <w:szCs w:val="16"/>
              </w:rPr>
              <w:t>37.50</w:t>
            </w:r>
          </w:p>
        </w:tc>
        <w:tc>
          <w:tcPr>
            <w:tcW w:w="1469" w:type="dxa"/>
          </w:tcPr>
          <w:p w14:paraId="75AE0123" w14:textId="77777777" w:rsidR="00A63F64" w:rsidRPr="00AB1F17" w:rsidRDefault="00A63F64" w:rsidP="0052100A">
            <w:pPr>
              <w:jc w:val="right"/>
              <w:rPr>
                <w:rFonts w:cs="Arial"/>
                <w:sz w:val="16"/>
                <w:szCs w:val="16"/>
              </w:rPr>
            </w:pPr>
            <w:r w:rsidRPr="00AB1F17">
              <w:rPr>
                <w:rFonts w:cs="Arial"/>
                <w:sz w:val="16"/>
                <w:szCs w:val="16"/>
              </w:rPr>
              <w:t>35.95</w:t>
            </w:r>
          </w:p>
        </w:tc>
        <w:tc>
          <w:tcPr>
            <w:tcW w:w="1469" w:type="dxa"/>
          </w:tcPr>
          <w:p w14:paraId="2F6E994C"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57EB83F" w14:textId="77777777" w:rsidTr="0052100A">
        <w:trPr>
          <w:trHeight w:val="340"/>
        </w:trPr>
        <w:tc>
          <w:tcPr>
            <w:tcW w:w="1356" w:type="dxa"/>
          </w:tcPr>
          <w:p w14:paraId="147DFD37" w14:textId="77777777" w:rsidR="00A63F64" w:rsidRPr="00AB1F17" w:rsidRDefault="00A63F64" w:rsidP="00A63F64">
            <w:pPr>
              <w:rPr>
                <w:rFonts w:cs="Arial"/>
                <w:sz w:val="16"/>
                <w:szCs w:val="16"/>
              </w:rPr>
            </w:pPr>
          </w:p>
        </w:tc>
        <w:tc>
          <w:tcPr>
            <w:tcW w:w="678" w:type="dxa"/>
          </w:tcPr>
          <w:p w14:paraId="4067E818" w14:textId="77777777" w:rsidR="00A63F64" w:rsidRPr="00AB1F17" w:rsidRDefault="00A63F64" w:rsidP="00A63F64">
            <w:pPr>
              <w:rPr>
                <w:rFonts w:cs="Arial"/>
                <w:sz w:val="16"/>
                <w:szCs w:val="16"/>
              </w:rPr>
            </w:pPr>
            <w:r>
              <w:rPr>
                <w:rFonts w:cs="Arial"/>
                <w:sz w:val="16"/>
                <w:szCs w:val="16"/>
              </w:rPr>
              <w:t>6</w:t>
            </w:r>
          </w:p>
        </w:tc>
        <w:tc>
          <w:tcPr>
            <w:tcW w:w="1582" w:type="dxa"/>
          </w:tcPr>
          <w:p w14:paraId="6D3FB4A3" w14:textId="77777777" w:rsidR="00A63F64" w:rsidRPr="00AB1F17" w:rsidRDefault="00A63F64" w:rsidP="0052100A">
            <w:pPr>
              <w:jc w:val="right"/>
              <w:rPr>
                <w:rFonts w:cs="Arial"/>
                <w:sz w:val="16"/>
                <w:szCs w:val="16"/>
              </w:rPr>
            </w:pPr>
            <w:r w:rsidRPr="00AB1F17">
              <w:rPr>
                <w:rFonts w:cs="Arial"/>
                <w:sz w:val="16"/>
                <w:szCs w:val="16"/>
              </w:rPr>
              <w:t>17.50</w:t>
            </w:r>
          </w:p>
        </w:tc>
        <w:tc>
          <w:tcPr>
            <w:tcW w:w="1469" w:type="dxa"/>
          </w:tcPr>
          <w:p w14:paraId="4001BBD7" w14:textId="77777777" w:rsidR="00A63F64" w:rsidRPr="00AB1F17" w:rsidRDefault="00A63F64" w:rsidP="0052100A">
            <w:pPr>
              <w:jc w:val="right"/>
              <w:rPr>
                <w:rFonts w:cs="Arial"/>
                <w:sz w:val="16"/>
                <w:szCs w:val="16"/>
              </w:rPr>
            </w:pPr>
            <w:r w:rsidRPr="00AB1F17">
              <w:rPr>
                <w:rFonts w:cs="Arial"/>
                <w:sz w:val="16"/>
                <w:szCs w:val="16"/>
              </w:rPr>
              <w:t>12.01</w:t>
            </w:r>
          </w:p>
        </w:tc>
        <w:tc>
          <w:tcPr>
            <w:tcW w:w="1469" w:type="dxa"/>
          </w:tcPr>
          <w:p w14:paraId="1D8FECDE"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5DA1E7DD" w14:textId="77777777" w:rsidTr="0052100A">
        <w:trPr>
          <w:trHeight w:val="340"/>
        </w:trPr>
        <w:tc>
          <w:tcPr>
            <w:tcW w:w="1356" w:type="dxa"/>
          </w:tcPr>
          <w:p w14:paraId="596F1A2F" w14:textId="77777777" w:rsidR="00A63F64" w:rsidRPr="00AB1F17" w:rsidRDefault="00A63F64" w:rsidP="00A63F64">
            <w:pPr>
              <w:rPr>
                <w:rFonts w:cs="Arial"/>
                <w:sz w:val="16"/>
                <w:szCs w:val="16"/>
              </w:rPr>
            </w:pPr>
          </w:p>
        </w:tc>
        <w:tc>
          <w:tcPr>
            <w:tcW w:w="678" w:type="dxa"/>
          </w:tcPr>
          <w:p w14:paraId="164C59FD" w14:textId="77777777" w:rsidR="00A63F64" w:rsidRPr="00AB1F17" w:rsidRDefault="00A63F64" w:rsidP="00A63F64">
            <w:pPr>
              <w:rPr>
                <w:rFonts w:cs="Arial"/>
                <w:sz w:val="16"/>
                <w:szCs w:val="16"/>
              </w:rPr>
            </w:pPr>
            <w:r>
              <w:rPr>
                <w:rFonts w:cs="Arial"/>
                <w:sz w:val="16"/>
                <w:szCs w:val="16"/>
              </w:rPr>
              <w:t>7</w:t>
            </w:r>
          </w:p>
        </w:tc>
        <w:tc>
          <w:tcPr>
            <w:tcW w:w="1582" w:type="dxa"/>
          </w:tcPr>
          <w:p w14:paraId="0A24FB62" w14:textId="77777777" w:rsidR="00A63F64" w:rsidRPr="00AB1F17" w:rsidRDefault="00A63F64" w:rsidP="0052100A">
            <w:pPr>
              <w:jc w:val="right"/>
              <w:rPr>
                <w:rFonts w:cs="Arial"/>
                <w:sz w:val="16"/>
                <w:szCs w:val="16"/>
              </w:rPr>
            </w:pPr>
            <w:r w:rsidRPr="00AB1F17">
              <w:rPr>
                <w:rFonts w:cs="Arial"/>
                <w:sz w:val="16"/>
                <w:szCs w:val="16"/>
              </w:rPr>
              <w:t>15.00</w:t>
            </w:r>
          </w:p>
        </w:tc>
        <w:tc>
          <w:tcPr>
            <w:tcW w:w="1469" w:type="dxa"/>
          </w:tcPr>
          <w:p w14:paraId="47CC821E" w14:textId="77777777" w:rsidR="00A63F64" w:rsidRPr="00AB1F17" w:rsidRDefault="00A63F64" w:rsidP="0052100A">
            <w:pPr>
              <w:jc w:val="right"/>
              <w:rPr>
                <w:rFonts w:cs="Arial"/>
                <w:sz w:val="16"/>
                <w:szCs w:val="16"/>
              </w:rPr>
            </w:pPr>
            <w:r w:rsidRPr="00AB1F17">
              <w:rPr>
                <w:rFonts w:cs="Arial"/>
                <w:sz w:val="16"/>
                <w:szCs w:val="16"/>
              </w:rPr>
              <w:t>25.74</w:t>
            </w:r>
          </w:p>
        </w:tc>
        <w:tc>
          <w:tcPr>
            <w:tcW w:w="1469" w:type="dxa"/>
          </w:tcPr>
          <w:p w14:paraId="0BA8967D"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209C5011" w14:textId="77777777" w:rsidTr="0052100A">
        <w:trPr>
          <w:trHeight w:val="340"/>
        </w:trPr>
        <w:tc>
          <w:tcPr>
            <w:tcW w:w="1356" w:type="dxa"/>
            <w:tcBorders>
              <w:bottom w:val="single" w:sz="12" w:space="0" w:color="000000" w:themeColor="text1"/>
            </w:tcBorders>
          </w:tcPr>
          <w:p w14:paraId="2748FACE"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5CA6B6E" w14:textId="77777777" w:rsidR="00A63F64" w:rsidRPr="00AB1F17" w:rsidRDefault="00A63F64" w:rsidP="00A63F64">
            <w:pPr>
              <w:rPr>
                <w:rFonts w:cs="Arial"/>
                <w:sz w:val="16"/>
                <w:szCs w:val="16"/>
              </w:rPr>
            </w:pPr>
            <w:r>
              <w:rPr>
                <w:rFonts w:cs="Arial"/>
                <w:sz w:val="16"/>
                <w:szCs w:val="16"/>
              </w:rPr>
              <w:t>8</w:t>
            </w:r>
          </w:p>
        </w:tc>
        <w:tc>
          <w:tcPr>
            <w:tcW w:w="1582" w:type="dxa"/>
            <w:tcBorders>
              <w:bottom w:val="single" w:sz="12" w:space="0" w:color="000000" w:themeColor="text1"/>
            </w:tcBorders>
          </w:tcPr>
          <w:p w14:paraId="31883673" w14:textId="77777777" w:rsidR="00A63F64" w:rsidRPr="00AB1F17" w:rsidRDefault="00A63F64" w:rsidP="0052100A">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519DAB4C" w14:textId="77777777" w:rsidR="00A63F64" w:rsidRPr="00AB1F17" w:rsidRDefault="00A63F64" w:rsidP="0052100A">
            <w:pPr>
              <w:jc w:val="right"/>
              <w:rPr>
                <w:rFonts w:cs="Arial"/>
                <w:sz w:val="16"/>
                <w:szCs w:val="16"/>
              </w:rPr>
            </w:pPr>
            <w:r w:rsidRPr="00AB1F17">
              <w:rPr>
                <w:rFonts w:cs="Arial"/>
                <w:sz w:val="16"/>
                <w:szCs w:val="16"/>
              </w:rPr>
              <w:t>5.42</w:t>
            </w:r>
          </w:p>
        </w:tc>
        <w:tc>
          <w:tcPr>
            <w:tcW w:w="1469" w:type="dxa"/>
            <w:tcBorders>
              <w:bottom w:val="single" w:sz="12" w:space="0" w:color="000000" w:themeColor="text1"/>
            </w:tcBorders>
          </w:tcPr>
          <w:p w14:paraId="28C1746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556C673B" w14:textId="77777777" w:rsidTr="0052100A">
        <w:trPr>
          <w:trHeight w:val="340"/>
        </w:trPr>
        <w:tc>
          <w:tcPr>
            <w:tcW w:w="1356" w:type="dxa"/>
            <w:tcBorders>
              <w:top w:val="single" w:sz="12" w:space="0" w:color="000000" w:themeColor="text1"/>
              <w:bottom w:val="nil"/>
            </w:tcBorders>
          </w:tcPr>
          <w:p w14:paraId="27B8672E" w14:textId="77777777" w:rsidR="00A63F64" w:rsidRPr="00AB1F17" w:rsidRDefault="00A63F64" w:rsidP="00A63F64">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
          <w:p w14:paraId="685B22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0B5043AB" w14:textId="77777777" w:rsidR="00A63F64" w:rsidRPr="00AB1F17" w:rsidRDefault="00A63F64" w:rsidP="0052100A">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2140A188" w14:textId="77777777" w:rsidR="00A63F64" w:rsidRPr="00AB1F17" w:rsidRDefault="00A63F64" w:rsidP="0052100A">
            <w:pPr>
              <w:jc w:val="right"/>
              <w:rPr>
                <w:rFonts w:cs="Arial"/>
                <w:sz w:val="16"/>
                <w:szCs w:val="16"/>
              </w:rPr>
            </w:pPr>
            <w:r w:rsidRPr="00AB1F17">
              <w:rPr>
                <w:rFonts w:cs="Arial"/>
                <w:sz w:val="16"/>
                <w:szCs w:val="16"/>
              </w:rPr>
              <w:t>6.03</w:t>
            </w:r>
          </w:p>
        </w:tc>
        <w:tc>
          <w:tcPr>
            <w:tcW w:w="1469" w:type="dxa"/>
            <w:tcBorders>
              <w:top w:val="single" w:sz="12" w:space="0" w:color="000000" w:themeColor="text1"/>
              <w:bottom w:val="nil"/>
            </w:tcBorders>
          </w:tcPr>
          <w:p w14:paraId="4781B0E7"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9EF891C" w14:textId="77777777" w:rsidTr="0052100A">
        <w:trPr>
          <w:trHeight w:val="340"/>
        </w:trPr>
        <w:tc>
          <w:tcPr>
            <w:tcW w:w="1356" w:type="dxa"/>
            <w:tcBorders>
              <w:top w:val="nil"/>
            </w:tcBorders>
          </w:tcPr>
          <w:p w14:paraId="3AC1300E" w14:textId="77777777" w:rsidR="00A63F64" w:rsidRPr="00AB1F17" w:rsidRDefault="00A63F64" w:rsidP="00A63F64">
            <w:pPr>
              <w:rPr>
                <w:rFonts w:cs="Arial"/>
                <w:sz w:val="16"/>
                <w:szCs w:val="16"/>
              </w:rPr>
            </w:pPr>
          </w:p>
        </w:tc>
        <w:tc>
          <w:tcPr>
            <w:tcW w:w="678" w:type="dxa"/>
            <w:tcBorders>
              <w:top w:val="nil"/>
            </w:tcBorders>
          </w:tcPr>
          <w:p w14:paraId="205D58F6"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382AA0F8" w14:textId="77777777" w:rsidR="00A63F64" w:rsidRPr="00AB1F17" w:rsidRDefault="00A63F64" w:rsidP="0052100A">
            <w:pPr>
              <w:jc w:val="right"/>
              <w:rPr>
                <w:rFonts w:cs="Arial"/>
                <w:sz w:val="16"/>
                <w:szCs w:val="16"/>
              </w:rPr>
            </w:pPr>
            <w:r w:rsidRPr="00AB1F17">
              <w:rPr>
                <w:rFonts w:cs="Arial"/>
                <w:sz w:val="16"/>
                <w:szCs w:val="16"/>
              </w:rPr>
              <w:t>11.00</w:t>
            </w:r>
          </w:p>
        </w:tc>
        <w:tc>
          <w:tcPr>
            <w:tcW w:w="1469" w:type="dxa"/>
            <w:tcBorders>
              <w:top w:val="nil"/>
            </w:tcBorders>
          </w:tcPr>
          <w:p w14:paraId="566E2E7F" w14:textId="77777777" w:rsidR="00A63F64" w:rsidRPr="00AB1F17" w:rsidRDefault="00A63F64" w:rsidP="0052100A">
            <w:pPr>
              <w:jc w:val="right"/>
              <w:rPr>
                <w:rFonts w:cs="Arial"/>
                <w:sz w:val="16"/>
                <w:szCs w:val="16"/>
              </w:rPr>
            </w:pPr>
            <w:r w:rsidRPr="00AB1F17">
              <w:rPr>
                <w:rFonts w:cs="Arial"/>
                <w:sz w:val="16"/>
                <w:szCs w:val="16"/>
              </w:rPr>
              <w:t>1.03</w:t>
            </w:r>
          </w:p>
        </w:tc>
        <w:tc>
          <w:tcPr>
            <w:tcW w:w="1469" w:type="dxa"/>
            <w:tcBorders>
              <w:top w:val="nil"/>
            </w:tcBorders>
          </w:tcPr>
          <w:p w14:paraId="5BFAA742" w14:textId="77777777" w:rsidR="00A63F64" w:rsidRPr="00AB1F17" w:rsidRDefault="00A63F64" w:rsidP="0052100A">
            <w:pPr>
              <w:jc w:val="right"/>
              <w:rPr>
                <w:rFonts w:cs="Arial"/>
                <w:sz w:val="16"/>
                <w:szCs w:val="16"/>
              </w:rPr>
            </w:pPr>
            <w:r w:rsidRPr="00AB1F17">
              <w:rPr>
                <w:rFonts w:cs="Arial"/>
                <w:sz w:val="16"/>
                <w:szCs w:val="16"/>
              </w:rPr>
              <w:t>5.05</w:t>
            </w:r>
          </w:p>
        </w:tc>
      </w:tr>
      <w:tr w:rsidR="00A63F64" w:rsidRPr="00AB1F17" w14:paraId="11E2973B" w14:textId="77777777" w:rsidTr="0052100A">
        <w:trPr>
          <w:trHeight w:val="340"/>
        </w:trPr>
        <w:tc>
          <w:tcPr>
            <w:tcW w:w="1356" w:type="dxa"/>
            <w:tcBorders>
              <w:bottom w:val="single" w:sz="12" w:space="0" w:color="000000" w:themeColor="text1"/>
            </w:tcBorders>
          </w:tcPr>
          <w:p w14:paraId="356BD3DC"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04AB6CDA" w14:textId="77777777" w:rsidR="00A63F64" w:rsidRPr="00AB1F17" w:rsidRDefault="00A63F64" w:rsidP="00A63F64">
            <w:pPr>
              <w:rPr>
                <w:rFonts w:cs="Arial"/>
                <w:sz w:val="16"/>
                <w:szCs w:val="16"/>
              </w:rPr>
            </w:pPr>
            <w:r>
              <w:rPr>
                <w:rFonts w:cs="Arial"/>
                <w:sz w:val="16"/>
                <w:szCs w:val="16"/>
              </w:rPr>
              <w:t>3</w:t>
            </w:r>
          </w:p>
        </w:tc>
        <w:tc>
          <w:tcPr>
            <w:tcW w:w="1582" w:type="dxa"/>
            <w:tcBorders>
              <w:bottom w:val="single" w:sz="12" w:space="0" w:color="000000" w:themeColor="text1"/>
            </w:tcBorders>
          </w:tcPr>
          <w:p w14:paraId="3F7B9713"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35F905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4321F2C" w14:textId="77777777" w:rsidR="00A63F64" w:rsidRPr="00AB1F17" w:rsidRDefault="00A63F64" w:rsidP="0052100A">
            <w:pPr>
              <w:jc w:val="right"/>
              <w:rPr>
                <w:rFonts w:cs="Arial"/>
                <w:sz w:val="16"/>
                <w:szCs w:val="16"/>
              </w:rPr>
            </w:pPr>
            <w:r w:rsidRPr="00AB1F17">
              <w:rPr>
                <w:rFonts w:cs="Arial"/>
                <w:sz w:val="16"/>
                <w:szCs w:val="16"/>
              </w:rPr>
              <w:t>1.01</w:t>
            </w:r>
          </w:p>
        </w:tc>
      </w:tr>
      <w:tr w:rsidR="00A63F64" w:rsidRPr="00AB1F17" w14:paraId="4A7CA3D8" w14:textId="77777777" w:rsidTr="0052100A">
        <w:trPr>
          <w:trHeight w:val="340"/>
        </w:trPr>
        <w:tc>
          <w:tcPr>
            <w:tcW w:w="1356" w:type="dxa"/>
            <w:tcBorders>
              <w:top w:val="single" w:sz="12" w:space="0" w:color="000000" w:themeColor="text1"/>
              <w:bottom w:val="nil"/>
            </w:tcBorders>
          </w:tcPr>
          <w:p w14:paraId="3CD06769" w14:textId="77777777" w:rsidR="00A63F64" w:rsidRPr="00AB1F17" w:rsidRDefault="00A63F64" w:rsidP="00A63F64">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
          <w:p w14:paraId="221BEA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2408DBA1"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02DE8536" w14:textId="77777777" w:rsidR="00A63F64" w:rsidRPr="00AB1F17" w:rsidRDefault="00A63F64" w:rsidP="0052100A">
            <w:pPr>
              <w:jc w:val="right"/>
              <w:rPr>
                <w:rFonts w:cs="Arial"/>
                <w:sz w:val="16"/>
                <w:szCs w:val="16"/>
              </w:rPr>
            </w:pPr>
            <w:r w:rsidRPr="00AB1F17">
              <w:rPr>
                <w:rFonts w:cs="Arial"/>
                <w:sz w:val="16"/>
                <w:szCs w:val="16"/>
              </w:rPr>
              <w:t>8.05</w:t>
            </w:r>
          </w:p>
        </w:tc>
        <w:tc>
          <w:tcPr>
            <w:tcW w:w="1469" w:type="dxa"/>
            <w:tcBorders>
              <w:top w:val="single" w:sz="12" w:space="0" w:color="000000" w:themeColor="text1"/>
              <w:bottom w:val="nil"/>
            </w:tcBorders>
          </w:tcPr>
          <w:p w14:paraId="2DA9144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0BEDFA7" w14:textId="77777777" w:rsidTr="0052100A">
        <w:trPr>
          <w:trHeight w:val="340"/>
        </w:trPr>
        <w:tc>
          <w:tcPr>
            <w:tcW w:w="1356" w:type="dxa"/>
            <w:tcBorders>
              <w:top w:val="nil"/>
            </w:tcBorders>
          </w:tcPr>
          <w:p w14:paraId="2AA66618" w14:textId="77777777" w:rsidR="00A63F64" w:rsidRPr="00AB1F17" w:rsidRDefault="00A63F64" w:rsidP="00A63F64">
            <w:pPr>
              <w:rPr>
                <w:rFonts w:cs="Arial"/>
                <w:sz w:val="16"/>
                <w:szCs w:val="16"/>
              </w:rPr>
            </w:pPr>
          </w:p>
        </w:tc>
        <w:tc>
          <w:tcPr>
            <w:tcW w:w="678" w:type="dxa"/>
            <w:tcBorders>
              <w:top w:val="nil"/>
            </w:tcBorders>
          </w:tcPr>
          <w:p w14:paraId="4CA76B47"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4DCB6459" w14:textId="77777777" w:rsidR="00A63F64" w:rsidRPr="00AB1F17" w:rsidRDefault="00A63F64" w:rsidP="0052100A">
            <w:pPr>
              <w:jc w:val="right"/>
              <w:rPr>
                <w:rFonts w:cs="Arial"/>
                <w:sz w:val="16"/>
                <w:szCs w:val="16"/>
              </w:rPr>
            </w:pPr>
            <w:r w:rsidRPr="00AB1F17">
              <w:rPr>
                <w:rFonts w:cs="Arial"/>
                <w:sz w:val="16"/>
                <w:szCs w:val="16"/>
              </w:rPr>
              <w:t>0.50</w:t>
            </w:r>
          </w:p>
        </w:tc>
        <w:tc>
          <w:tcPr>
            <w:tcW w:w="1469" w:type="dxa"/>
            <w:tcBorders>
              <w:top w:val="nil"/>
            </w:tcBorders>
          </w:tcPr>
          <w:p w14:paraId="0ED59735" w14:textId="77777777" w:rsidR="00A63F64" w:rsidRPr="00AB1F17" w:rsidRDefault="00A63F64" w:rsidP="0052100A">
            <w:pPr>
              <w:jc w:val="right"/>
              <w:rPr>
                <w:rFonts w:cs="Arial"/>
                <w:sz w:val="16"/>
                <w:szCs w:val="16"/>
              </w:rPr>
            </w:pPr>
            <w:r w:rsidRPr="00AB1F17">
              <w:rPr>
                <w:rFonts w:cs="Arial"/>
                <w:sz w:val="16"/>
                <w:szCs w:val="16"/>
              </w:rPr>
              <w:t>0.22</w:t>
            </w:r>
          </w:p>
        </w:tc>
        <w:tc>
          <w:tcPr>
            <w:tcW w:w="1469" w:type="dxa"/>
            <w:tcBorders>
              <w:top w:val="nil"/>
            </w:tcBorders>
          </w:tcPr>
          <w:p w14:paraId="33167CCF" w14:textId="77777777" w:rsidR="00A63F64" w:rsidRPr="00AB1F17" w:rsidRDefault="00A63F64" w:rsidP="0052100A">
            <w:pPr>
              <w:jc w:val="right"/>
              <w:rPr>
                <w:rFonts w:cs="Arial"/>
                <w:sz w:val="16"/>
                <w:szCs w:val="16"/>
              </w:rPr>
            </w:pPr>
            <w:r w:rsidRPr="00AB1F17">
              <w:rPr>
                <w:rFonts w:cs="Arial"/>
                <w:sz w:val="16"/>
                <w:szCs w:val="16"/>
              </w:rPr>
              <w:t>0.51</w:t>
            </w:r>
          </w:p>
        </w:tc>
      </w:tr>
      <w:tr w:rsidR="00A63F64" w:rsidRPr="00AB1F17" w14:paraId="44325DA9" w14:textId="77777777" w:rsidTr="0052100A">
        <w:trPr>
          <w:trHeight w:val="340"/>
        </w:trPr>
        <w:tc>
          <w:tcPr>
            <w:tcW w:w="1356" w:type="dxa"/>
          </w:tcPr>
          <w:p w14:paraId="3596C3F7" w14:textId="77777777" w:rsidR="00A63F64" w:rsidRPr="00AB1F17" w:rsidRDefault="00A63F64" w:rsidP="00A63F64">
            <w:pPr>
              <w:rPr>
                <w:rFonts w:cs="Arial"/>
                <w:sz w:val="16"/>
                <w:szCs w:val="16"/>
              </w:rPr>
            </w:pPr>
          </w:p>
        </w:tc>
        <w:tc>
          <w:tcPr>
            <w:tcW w:w="678" w:type="dxa"/>
          </w:tcPr>
          <w:p w14:paraId="73E89A58" w14:textId="77777777" w:rsidR="00A63F64" w:rsidRPr="00AB1F17" w:rsidRDefault="00A63F64" w:rsidP="00A63F64">
            <w:pPr>
              <w:rPr>
                <w:rFonts w:cs="Arial"/>
                <w:sz w:val="16"/>
                <w:szCs w:val="16"/>
              </w:rPr>
            </w:pPr>
            <w:r>
              <w:rPr>
                <w:rFonts w:cs="Arial"/>
                <w:sz w:val="16"/>
                <w:szCs w:val="16"/>
              </w:rPr>
              <w:t>3</w:t>
            </w:r>
          </w:p>
        </w:tc>
        <w:tc>
          <w:tcPr>
            <w:tcW w:w="1582" w:type="dxa"/>
          </w:tcPr>
          <w:p w14:paraId="3D760F71" w14:textId="77777777" w:rsidR="00A63F64" w:rsidRPr="00AB1F17" w:rsidRDefault="00A63F64" w:rsidP="0052100A">
            <w:pPr>
              <w:jc w:val="right"/>
              <w:rPr>
                <w:rFonts w:cs="Arial"/>
                <w:sz w:val="16"/>
                <w:szCs w:val="16"/>
              </w:rPr>
            </w:pPr>
            <w:r w:rsidRPr="00AB1F17">
              <w:rPr>
                <w:rFonts w:cs="Arial"/>
                <w:sz w:val="16"/>
                <w:szCs w:val="16"/>
              </w:rPr>
              <w:t>42.50</w:t>
            </w:r>
          </w:p>
        </w:tc>
        <w:tc>
          <w:tcPr>
            <w:tcW w:w="1469" w:type="dxa"/>
          </w:tcPr>
          <w:p w14:paraId="753B240F" w14:textId="77777777" w:rsidR="00A63F64" w:rsidRPr="00AB1F17" w:rsidRDefault="00A63F64" w:rsidP="0052100A">
            <w:pPr>
              <w:jc w:val="right"/>
              <w:rPr>
                <w:rFonts w:cs="Arial"/>
                <w:sz w:val="16"/>
                <w:szCs w:val="16"/>
              </w:rPr>
            </w:pPr>
            <w:r w:rsidRPr="00AB1F17">
              <w:rPr>
                <w:rFonts w:cs="Arial"/>
                <w:sz w:val="16"/>
                <w:szCs w:val="16"/>
              </w:rPr>
              <w:t>34.38</w:t>
            </w:r>
          </w:p>
        </w:tc>
        <w:tc>
          <w:tcPr>
            <w:tcW w:w="1469" w:type="dxa"/>
          </w:tcPr>
          <w:p w14:paraId="78E3549F" w14:textId="77777777" w:rsidR="00A63F64" w:rsidRPr="00AB1F17" w:rsidRDefault="00A63F64" w:rsidP="0052100A">
            <w:pPr>
              <w:jc w:val="right"/>
              <w:rPr>
                <w:rFonts w:cs="Arial"/>
                <w:sz w:val="16"/>
                <w:szCs w:val="16"/>
              </w:rPr>
            </w:pPr>
            <w:r w:rsidRPr="00AB1F17">
              <w:rPr>
                <w:rFonts w:cs="Arial"/>
                <w:sz w:val="16"/>
                <w:szCs w:val="16"/>
              </w:rPr>
              <w:t>57.50</w:t>
            </w:r>
          </w:p>
        </w:tc>
      </w:tr>
      <w:tr w:rsidR="00A63F64" w:rsidRPr="00AB1F17" w14:paraId="16189E04" w14:textId="77777777" w:rsidTr="0052100A">
        <w:trPr>
          <w:trHeight w:val="340"/>
        </w:trPr>
        <w:tc>
          <w:tcPr>
            <w:tcW w:w="1356" w:type="dxa"/>
            <w:tcBorders>
              <w:bottom w:val="single" w:sz="12" w:space="0" w:color="000000" w:themeColor="text1"/>
            </w:tcBorders>
          </w:tcPr>
          <w:p w14:paraId="5B3FE6A6"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D80485E"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7D6524B9" w14:textId="77777777" w:rsidR="00A63F64" w:rsidRPr="00AB1F17" w:rsidRDefault="00A63F64" w:rsidP="0052100A">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2C3EC099" w14:textId="77777777" w:rsidR="00A63F64" w:rsidRPr="00AB1F17" w:rsidRDefault="00A63F64" w:rsidP="0052100A">
            <w:pPr>
              <w:jc w:val="right"/>
              <w:rPr>
                <w:rFonts w:cs="Arial"/>
                <w:sz w:val="16"/>
                <w:szCs w:val="16"/>
              </w:rPr>
            </w:pPr>
            <w:r w:rsidRPr="00AB1F17">
              <w:rPr>
                <w:rFonts w:cs="Arial"/>
                <w:sz w:val="16"/>
                <w:szCs w:val="16"/>
              </w:rPr>
              <w:t>71.27</w:t>
            </w:r>
          </w:p>
        </w:tc>
        <w:tc>
          <w:tcPr>
            <w:tcW w:w="1469" w:type="dxa"/>
            <w:tcBorders>
              <w:bottom w:val="single" w:sz="12" w:space="0" w:color="000000" w:themeColor="text1"/>
            </w:tcBorders>
          </w:tcPr>
          <w:p w14:paraId="7E6F7CED"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3823AD7E" w14:textId="77777777" w:rsidTr="0052100A">
        <w:trPr>
          <w:trHeight w:val="340"/>
        </w:trPr>
        <w:tc>
          <w:tcPr>
            <w:tcW w:w="3616" w:type="dxa"/>
            <w:gridSpan w:val="3"/>
            <w:tcBorders>
              <w:top w:val="single" w:sz="12" w:space="0" w:color="000000" w:themeColor="text1"/>
              <w:bottom w:val="single" w:sz="12" w:space="0" w:color="000000" w:themeColor="text1"/>
            </w:tcBorders>
          </w:tcPr>
          <w:p w14:paraId="4972B421" w14:textId="77777777" w:rsidR="00A63F64" w:rsidRPr="00F235F0" w:rsidRDefault="00F235F0" w:rsidP="00F235F0">
            <w:pPr>
              <w:rPr>
                <w:rFonts w:cs="Arial"/>
                <w:b/>
                <w:sz w:val="16"/>
                <w:szCs w:val="16"/>
                <w:vertAlign w:val="superscript"/>
              </w:rPr>
            </w:pPr>
            <w:r>
              <w:rPr>
                <w:rFonts w:cs="Arial"/>
                <w:b/>
                <w:sz w:val="16"/>
                <w:szCs w:val="16"/>
              </w:rPr>
              <w:t>MAE</w:t>
            </w:r>
            <w:r w:rsidR="00A63F64" w:rsidRPr="00AB1F17">
              <w:rPr>
                <w:rFonts w:cs="Arial"/>
                <w:b/>
                <w:sz w:val="16"/>
                <w:szCs w:val="16"/>
              </w:rPr>
              <w:t xml:space="preserve"> (</w:t>
            </w:r>
            <w:r>
              <w:rPr>
                <w:rFonts w:cs="Arial"/>
                <w:b/>
                <w:sz w:val="16"/>
                <w:szCs w:val="16"/>
              </w:rPr>
              <w:t>SAE</w:t>
            </w:r>
            <w:r w:rsidR="00A63F64"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50752410" w14:textId="77777777" w:rsidR="00A63F64" w:rsidRPr="00AB1F17" w:rsidRDefault="00A63F64" w:rsidP="0052100A">
            <w:pPr>
              <w:jc w:val="right"/>
              <w:rPr>
                <w:rFonts w:cs="Arial"/>
                <w:b/>
                <w:sz w:val="16"/>
                <w:szCs w:val="16"/>
              </w:rPr>
            </w:pPr>
            <w:r w:rsidRPr="00AB1F17">
              <w:rPr>
                <w:rFonts w:cs="Arial"/>
                <w:b/>
                <w:sz w:val="16"/>
                <w:szCs w:val="16"/>
              </w:rPr>
              <w:t>5.85</w:t>
            </w:r>
            <w:r w:rsidR="00CB62D1">
              <w:rPr>
                <w:rFonts w:cs="Arial"/>
                <w:b/>
                <w:sz w:val="16"/>
                <w:szCs w:val="16"/>
              </w:rPr>
              <w:t>%</w:t>
            </w:r>
            <w:r>
              <w:rPr>
                <w:rFonts w:cs="Arial"/>
                <w:b/>
                <w:sz w:val="16"/>
                <w:szCs w:val="16"/>
              </w:rPr>
              <w:t xml:space="preserve"> </w:t>
            </w:r>
            <w:r w:rsidRPr="00AB1F17">
              <w:rPr>
                <w:rFonts w:cs="Arial"/>
                <w:b/>
                <w:sz w:val="16"/>
                <w:szCs w:val="16"/>
              </w:rPr>
              <w:t>(4.65</w:t>
            </w:r>
            <w:r w:rsidR="00CB62D1">
              <w:rPr>
                <w:rFonts w:cs="Arial"/>
                <w:b/>
                <w:sz w:val="16"/>
                <w:szCs w:val="16"/>
              </w:rPr>
              <w:t>%</w:t>
            </w:r>
            <w:r w:rsidRPr="00AB1F17">
              <w:rPr>
                <w:rFonts w:cs="Arial"/>
                <w:b/>
                <w:sz w:val="16"/>
                <w:szCs w:val="16"/>
              </w:rPr>
              <w:t>)</w:t>
            </w:r>
          </w:p>
        </w:tc>
        <w:tc>
          <w:tcPr>
            <w:tcW w:w="1469" w:type="dxa"/>
            <w:tcBorders>
              <w:top w:val="single" w:sz="12" w:space="0" w:color="000000" w:themeColor="text1"/>
              <w:bottom w:val="single" w:sz="12" w:space="0" w:color="000000" w:themeColor="text1"/>
            </w:tcBorders>
          </w:tcPr>
          <w:p w14:paraId="38F55DFE" w14:textId="77777777" w:rsidR="00A63F64" w:rsidRPr="00AB1F17" w:rsidRDefault="00A63F64" w:rsidP="0052100A">
            <w:pPr>
              <w:jc w:val="right"/>
              <w:rPr>
                <w:rFonts w:cs="Arial"/>
                <w:b/>
                <w:sz w:val="16"/>
                <w:szCs w:val="16"/>
              </w:rPr>
            </w:pPr>
            <w:r w:rsidRPr="00AB1F17">
              <w:rPr>
                <w:rFonts w:cs="Arial"/>
                <w:b/>
                <w:sz w:val="16"/>
                <w:szCs w:val="16"/>
              </w:rPr>
              <w:t>17.50</w:t>
            </w:r>
            <w:r w:rsidR="00CB62D1">
              <w:rPr>
                <w:rFonts w:cs="Arial"/>
                <w:b/>
                <w:sz w:val="16"/>
                <w:szCs w:val="16"/>
              </w:rPr>
              <w:t>%</w:t>
            </w:r>
            <w:r>
              <w:rPr>
                <w:rFonts w:cs="Arial"/>
                <w:b/>
                <w:sz w:val="16"/>
                <w:szCs w:val="16"/>
              </w:rPr>
              <w:t xml:space="preserve"> </w:t>
            </w:r>
            <w:r w:rsidRPr="00AB1F17">
              <w:rPr>
                <w:rFonts w:cs="Arial"/>
                <w:b/>
                <w:sz w:val="16"/>
                <w:szCs w:val="16"/>
              </w:rPr>
              <w:t>(20.98</w:t>
            </w:r>
            <w:r w:rsidR="00CB62D1">
              <w:rPr>
                <w:rFonts w:cs="Arial"/>
                <w:b/>
                <w:sz w:val="16"/>
                <w:szCs w:val="16"/>
              </w:rPr>
              <w:t>%</w:t>
            </w:r>
            <w:r w:rsidRPr="00AB1F17">
              <w:rPr>
                <w:rFonts w:cs="Arial"/>
                <w:b/>
                <w:sz w:val="16"/>
                <w:szCs w:val="16"/>
              </w:rPr>
              <w:t>)</w:t>
            </w:r>
          </w:p>
        </w:tc>
      </w:tr>
    </w:tbl>
    <w:p w14:paraId="4BC39AE8" w14:textId="77777777" w:rsidR="00F235F0" w:rsidRDefault="00F235F0" w:rsidP="000319B1">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 xml:space="preserve">rrors (%), SAE = Standard deviation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rrors (%)</w:t>
      </w:r>
    </w:p>
    <w:p w14:paraId="16D78A12" w14:textId="77777777" w:rsidR="007A555F" w:rsidRPr="005716E7" w:rsidRDefault="007A555F" w:rsidP="000319B1">
      <w:pPr>
        <w:rPr>
          <w:rFonts w:ascii="Arial" w:hAnsi="Arial" w:cs="Arial"/>
          <w:sz w:val="16"/>
          <w:szCs w:val="16"/>
        </w:rPr>
      </w:pPr>
    </w:p>
    <w:p w14:paraId="71EA824B" w14:textId="77777777" w:rsidR="000319B1" w:rsidRDefault="000319B1" w:rsidP="000319B1">
      <w:pPr>
        <w:jc w:val="both"/>
      </w:pPr>
    </w:p>
    <w:p w14:paraId="2A1A91D8" w14:textId="5EFB6243" w:rsidR="00A63F64" w:rsidRDefault="007A555F" w:rsidP="000319B1">
      <w:pPr>
        <w:spacing w:line="360" w:lineRule="auto"/>
        <w:jc w:val="both"/>
      </w:pPr>
      <w:r>
        <w:t xml:space="preserve">The decision tree classifier was applied to the study area image mosaic to produce a </w:t>
      </w:r>
      <w:r w:rsidRPr="007A555F">
        <w:rPr>
          <w:i/>
        </w:rPr>
        <w:t xml:space="preserve">P. </w:t>
      </w:r>
      <w:proofErr w:type="spellStart"/>
      <w:r w:rsidRPr="007A555F">
        <w:rPr>
          <w:i/>
        </w:rPr>
        <w:t>afra</w:t>
      </w:r>
      <w:proofErr w:type="spellEnd"/>
      <w:r>
        <w:t xml:space="preserve"> canopy cover map.  </w:t>
      </w:r>
      <w:r>
        <w:fldChar w:fldCharType="begin"/>
      </w:r>
      <w:r>
        <w:instrText xml:space="preserve"> REF _Ref395293945 \h </w:instrText>
      </w:r>
      <w:r w:rsidR="000319B1">
        <w:instrText xml:space="preserve"> \* MERGEFORMAT </w:instrText>
      </w:r>
      <w:r>
        <w:fldChar w:fldCharType="separate"/>
      </w:r>
      <w:r w:rsidR="007701D5">
        <w:t xml:space="preserve">Figure </w:t>
      </w:r>
      <w:r w:rsidR="007701D5">
        <w:rPr>
          <w:noProof/>
        </w:rPr>
        <w:t>4.6</w:t>
      </w:r>
      <w:r>
        <w:fldChar w:fldCharType="end"/>
      </w:r>
      <w:r>
        <w:t xml:space="preserve"> to </w:t>
      </w:r>
      <w:r>
        <w:fldChar w:fldCharType="begin"/>
      </w:r>
      <w:r>
        <w:instrText xml:space="preserve"> REF _Ref395293949 \h </w:instrText>
      </w:r>
      <w:r w:rsidR="000319B1">
        <w:instrText xml:space="preserve"> \* MERGEFORMAT </w:instrText>
      </w:r>
      <w:r>
        <w:fldChar w:fldCharType="separate"/>
      </w:r>
      <w:r w:rsidR="007701D5">
        <w:t xml:space="preserve">Figure </w:t>
      </w:r>
      <w:r w:rsidR="007701D5">
        <w:rPr>
          <w:noProof/>
        </w:rPr>
        <w:t>4.9</w:t>
      </w:r>
      <w:r>
        <w:fldChar w:fldCharType="end"/>
      </w:r>
      <w:r>
        <w:t xml:space="preserve"> show </w:t>
      </w:r>
      <w:r w:rsidR="00546565">
        <w:t xml:space="preserve">close-up </w:t>
      </w:r>
      <w:r>
        <w:t xml:space="preserve">example scenes from the canopy cover map for each of the field ground truth areas.  </w:t>
      </w:r>
      <w:r w:rsidR="006103DB">
        <w:t xml:space="preserve">The classification shows </w:t>
      </w:r>
      <w:r w:rsidR="00B53C73">
        <w:t xml:space="preserve">some </w:t>
      </w:r>
      <w:r w:rsidR="000319B1">
        <w:t>spatial variation</w:t>
      </w:r>
      <w:r w:rsidR="00B53C73">
        <w:t xml:space="preserve">, </w:t>
      </w:r>
      <w:r w:rsidR="000319B1">
        <w:t xml:space="preserve">as suggested by the SAE of </w:t>
      </w:r>
      <w:r w:rsidR="000319B1">
        <w:fldChar w:fldCharType="begin"/>
      </w:r>
      <w:r w:rsidR="000319B1">
        <w:instrText xml:space="preserve"> REF _Ref395175360 \h </w:instrText>
      </w:r>
      <w:r w:rsidR="000319B1">
        <w:fldChar w:fldCharType="separate"/>
      </w:r>
      <w:r w:rsidR="007701D5">
        <w:t xml:space="preserve">Table </w:t>
      </w:r>
      <w:r w:rsidR="007701D5">
        <w:rPr>
          <w:noProof/>
        </w:rPr>
        <w:t>4</w:t>
      </w:r>
      <w:r w:rsidR="007701D5">
        <w:t>.</w:t>
      </w:r>
      <w:r w:rsidR="007701D5">
        <w:rPr>
          <w:noProof/>
        </w:rPr>
        <w:t>10</w:t>
      </w:r>
      <w:r w:rsidR="000319B1">
        <w:fldChar w:fldCharType="end"/>
      </w:r>
      <w:r w:rsidR="000319B1">
        <w:t xml:space="preserve">.  </w:t>
      </w:r>
      <w:r w:rsidR="006103DB">
        <w:t>A</w:t>
      </w:r>
      <w:r w:rsidR="00B53C73">
        <w:t xml:space="preserve">rid areas </w:t>
      </w:r>
      <w:r w:rsidR="006103DB">
        <w:t xml:space="preserve">seem somewhat prone to underestimation, possibly due to spectral mixing occurring with bare ground around the canopy borders and also due to the smaller and less dense plants occurring in these areas.  </w:t>
      </w:r>
      <w:r w:rsidR="00441A1A">
        <w:t xml:space="preserve">Conversely, </w:t>
      </w:r>
      <w:r w:rsidR="00441A1A">
        <w:lastRenderedPageBreak/>
        <w:t xml:space="preserve">there seems to be a slight overestimation in more densely vegetated areas.  Confusion due to spectral mixing with other green vegetation seems the likely cause.  In general however, the canopy cover map is visually compelling and appears accurate over the study area.  </w:t>
      </w:r>
    </w:p>
    <w:p w14:paraId="2CFCF81A" w14:textId="77777777" w:rsidR="007A555F" w:rsidRDefault="007A555F" w:rsidP="000319B1">
      <w:pPr>
        <w:spacing w:line="360" w:lineRule="auto"/>
        <w:jc w:val="both"/>
      </w:pPr>
    </w:p>
    <w:p w14:paraId="5C261F14" w14:textId="507A47D0" w:rsidR="00001F06" w:rsidRDefault="00001F06" w:rsidP="00A63F64">
      <w:r>
        <w:rPr>
          <w:noProof/>
          <w:lang w:val="en-ZA" w:eastAsia="en-ZA"/>
        </w:rPr>
        <w:drawing>
          <wp:inline distT="0" distB="0" distL="0" distR="0" wp14:anchorId="7E21DBCA" wp14:editId="69387786">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AF85BD0" w14:textId="3B7D10CB" w:rsidR="00001F06" w:rsidRDefault="00001F06" w:rsidP="00001F06">
      <w:pPr>
        <w:pStyle w:val="Caption"/>
        <w:jc w:val="both"/>
      </w:pPr>
      <w:bookmarkStart w:id="1806" w:name="_Ref395293945"/>
      <w:bookmarkStart w:id="1807" w:name="_Toc418946236"/>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6</w:t>
      </w:r>
      <w:r>
        <w:fldChar w:fldCharType="end"/>
      </w:r>
      <w:bookmarkEnd w:id="1806"/>
      <w:r>
        <w:t xml:space="preserve">  </w:t>
      </w:r>
      <w:proofErr w:type="spellStart"/>
      <w:r>
        <w:t>Groenfontein</w:t>
      </w:r>
      <w:proofErr w:type="spellEnd"/>
      <w:r>
        <w:t xml:space="preserve"> classification (</w:t>
      </w:r>
      <w:r w:rsidR="00546565">
        <w:t>Habitat: v</w:t>
      </w:r>
      <w:r>
        <w:t xml:space="preserve">alley thicket with </w:t>
      </w:r>
      <w:proofErr w:type="spellStart"/>
      <w:r>
        <w:t>Spekboom</w:t>
      </w:r>
      <w:proofErr w:type="spellEnd"/>
      <w:r>
        <w:t>)</w:t>
      </w:r>
      <w:bookmarkEnd w:id="1807"/>
    </w:p>
    <w:p w14:paraId="64C3A12D" w14:textId="77777777" w:rsidR="00001F06" w:rsidRDefault="00001F06" w:rsidP="00A63F64"/>
    <w:p w14:paraId="772FE813" w14:textId="7FA19435" w:rsidR="00001F06" w:rsidRDefault="00001F06" w:rsidP="00A63F64">
      <w:r>
        <w:rPr>
          <w:noProof/>
          <w:lang w:val="en-ZA" w:eastAsia="en-ZA"/>
        </w:rPr>
        <w:lastRenderedPageBreak/>
        <w:drawing>
          <wp:inline distT="0" distB="0" distL="0" distR="0" wp14:anchorId="74BFBC0C" wp14:editId="2CD928A8">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8FCC545" w14:textId="7C20C1DE" w:rsidR="00001F06" w:rsidRDefault="00001F06" w:rsidP="00001F06">
      <w:pPr>
        <w:pStyle w:val="Caption"/>
        <w:jc w:val="both"/>
      </w:pPr>
      <w:bookmarkStart w:id="1808" w:name="_Toc418946237"/>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7</w:t>
      </w:r>
      <w:r>
        <w:fldChar w:fldCharType="end"/>
      </w:r>
      <w:r>
        <w:t xml:space="preserve">  </w:t>
      </w:r>
      <w:proofErr w:type="spellStart"/>
      <w:r>
        <w:t>Matjiesvlei</w:t>
      </w:r>
      <w:proofErr w:type="spellEnd"/>
      <w:r>
        <w:t xml:space="preserve"> classification (</w:t>
      </w:r>
      <w:r w:rsidR="00546565">
        <w:t>Habitat: a</w:t>
      </w:r>
      <w:r>
        <w:t xml:space="preserve">rid thicket with </w:t>
      </w:r>
      <w:proofErr w:type="spellStart"/>
      <w:r>
        <w:t>Spekboom</w:t>
      </w:r>
      <w:proofErr w:type="spellEnd"/>
      <w:r>
        <w:t>)</w:t>
      </w:r>
      <w:bookmarkEnd w:id="1808"/>
    </w:p>
    <w:p w14:paraId="03E706E2" w14:textId="77777777" w:rsidR="00001F06" w:rsidRDefault="00001F06" w:rsidP="00A63F64"/>
    <w:p w14:paraId="3D832253" w14:textId="20505598" w:rsidR="00001F06" w:rsidRDefault="003058C3" w:rsidP="00A63F64">
      <w:r>
        <w:rPr>
          <w:noProof/>
          <w:lang w:val="en-ZA" w:eastAsia="en-ZA"/>
        </w:rPr>
        <w:drawing>
          <wp:inline distT="0" distB="0" distL="0" distR="0" wp14:anchorId="44F06A28" wp14:editId="1BF62750">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774FC4E2" w14:textId="7D15AB41" w:rsidR="00001F06" w:rsidRDefault="00001F06" w:rsidP="00001F06">
      <w:pPr>
        <w:pStyle w:val="Caption"/>
        <w:jc w:val="both"/>
      </w:pPr>
      <w:bookmarkStart w:id="1809" w:name="_Toc418946238"/>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8</w:t>
      </w:r>
      <w:r>
        <w:fldChar w:fldCharType="end"/>
      </w:r>
      <w:r>
        <w:t xml:space="preserve">  </w:t>
      </w:r>
      <w:proofErr w:type="spellStart"/>
      <w:r>
        <w:t>Rooiberg</w:t>
      </w:r>
      <w:proofErr w:type="spellEnd"/>
      <w:r>
        <w:t xml:space="preserve"> classification (</w:t>
      </w:r>
      <w:r w:rsidR="00546565">
        <w:t>Habitat: a</w:t>
      </w:r>
      <w:r>
        <w:t xml:space="preserve">rid thicket with </w:t>
      </w:r>
      <w:proofErr w:type="spellStart"/>
      <w:r>
        <w:t>Spekboom</w:t>
      </w:r>
      <w:proofErr w:type="spellEnd"/>
      <w:r>
        <w:t xml:space="preserve"> and Fynbos mosaic)</w:t>
      </w:r>
      <w:bookmarkEnd w:id="1809"/>
    </w:p>
    <w:p w14:paraId="6AC89EBE" w14:textId="77777777" w:rsidR="00001F06" w:rsidRDefault="00001F06" w:rsidP="00A63F64"/>
    <w:p w14:paraId="2C1353C8" w14:textId="72DA4305" w:rsidR="000A216C" w:rsidRDefault="00876B1E" w:rsidP="00A63F64">
      <w:r>
        <w:rPr>
          <w:noProof/>
          <w:lang w:val="en-ZA" w:eastAsia="en-ZA"/>
        </w:rPr>
        <w:lastRenderedPageBreak/>
        <w:drawing>
          <wp:inline distT="0" distB="0" distL="0" distR="0" wp14:anchorId="3A4A087C" wp14:editId="5E9D376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E9AE3D2" w14:textId="2A1CC311" w:rsidR="0045213D" w:rsidRDefault="0045213D" w:rsidP="0045213D">
      <w:pPr>
        <w:pStyle w:val="Caption"/>
        <w:jc w:val="both"/>
      </w:pPr>
      <w:bookmarkStart w:id="1810" w:name="_Ref395293949"/>
      <w:bookmarkStart w:id="1811" w:name="_Toc418946239"/>
      <w:r>
        <w:t xml:space="preserve">Figure </w:t>
      </w:r>
      <w:r>
        <w:fldChar w:fldCharType="begin"/>
      </w:r>
      <w:r>
        <w:instrText xml:space="preserve"> STYLEREF 1 \s </w:instrText>
      </w:r>
      <w:r>
        <w:fldChar w:fldCharType="separate"/>
      </w:r>
      <w:r w:rsidR="007701D5">
        <w:rPr>
          <w:noProof/>
        </w:rPr>
        <w:t>4</w:t>
      </w:r>
      <w:r>
        <w:fldChar w:fldCharType="end"/>
      </w:r>
      <w:r>
        <w:t>.</w:t>
      </w:r>
      <w:r>
        <w:fldChar w:fldCharType="begin"/>
      </w:r>
      <w:r>
        <w:instrText xml:space="preserve"> SEQ Figure \* ARABIC \s 1 </w:instrText>
      </w:r>
      <w:r>
        <w:fldChar w:fldCharType="separate"/>
      </w:r>
      <w:r w:rsidR="007701D5">
        <w:rPr>
          <w:noProof/>
        </w:rPr>
        <w:t>9</w:t>
      </w:r>
      <w:r>
        <w:fldChar w:fldCharType="end"/>
      </w:r>
      <w:bookmarkEnd w:id="1810"/>
      <w:r>
        <w:t xml:space="preserve">  </w:t>
      </w:r>
      <w:proofErr w:type="spellStart"/>
      <w:r>
        <w:t>Grootkop</w:t>
      </w:r>
      <w:proofErr w:type="spellEnd"/>
      <w:r>
        <w:t xml:space="preserve"> classification (</w:t>
      </w:r>
      <w:r w:rsidR="00546565">
        <w:t>Habitat: a</w:t>
      </w:r>
      <w:r>
        <w:t xml:space="preserve">rid thicket with </w:t>
      </w:r>
      <w:proofErr w:type="spellStart"/>
      <w:r>
        <w:t>Spekboom</w:t>
      </w:r>
      <w:proofErr w:type="spellEnd"/>
      <w:r>
        <w:t xml:space="preserve"> and </w:t>
      </w:r>
      <w:r w:rsidR="003058C3">
        <w:t>S</w:t>
      </w:r>
      <w:r>
        <w:t>ucculent Karoo mosaic)</w:t>
      </w:r>
      <w:bookmarkEnd w:id="1811"/>
    </w:p>
    <w:p w14:paraId="5859E3F5" w14:textId="77777777" w:rsidR="00317716" w:rsidRDefault="00317716" w:rsidP="00317716"/>
    <w:p w14:paraId="0B8B1BB4" w14:textId="77777777" w:rsidR="00317716" w:rsidRDefault="00317716" w:rsidP="00317716">
      <w:pPr>
        <w:pStyle w:val="Heading2"/>
      </w:pPr>
      <w:bookmarkStart w:id="1812" w:name="_Toc394607660"/>
      <w:bookmarkStart w:id="1813" w:name="_Toc418946197"/>
      <w:r>
        <w:t>CONCLUSIONS</w:t>
      </w:r>
      <w:bookmarkEnd w:id="1812"/>
      <w:bookmarkEnd w:id="1813"/>
    </w:p>
    <w:p w14:paraId="40D5A705" w14:textId="0820EB5E" w:rsidR="00B61FEB" w:rsidRDefault="00E35B27" w:rsidP="00E35B27">
      <w:pPr>
        <w:spacing w:line="360" w:lineRule="auto"/>
        <w:jc w:val="both"/>
      </w:pPr>
      <w:r>
        <w:t xml:space="preserve">The per-pixel classification approach to </w:t>
      </w:r>
      <w:r w:rsidRPr="0061710D">
        <w:rPr>
          <w:i/>
        </w:rPr>
        <w:t xml:space="preserve">P. </w:t>
      </w:r>
      <w:proofErr w:type="spellStart"/>
      <w:r w:rsidRPr="0061710D">
        <w:rPr>
          <w:i/>
        </w:rPr>
        <w:t>afra</w:t>
      </w:r>
      <w:proofErr w:type="spellEnd"/>
      <w:r>
        <w:t xml:space="preserve"> canopy cover mapping was successful and good accuracies were achieved across the study area.  Use of the mosaic cross calibration technique described in Chapter 2 was key in obtaining the radiometric consistency required to allow application of a single classification algorithm over an extended area.  Six features, consisting of a combination of spectral, textural and vegetation index type measures, were selected with the feature clustering and ranking method described in Chapter 2.   The feature set produced similarly good accuracies amongst a diverse set of candidate classifiers, confirming the feature selection method’s utility for finding informative features in the presence of correlation.  A decision tree classifier was selected from the candidate classifiers due to its speed and accuracy on the field ground truth.  </w:t>
      </w:r>
      <w:r w:rsidR="00B61FEB">
        <w:t>Attention to the computational efficiency of feature extraction and classification methods assisted in being able to effectively experiment and process large volumes of images.  The classifier produced a</w:t>
      </w:r>
      <w:r>
        <w:t xml:space="preserve"> mean absolute canopy cover error of 5.86% </w:t>
      </w:r>
      <w:r w:rsidR="00B61FEB">
        <w:t>and</w:t>
      </w:r>
      <w:r>
        <w:t xml:space="preserve"> standard deviation of 4.85% over </w:t>
      </w:r>
      <w:r w:rsidR="00B61FEB">
        <w:t xml:space="preserve">the </w:t>
      </w:r>
      <w:r>
        <w:t xml:space="preserve">20 field ground truth sites.  </w:t>
      </w:r>
    </w:p>
    <w:p w14:paraId="302E1A56" w14:textId="77777777" w:rsidR="00B61FEB" w:rsidRDefault="00B61FEB" w:rsidP="00E35B27">
      <w:pPr>
        <w:spacing w:line="360" w:lineRule="auto"/>
        <w:jc w:val="both"/>
      </w:pPr>
    </w:p>
    <w:p w14:paraId="3992C7C6" w14:textId="7B444322" w:rsidR="00E35B27" w:rsidRDefault="00E35B27" w:rsidP="00E35B27">
      <w:pPr>
        <w:spacing w:line="360" w:lineRule="auto"/>
        <w:jc w:val="both"/>
      </w:pPr>
      <w:r>
        <w:t xml:space="preserve">While some variation in the classification accuracy was observed with habitat, the classifier was remarkably robust to the many sources of variation that make this a challenging problem.  To the </w:t>
      </w:r>
      <w:r>
        <w:lastRenderedPageBreak/>
        <w:t xml:space="preserve">best of our knowledge, this is the first use of a mosaic of NGI aerial imagery in a quantitative remote sensing study.  It is also one of very few examples of vegetation mapping using VHR imagery over a large area </w:t>
      </w:r>
      <w:r>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sidRPr="004B3289">
        <w:rPr>
          <w:noProof/>
        </w:rPr>
        <w:t>(Eisfelder, Kuenzer &amp; Dech 2012; Lu 2006)</w:t>
      </w:r>
      <w:r>
        <w:fldChar w:fldCharType="end"/>
      </w:r>
      <w:r>
        <w:t xml:space="preserve">.   </w:t>
      </w:r>
      <w:r w:rsidR="00263A2A">
        <w:t xml:space="preserve">The availability of a vegetation map covering the study area </w:t>
      </w:r>
      <w:r w:rsidR="00263A2A">
        <w:fldChar w:fldCharType="begin" w:fldLock="1"/>
      </w:r>
      <w:r w:rsidR="005708E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263A2A">
        <w:fldChar w:fldCharType="separate"/>
      </w:r>
      <w:r w:rsidR="00263A2A" w:rsidRPr="00263A2A">
        <w:rPr>
          <w:noProof/>
        </w:rPr>
        <w:t>(Vlok, Cowling &amp; Wolf 2005)</w:t>
      </w:r>
      <w:r w:rsidR="00263A2A">
        <w:fldChar w:fldCharType="end"/>
      </w:r>
      <w:r w:rsidR="00263A2A">
        <w:t xml:space="preserve"> and the assistance of an expert botanist in selecting and ground </w:t>
      </w:r>
      <w:proofErr w:type="spellStart"/>
      <w:r w:rsidR="00263A2A">
        <w:t>truthing</w:t>
      </w:r>
      <w:proofErr w:type="spellEnd"/>
      <w:r w:rsidR="00263A2A">
        <w:t xml:space="preserve"> the field sites were important contributors to the success of this study.   </w:t>
      </w:r>
    </w:p>
    <w:p w14:paraId="4F06D5F0" w14:textId="77777777" w:rsidR="00E35B27" w:rsidRDefault="00E35B27" w:rsidP="00E35B27">
      <w:pPr>
        <w:spacing w:line="360" w:lineRule="auto"/>
        <w:jc w:val="both"/>
      </w:pPr>
    </w:p>
    <w:p w14:paraId="672E7678" w14:textId="08F7020A" w:rsidR="00E35B27" w:rsidRDefault="005F2636" w:rsidP="00393A87">
      <w:pPr>
        <w:spacing w:line="360" w:lineRule="auto"/>
        <w:jc w:val="both"/>
      </w:pPr>
      <w:r>
        <w:t>The map as it stands will provide a useful aid in selecting restoration sites and</w:t>
      </w:r>
      <w:r w:rsidR="00004573">
        <w:t xml:space="preserve"> in</w:t>
      </w:r>
      <w:r>
        <w:t xml:space="preserve"> </w:t>
      </w:r>
      <w:r w:rsidR="001B5448">
        <w:t xml:space="preserve">choosing </w:t>
      </w:r>
      <w:r>
        <w:t>appropriate planting densities</w:t>
      </w:r>
      <w:r w:rsidR="001B5448">
        <w:t xml:space="preserve"> in the study area</w:t>
      </w:r>
      <w:r>
        <w:t xml:space="preserve">.  </w:t>
      </w:r>
      <w:r w:rsidR="00004573">
        <w:t>By incorporating ground truth from new areas, t</w:t>
      </w:r>
      <w:r w:rsidR="00F57241">
        <w:t>he techniques used to produce this map can be</w:t>
      </w:r>
      <w:r>
        <w:t xml:space="preserve"> </w:t>
      </w:r>
      <w:r w:rsidR="00F57241">
        <w:t>extended to the rest of the thicket biome in the Little Karoo and Eastern Cape</w:t>
      </w:r>
      <w:r w:rsidR="001B5448">
        <w:t>,</w:t>
      </w:r>
      <w:r>
        <w:t xml:space="preserve"> where restoration work is also under way </w:t>
      </w:r>
      <w:r w:rsidR="001B5448">
        <w:fldChar w:fldCharType="begin" w:fldLock="1"/>
      </w:r>
      <w:r w:rsidR="005708E9">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1B5448">
        <w:fldChar w:fldCharType="separate"/>
      </w:r>
      <w:r w:rsidR="001B5448" w:rsidRPr="001B5448">
        <w:rPr>
          <w:noProof/>
        </w:rPr>
        <w:t>(Mills et al. 2010)</w:t>
      </w:r>
      <w:r w:rsidR="001B5448">
        <w:fldChar w:fldCharType="end"/>
      </w:r>
      <w:r w:rsidR="001B5448">
        <w:t>.  Use of</w:t>
      </w:r>
      <w:r w:rsidR="008019B6">
        <w:t xml:space="preserve"> classifier developed here in combination with</w:t>
      </w:r>
      <w:r w:rsidR="001B5448">
        <w:t xml:space="preserve"> the Chapter 2 technique for calibration to </w:t>
      </w:r>
      <w:r w:rsidR="00E07F8F">
        <w:t xml:space="preserve">a </w:t>
      </w:r>
      <w:r w:rsidR="00004573">
        <w:t xml:space="preserve">physical property of the </w:t>
      </w:r>
      <w:r w:rsidR="001B5448">
        <w:t>surface</w:t>
      </w:r>
      <w:r w:rsidR="00004573">
        <w:t>, i.e.</w:t>
      </w:r>
      <w:r w:rsidR="001B5448">
        <w:t xml:space="preserve"> </w:t>
      </w:r>
      <w:r w:rsidR="00004573">
        <w:t xml:space="preserve">surface </w:t>
      </w:r>
      <w:r w:rsidR="001B5448">
        <w:t>reflectance</w:t>
      </w:r>
      <w:r w:rsidR="00004573">
        <w:t>,</w:t>
      </w:r>
      <w:r w:rsidR="001B5448">
        <w:t xml:space="preserve"> </w:t>
      </w:r>
      <w:r w:rsidR="00004573">
        <w:t>enables</w:t>
      </w:r>
      <w:r w:rsidR="001B5448">
        <w:t xml:space="preserve"> repeated </w:t>
      </w:r>
      <w:r w:rsidR="00004573">
        <w:t xml:space="preserve">canopy cover </w:t>
      </w:r>
      <w:r w:rsidR="001B5448">
        <w:t xml:space="preserve">monitoring of restoration sites over time.  </w:t>
      </w:r>
      <w:r w:rsidR="00004573">
        <w:t xml:space="preserve">The availability of a </w:t>
      </w:r>
      <w:r w:rsidR="00004573" w:rsidRPr="00004573">
        <w:rPr>
          <w:i/>
        </w:rPr>
        <w:t xml:space="preserve">P. </w:t>
      </w:r>
      <w:proofErr w:type="spellStart"/>
      <w:r w:rsidR="00004573" w:rsidRPr="00004573">
        <w:rPr>
          <w:i/>
        </w:rPr>
        <w:t>afra</w:t>
      </w:r>
      <w:proofErr w:type="spellEnd"/>
      <w:r w:rsidR="00004573">
        <w:t xml:space="preserve"> canopy cover map will also be a va</w:t>
      </w:r>
      <w:r w:rsidR="00E07F8F">
        <w:t>l</w:t>
      </w:r>
      <w:r w:rsidR="00004573">
        <w:t xml:space="preserve">uable starting point for developing measures of other environmental variables such as biomass and biodiversity </w:t>
      </w:r>
      <w:r w:rsidR="00004573">
        <w:fldChar w:fldCharType="begin" w:fldLock="1"/>
      </w:r>
      <w:r w:rsidR="005708E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"page" : "451-461", "title" : "Size-biomass relationships of several Chihuahuan desert shrubs", "type" : "article-journal", "volume" : "94" }, "uris" : [ "http://www.mendeley.com/documents/?uuid=fc5388d6-97db-4b1d-901d-f14e90fa8687" ] } ], "mendeley" : { "formattedCitation" : "(Eisfelder, Kuenzer &amp; Dech 2012; Suganuma et al. 2006; Ludwig, Reynolds &amp; Whitson 1975)", "plainTextFormattedCitation" : "(Eisfelder, Kuenzer &amp; Dech 2012; Suganuma et al. 2006; Ludwig, Reynolds &amp; Whitson 1975)", "previouslyFormattedCitation" : "(Eisfelder, Kuenzer &amp; Dech 2012; Suganuma et al. 2006; Ludwig, Reynolds &amp; Whitson 1975)" }, "properties" : { "noteIndex" : 0 }, "schema" : "https://github.com/citation-style-language/schema/raw/master/csl-citation.json" }</w:instrText>
      </w:r>
      <w:r w:rsidR="00004573">
        <w:fldChar w:fldCharType="separate"/>
      </w:r>
      <w:r w:rsidR="00004573" w:rsidRPr="00D14253">
        <w:rPr>
          <w:noProof/>
        </w:rPr>
        <w:t>(Eisfelder, Kuenzer &amp; Dech 2012; Suganuma et al. 2006; Ludwig, Reynolds &amp; Whitson 1975)</w:t>
      </w:r>
      <w:r w:rsidR="00004573">
        <w:fldChar w:fldCharType="end"/>
      </w:r>
      <w:r w:rsidR="00004573">
        <w:t xml:space="preserve">.  </w:t>
      </w:r>
    </w:p>
    <w:p w14:paraId="7C83B53B" w14:textId="77777777" w:rsidR="00E35B27" w:rsidRDefault="00E35B27" w:rsidP="00393A87">
      <w:pPr>
        <w:spacing w:line="360" w:lineRule="auto"/>
        <w:jc w:val="both"/>
      </w:pPr>
    </w:p>
    <w:p w14:paraId="6511D5AD" w14:textId="79719107" w:rsidR="00D71125" w:rsidRDefault="0035611D" w:rsidP="008A489D">
      <w:pPr>
        <w:spacing w:line="360" w:lineRule="auto"/>
        <w:jc w:val="both"/>
      </w:pPr>
      <w:r>
        <w:t xml:space="preserve">While the </w:t>
      </w:r>
      <w:r w:rsidR="00034629">
        <w:t xml:space="preserve">mapping </w:t>
      </w:r>
      <w:r>
        <w:t xml:space="preserve">accuracies achieved </w:t>
      </w:r>
      <w:r w:rsidR="00076842">
        <w:t xml:space="preserve">compare well with </w:t>
      </w:r>
      <w:r w:rsidR="00034629">
        <w:t>related studies</w:t>
      </w:r>
      <w:r w:rsidR="00076842">
        <w:t xml:space="preserve"> </w:t>
      </w:r>
      <w:r w:rsidR="00034629">
        <w:fldChar w:fldCharType="begin" w:fldLock="1"/>
      </w:r>
      <w:r w:rsidR="005708E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"page" : "359-369", "title" : "Remote sensing of upland vegetation: the potential of high spatial resolution satellite sensors", "type" : "article-journal", "volume" : "13" }, "uris" : [ "http://www.mendeley.com/documents/?uuid=c169ef8d-0e61-487d-80d3-e2468deed041" ] } ], "mendeley" : { "formattedCitation" : "(Ghosh &amp; Joshi 2014; Heumann 2011; Baraldi et al. 2010; Johansen et al. 2007; Mehner et al. 2004)", "plainTextFormattedCitation" : "(Ghosh &amp; Joshi 2014; Heumann 2011; Baraldi et al. 2010; Johansen et al. 2007; Mehner et al. 2004)", "previouslyFormattedCitation" : "(Ghosh &amp; Joshi 2014; Heumann 2011; Baraldi et al. 2010; Johansen et al. 2007; Mehner et al. 2004)" }, "properties" : { "noteIndex" : 0 }, "schema" : "https://github.com/citation-style-language/schema/raw/master/csl-citation.json" }</w:instrText>
      </w:r>
      <w:r w:rsidR="00034629">
        <w:fldChar w:fldCharType="separate"/>
      </w:r>
      <w:r w:rsidR="00034629" w:rsidRPr="00034629">
        <w:rPr>
          <w:noProof/>
        </w:rPr>
        <w:t>(Ghosh &amp; Joshi 2014; Heumann 2011; Baraldi et al. 2010; Johansen et al. 2007; Mehner et al. 2004)</w:t>
      </w:r>
      <w:r w:rsidR="00034629">
        <w:fldChar w:fldCharType="end"/>
      </w:r>
      <w:r w:rsidR="00034629">
        <w:t xml:space="preserve">, there are many </w:t>
      </w:r>
      <w:r w:rsidR="00C672AA">
        <w:t>opportunities</w:t>
      </w:r>
      <w:r w:rsidR="004A2A9C">
        <w:t xml:space="preserve"> for improvement.  Ancillary information such as slope aspect or habitat could be </w:t>
      </w:r>
      <w:r w:rsidR="00771DEC">
        <w:t xml:space="preserve">incorporated into the classifier, similarly to </w:t>
      </w:r>
      <w:r w:rsidR="00771DEC">
        <w:fldChar w:fldCharType="begin" w:fldLock="1"/>
      </w:r>
      <w:r w:rsidR="005708E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771DEC">
        <w:fldChar w:fldCharType="separate"/>
      </w:r>
      <w:r w:rsidR="00771DEC" w:rsidRPr="00771DEC">
        <w:rPr>
          <w:noProof/>
        </w:rPr>
        <w:t xml:space="preserve">Thompson et al. </w:t>
      </w:r>
      <w:r w:rsidR="00771DEC">
        <w:rPr>
          <w:noProof/>
        </w:rPr>
        <w:t>(</w:t>
      </w:r>
      <w:r w:rsidR="00771DEC" w:rsidRPr="00771DEC">
        <w:rPr>
          <w:noProof/>
        </w:rPr>
        <w:t>2009)</w:t>
      </w:r>
      <w:r w:rsidR="00771DEC">
        <w:fldChar w:fldCharType="end"/>
      </w:r>
      <w:r w:rsidR="00771DEC">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R="00771DEC">
        <w:fldChar w:fldCharType="begin" w:fldLock="1"/>
      </w:r>
      <w:r w:rsidR="005708E9">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R="00771DEC">
        <w:fldChar w:fldCharType="separate"/>
      </w:r>
      <w:r w:rsidR="00771DEC" w:rsidRPr="00771DEC">
        <w:rPr>
          <w:noProof/>
        </w:rPr>
        <w:t>(Blaschke 2010)</w:t>
      </w:r>
      <w:r w:rsidR="00771DEC">
        <w:fldChar w:fldCharType="end"/>
      </w:r>
      <w:r w:rsidR="0054433F">
        <w:t xml:space="preserve">.  Homogenous objects would allow the use of more descriptive texture features such as LBP’s and statistics of the GLCM.  It was found that classifier performances on the image and field ground truth were not well correlated.  This </w:t>
      </w:r>
      <w:r w:rsidR="00511234">
        <w:t>implied</w:t>
      </w:r>
      <w:r w:rsidR="0054433F">
        <w:t xml:space="preserve"> the image ground truth was not adequately representative of actual field variation.  </w:t>
      </w:r>
      <w:r w:rsidR="006C6D42">
        <w:t xml:space="preserve">To obtain </w:t>
      </w:r>
      <w:r w:rsidR="00511234">
        <w:t xml:space="preserve">accurate </w:t>
      </w:r>
      <w:r w:rsidR="006C6D42">
        <w:t xml:space="preserve">pixel level </w:t>
      </w:r>
      <w:r w:rsidR="00511234">
        <w:t xml:space="preserve">ground truth it would be necessary to undertake a more precise field ground </w:t>
      </w:r>
      <w:proofErr w:type="spellStart"/>
      <w:r w:rsidR="00511234">
        <w:t>truthing</w:t>
      </w:r>
      <w:proofErr w:type="spellEnd"/>
      <w:r w:rsidR="00511234">
        <w:t xml:space="preserve"> exercise</w:t>
      </w:r>
      <w:r w:rsidR="00561487">
        <w:t xml:space="preserve"> as it is not possible to label vegetation from visual inspection of the images with absolute certainty.  </w:t>
      </w:r>
      <w:r w:rsidR="00511234">
        <w:t xml:space="preserve">Individual trees and </w:t>
      </w:r>
      <w:r w:rsidR="00511234" w:rsidRPr="00511234">
        <w:rPr>
          <w:i/>
        </w:rPr>
        <w:t xml:space="preserve">P. </w:t>
      </w:r>
      <w:proofErr w:type="spellStart"/>
      <w:r w:rsidR="00511234" w:rsidRPr="00511234">
        <w:rPr>
          <w:i/>
        </w:rPr>
        <w:t>afra</w:t>
      </w:r>
      <w:proofErr w:type="spellEnd"/>
      <w:r w:rsidR="00511234">
        <w:t xml:space="preserve"> clumps would have to be delineated across a range of habitats.  Possible spatial inaccuracies between DGPS recorded polygons and the NGI </w:t>
      </w:r>
      <w:proofErr w:type="spellStart"/>
      <w:r w:rsidR="00511234">
        <w:t>orthrectified</w:t>
      </w:r>
      <w:proofErr w:type="spellEnd"/>
      <w:r w:rsidR="00511234">
        <w:t xml:space="preserve"> imagery could be adjusted by hand using the image as a visual reference.  </w:t>
      </w:r>
    </w:p>
    <w:bookmarkEnd w:id="1794"/>
    <w:p w14:paraId="783F34FC" w14:textId="77777777" w:rsidR="00D80A22" w:rsidRPr="00764091" w:rsidRDefault="00D80A22" w:rsidP="003344F6">
      <w:pPr>
        <w:pStyle w:val="1TeksCharChar"/>
      </w:pPr>
    </w:p>
    <w:p w14:paraId="2BE095B1" w14:textId="77777777" w:rsidR="003C40D3" w:rsidRPr="0002729A" w:rsidRDefault="001E55D5" w:rsidP="003C40D3">
      <w:pPr>
        <w:pStyle w:val="PreHeadings"/>
      </w:pPr>
      <w:bookmarkStart w:id="1814" w:name="_Toc107741055"/>
      <w:r>
        <w:br w:type="page"/>
      </w:r>
      <w:bookmarkStart w:id="1815" w:name="_Toc394607669"/>
      <w:bookmarkStart w:id="1816" w:name="_Toc418946198"/>
      <w:r w:rsidR="007A1991">
        <w:rPr>
          <w:noProof/>
          <w:lang w:val="en-ZA" w:eastAsia="en-ZA"/>
        </w:rPr>
        <w:lastRenderedPageBreak/>
        <mc:AlternateContent>
          <mc:Choice Requires="wps">
            <w:drawing>
              <wp:anchor distT="0" distB="0" distL="114300" distR="114300" simplePos="0" relativeHeight="251644928" behindDoc="0" locked="0" layoutInCell="1" allowOverlap="1" wp14:anchorId="5FA5084E" wp14:editId="593C8B80">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4AE15D" w14:textId="77777777" w:rsidR="004D7CF6" w:rsidRDefault="004D7CF6"/>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5084E" id="Rectangle 2433" o:spid="_x0000_s1048" style="position:absolute;left:0;text-align:left;margin-left:2.25pt;margin-top:-31.05pt;width:105.3pt;height:25.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gE9wIAAFU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" stroked="f">
                <v:textbox inset="1mm,1mm,1mm,1mm">
                  <w:txbxContent>
                    <w:p w14:paraId="684AE15D" w14:textId="77777777" w:rsidR="004D7CF6" w:rsidRDefault="004D7CF6"/>
                  </w:txbxContent>
                </v:textbox>
              </v:rect>
            </w:pict>
          </mc:Fallback>
        </mc:AlternateContent>
      </w:r>
      <w:bookmarkStart w:id="1817" w:name="_Toc347323090"/>
      <w:bookmarkEnd w:id="1814"/>
      <w:r w:rsidR="007A1991" w:rsidRPr="0002729A">
        <w:rPr>
          <w:noProof/>
          <w:lang w:val="en-ZA" w:eastAsia="en-ZA"/>
        </w:rPr>
        <mc:AlternateContent>
          <mc:Choice Requires="wps">
            <w:drawing>
              <wp:anchor distT="0" distB="0" distL="114300" distR="114300" simplePos="0" relativeHeight="251648000" behindDoc="0" locked="0" layoutInCell="1" allowOverlap="1" wp14:anchorId="02C08E50" wp14:editId="30203A4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BFA139" w14:textId="77777777" w:rsidR="004D7CF6" w:rsidRDefault="004D7CF6"/>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08E50" id="Rectangle 2446" o:spid="_x0000_s1049" style="position:absolute;left:0;text-align:left;margin-left:2.25pt;margin-top:-31.05pt;width:105.3pt;height:25.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" stroked="f">
                <v:textbox inset="1mm,1mm,1mm,1mm">
                  <w:txbxContent>
                    <w:p w14:paraId="79BFA139" w14:textId="77777777" w:rsidR="004D7CF6" w:rsidRDefault="004D7CF6"/>
                  </w:txbxContent>
                </v:textbox>
              </v:rect>
            </w:pict>
          </mc:Fallback>
        </mc:AlternateContent>
      </w:r>
      <w:r w:rsidR="003C40D3" w:rsidRPr="0002729A">
        <w:t>REFERENCES</w:t>
      </w:r>
      <w:bookmarkEnd w:id="1815"/>
      <w:bookmarkEnd w:id="1816"/>
      <w:bookmarkEnd w:id="1817"/>
    </w:p>
    <w:p w14:paraId="0121B600" w14:textId="714C943C" w:rsidR="000C382A" w:rsidRPr="000C382A" w:rsidRDefault="00F1536C">
      <w:pPr>
        <w:pStyle w:val="NormalWeb"/>
        <w:ind w:left="480" w:hanging="480"/>
        <w:divId w:val="815993484"/>
        <w:rPr>
          <w:rFonts w:eastAsiaTheme="minorEastAsia"/>
          <w:noProof/>
        </w:rPr>
      </w:pPr>
      <w:r>
        <w:fldChar w:fldCharType="begin" w:fldLock="1"/>
      </w:r>
      <w:r>
        <w:instrText xml:space="preserve">ADDIN Mendeley Bibliography CSL_BIBLIOGRAPHY </w:instrText>
      </w:r>
      <w:r>
        <w:fldChar w:fldCharType="separate"/>
      </w:r>
      <w:r w:rsidR="000C382A" w:rsidRPr="000C382A">
        <w:rPr>
          <w:noProof/>
        </w:rPr>
        <w:t xml:space="preserve">Adie H &amp; Yeaton RI 2013. Regeneration dynamics in arid subtropical thicket, South Africa. </w:t>
      </w:r>
      <w:r w:rsidR="000C382A" w:rsidRPr="000C382A">
        <w:rPr>
          <w:i/>
          <w:iCs/>
          <w:noProof/>
        </w:rPr>
        <w:t>South African Journal of Botany</w:t>
      </w:r>
      <w:r w:rsidR="000C382A" w:rsidRPr="000C382A">
        <w:rPr>
          <w:noProof/>
        </w:rPr>
        <w:t xml:space="preserve"> 88: 80–85.</w:t>
      </w:r>
    </w:p>
    <w:p w14:paraId="054FCAF6" w14:textId="77777777" w:rsidR="000C382A" w:rsidRPr="000C382A" w:rsidRDefault="000C382A">
      <w:pPr>
        <w:pStyle w:val="NormalWeb"/>
        <w:ind w:left="480" w:hanging="480"/>
        <w:divId w:val="815993484"/>
        <w:rPr>
          <w:noProof/>
        </w:rPr>
      </w:pPr>
      <w:r w:rsidRPr="000C382A">
        <w:rPr>
          <w:noProof/>
        </w:rPr>
        <w:t>Airbus Defence and Space 2014. Resolution and Spectral Bands [online]. Available from: http://www.astrium-geo.com/en/194-resolution-and-spectral-bands [Accessed June 14 2014].</w:t>
      </w:r>
    </w:p>
    <w:p w14:paraId="6129F23E" w14:textId="77777777" w:rsidR="000C382A" w:rsidRPr="000C382A" w:rsidRDefault="000C382A">
      <w:pPr>
        <w:pStyle w:val="NormalWeb"/>
        <w:ind w:left="480" w:hanging="480"/>
        <w:divId w:val="815993484"/>
        <w:rPr>
          <w:noProof/>
        </w:rPr>
      </w:pPr>
      <w:r w:rsidRPr="000C382A">
        <w:rPr>
          <w:noProof/>
        </w:rPr>
        <w:t xml:space="preserve">Amorós López J, Izquierdo Verdiguier E, Gómez Chova L, Muñoz Marí J, Rodríguez Barreiro JZ, Camps Valls G &amp; Calpe Maravilla J 2011. Land cover classification of VHR airborne images for citrus grove identification. </w:t>
      </w:r>
      <w:r w:rsidRPr="000C382A">
        <w:rPr>
          <w:i/>
          <w:iCs/>
          <w:noProof/>
        </w:rPr>
        <w:t>ISPRS Journal of Photogrammetry and Remote Sensing</w:t>
      </w:r>
      <w:r w:rsidRPr="000C382A">
        <w:rPr>
          <w:noProof/>
        </w:rPr>
        <w:t xml:space="preserve"> 66 (1): 115–123.</w:t>
      </w:r>
    </w:p>
    <w:p w14:paraId="213F26AD" w14:textId="77777777" w:rsidR="000C382A" w:rsidRPr="000C382A" w:rsidRDefault="000C382A">
      <w:pPr>
        <w:pStyle w:val="NormalWeb"/>
        <w:ind w:left="480" w:hanging="480"/>
        <w:divId w:val="815993484"/>
        <w:rPr>
          <w:noProof/>
        </w:rPr>
      </w:pPr>
      <w:r w:rsidRPr="000C382A">
        <w:rPr>
          <w:noProof/>
        </w:rPr>
        <w:t xml:space="preserve">Baraldi A, Durieux L, Simonetti D, Conchedda G, Holecz F &amp; Blonda P 2010. Automatic spectral-rule-based preliminary classification of radiometrically calibrated SPOT-4/-5/IRS, AVHRR/MSG, AATSR, IKONOS/QuickBird/OrbView/GeoEye, and DMC/SPOT-1/-2 imagery—Part I: System design and implementation. </w:t>
      </w:r>
      <w:r w:rsidRPr="000C382A">
        <w:rPr>
          <w:i/>
          <w:iCs/>
          <w:noProof/>
        </w:rPr>
        <w:t>IEEE Transactions on Geoscience and Remote Sensing</w:t>
      </w:r>
      <w:r w:rsidRPr="000C382A">
        <w:rPr>
          <w:noProof/>
        </w:rPr>
        <w:t xml:space="preserve"> 48 (3): 1299–1325.</w:t>
      </w:r>
    </w:p>
    <w:p w14:paraId="0EBB6F87" w14:textId="77777777" w:rsidR="000C382A" w:rsidRPr="000C382A" w:rsidRDefault="000C382A">
      <w:pPr>
        <w:pStyle w:val="NormalWeb"/>
        <w:ind w:left="480" w:hanging="480"/>
        <w:divId w:val="815993484"/>
        <w:rPr>
          <w:noProof/>
        </w:rPr>
      </w:pPr>
      <w:r w:rsidRPr="000C382A">
        <w:rPr>
          <w:noProof/>
        </w:rPr>
        <w:t xml:space="preserve">Berk A, Anderson GP, Bernstein LS, Acharya PK, Dothe H, Matthew MW, Adler-Golden SM, Chetwynd JH, Richtsmeier SC, Pukall B, Allred CL, Jeong LS &amp; Hoke ML 1999. MODTRAN4 radiative transfer modeling for atmospheric correction. In </w:t>
      </w:r>
      <w:r w:rsidRPr="000C382A">
        <w:rPr>
          <w:i/>
          <w:iCs/>
          <w:noProof/>
        </w:rPr>
        <w:t>Proceedings of SPIE - The International Society for Optical Engineering</w:t>
      </w:r>
      <w:r w:rsidRPr="000C382A">
        <w:rPr>
          <w:noProof/>
        </w:rPr>
        <w:t>, 348–353. Denver, CO: Society of Photo-Optical Instrumentation Engineers.</w:t>
      </w:r>
    </w:p>
    <w:p w14:paraId="47B235C1" w14:textId="77777777" w:rsidR="000C382A" w:rsidRPr="000C382A" w:rsidRDefault="000C382A">
      <w:pPr>
        <w:pStyle w:val="NormalWeb"/>
        <w:ind w:left="480" w:hanging="480"/>
        <w:divId w:val="815993484"/>
        <w:rPr>
          <w:noProof/>
        </w:rPr>
      </w:pPr>
      <w:r w:rsidRPr="000C382A">
        <w:rPr>
          <w:noProof/>
        </w:rPr>
        <w:t xml:space="preserve">Bishop CM 2003. </w:t>
      </w:r>
      <w:r w:rsidRPr="000C382A">
        <w:rPr>
          <w:i/>
          <w:iCs/>
          <w:noProof/>
        </w:rPr>
        <w:t>Neural networks for pattern recognition</w:t>
      </w:r>
      <w:r w:rsidRPr="000C382A">
        <w:rPr>
          <w:noProof/>
        </w:rPr>
        <w:t>. New York: Oxford University Press.</w:t>
      </w:r>
    </w:p>
    <w:p w14:paraId="1AC5114C" w14:textId="77777777" w:rsidR="000C382A" w:rsidRPr="000C382A" w:rsidRDefault="000C382A">
      <w:pPr>
        <w:pStyle w:val="NormalWeb"/>
        <w:ind w:left="480" w:hanging="480"/>
        <w:divId w:val="815993484"/>
        <w:rPr>
          <w:noProof/>
        </w:rPr>
      </w:pPr>
      <w:r w:rsidRPr="000C382A">
        <w:rPr>
          <w:noProof/>
        </w:rPr>
        <w:t xml:space="preserve">Blaschke T 2010. Object based image analysis for remote sensing. </w:t>
      </w:r>
      <w:r w:rsidRPr="000C382A">
        <w:rPr>
          <w:i/>
          <w:iCs/>
          <w:noProof/>
        </w:rPr>
        <w:t>ISPRS Journal of Photogrammetry and Remote Sensing</w:t>
      </w:r>
      <w:r w:rsidRPr="000C382A">
        <w:rPr>
          <w:noProof/>
        </w:rPr>
        <w:t xml:space="preserve"> 65 (1): 2–16.</w:t>
      </w:r>
    </w:p>
    <w:p w14:paraId="15353E78" w14:textId="77777777" w:rsidR="000C382A" w:rsidRPr="000C382A" w:rsidRDefault="000C382A">
      <w:pPr>
        <w:pStyle w:val="NormalWeb"/>
        <w:ind w:left="480" w:hanging="480"/>
        <w:divId w:val="815993484"/>
        <w:rPr>
          <w:noProof/>
        </w:rPr>
      </w:pPr>
      <w:r w:rsidRPr="000C382A">
        <w:rPr>
          <w:noProof/>
        </w:rPr>
        <w:t xml:space="preserve">Blauensteiner P, Wildenauer H, Hanbury A &amp; Kampel M 2006. On colour spaces for change detection and shadow suppression. In Chum O &amp; Franc V (eds) </w:t>
      </w:r>
      <w:r w:rsidRPr="000C382A">
        <w:rPr>
          <w:i/>
          <w:iCs/>
          <w:noProof/>
        </w:rPr>
        <w:t>Computer Vision Winter Workshop 2006</w:t>
      </w:r>
      <w:r w:rsidRPr="000C382A">
        <w:rPr>
          <w:noProof/>
        </w:rPr>
        <w:t>, 1–6. Telc, Czech Republic: Czech Pattern Recognition Society.</w:t>
      </w:r>
    </w:p>
    <w:p w14:paraId="36AA3B5D" w14:textId="77777777" w:rsidR="000C382A" w:rsidRPr="000C382A" w:rsidRDefault="000C382A">
      <w:pPr>
        <w:pStyle w:val="NormalWeb"/>
        <w:ind w:left="480" w:hanging="480"/>
        <w:divId w:val="815993484"/>
        <w:rPr>
          <w:noProof/>
        </w:rPr>
      </w:pPr>
      <w:r w:rsidRPr="000C382A">
        <w:rPr>
          <w:noProof/>
        </w:rPr>
        <w:t xml:space="preserve">Bradski G 2000. The OpenCV library. </w:t>
      </w:r>
      <w:r w:rsidRPr="000C382A">
        <w:rPr>
          <w:i/>
          <w:iCs/>
          <w:noProof/>
        </w:rPr>
        <w:t>Dr. Dobb’s Journal of Software Tools</w:t>
      </w:r>
      <w:r w:rsidRPr="000C382A">
        <w:rPr>
          <w:noProof/>
        </w:rPr>
        <w:t xml:space="preserve"> 25 (120): 122– 125.</w:t>
      </w:r>
    </w:p>
    <w:p w14:paraId="3BB43A59" w14:textId="77777777" w:rsidR="000C382A" w:rsidRPr="000C382A" w:rsidRDefault="000C382A">
      <w:pPr>
        <w:pStyle w:val="NormalWeb"/>
        <w:ind w:left="480" w:hanging="480"/>
        <w:divId w:val="815993484"/>
        <w:rPr>
          <w:noProof/>
        </w:rPr>
      </w:pPr>
      <w:r w:rsidRPr="000C382A">
        <w:rPr>
          <w:noProof/>
        </w:rPr>
        <w:t xml:space="preserve">Breiman L 1996. Bagging predictors. </w:t>
      </w:r>
      <w:r w:rsidRPr="000C382A">
        <w:rPr>
          <w:i/>
          <w:iCs/>
          <w:noProof/>
        </w:rPr>
        <w:t>Machine Learning</w:t>
      </w:r>
      <w:r w:rsidRPr="000C382A">
        <w:rPr>
          <w:noProof/>
        </w:rPr>
        <w:t xml:space="preserve"> 24 (2): 123–140.</w:t>
      </w:r>
    </w:p>
    <w:p w14:paraId="0C2F40D3" w14:textId="77777777" w:rsidR="000C382A" w:rsidRPr="000C382A" w:rsidRDefault="000C382A">
      <w:pPr>
        <w:pStyle w:val="NormalWeb"/>
        <w:ind w:left="480" w:hanging="480"/>
        <w:divId w:val="815993484"/>
        <w:rPr>
          <w:noProof/>
        </w:rPr>
      </w:pPr>
      <w:r w:rsidRPr="000C382A">
        <w:rPr>
          <w:noProof/>
        </w:rPr>
        <w:t xml:space="preserve">Breiman L 2001. Random Forests. </w:t>
      </w:r>
      <w:r w:rsidRPr="000C382A">
        <w:rPr>
          <w:i/>
          <w:iCs/>
          <w:noProof/>
        </w:rPr>
        <w:t>Machine Learning</w:t>
      </w:r>
      <w:r w:rsidRPr="000C382A">
        <w:rPr>
          <w:noProof/>
        </w:rPr>
        <w:t xml:space="preserve"> 45 (1): 5–32.</w:t>
      </w:r>
    </w:p>
    <w:p w14:paraId="0BD6A5FD" w14:textId="77777777" w:rsidR="000C382A" w:rsidRPr="000C382A" w:rsidRDefault="000C382A">
      <w:pPr>
        <w:pStyle w:val="NormalWeb"/>
        <w:ind w:left="480" w:hanging="480"/>
        <w:divId w:val="815993484"/>
        <w:rPr>
          <w:noProof/>
        </w:rPr>
      </w:pPr>
      <w:r w:rsidRPr="000C382A">
        <w:rPr>
          <w:noProof/>
        </w:rPr>
        <w:t xml:space="preserve">Breiman L, Friedman J, Olshen R &amp; Stone C 1984. </w:t>
      </w:r>
      <w:r w:rsidRPr="000C382A">
        <w:rPr>
          <w:i/>
          <w:iCs/>
          <w:noProof/>
        </w:rPr>
        <w:t>Classification and regression trees</w:t>
      </w:r>
      <w:r w:rsidRPr="000C382A">
        <w:rPr>
          <w:noProof/>
        </w:rPr>
        <w:t>. Calif.: Wadsworth.</w:t>
      </w:r>
    </w:p>
    <w:p w14:paraId="44AA8B64" w14:textId="77777777" w:rsidR="000C382A" w:rsidRPr="000C382A" w:rsidRDefault="000C382A">
      <w:pPr>
        <w:pStyle w:val="NormalWeb"/>
        <w:ind w:left="480" w:hanging="480"/>
        <w:divId w:val="815993484"/>
        <w:rPr>
          <w:noProof/>
        </w:rPr>
      </w:pPr>
      <w:r w:rsidRPr="000C382A">
        <w:rPr>
          <w:noProof/>
        </w:rPr>
        <w:t xml:space="preserve">Burges CJC 1998. A tutorial on support vector machines for pattern recognition. </w:t>
      </w:r>
      <w:r w:rsidRPr="000C382A">
        <w:rPr>
          <w:i/>
          <w:iCs/>
          <w:noProof/>
        </w:rPr>
        <w:t>Data Mining and Knowledge Discovery</w:t>
      </w:r>
      <w:r w:rsidRPr="000C382A">
        <w:rPr>
          <w:noProof/>
        </w:rPr>
        <w:t xml:space="preserve"> 2 (2): 121–167.</w:t>
      </w:r>
    </w:p>
    <w:p w14:paraId="5DB242CF" w14:textId="77777777" w:rsidR="000C382A" w:rsidRPr="000C382A" w:rsidRDefault="000C382A">
      <w:pPr>
        <w:pStyle w:val="NormalWeb"/>
        <w:ind w:left="480" w:hanging="480"/>
        <w:divId w:val="815993484"/>
        <w:rPr>
          <w:noProof/>
        </w:rPr>
      </w:pPr>
      <w:r w:rsidRPr="000C382A">
        <w:rPr>
          <w:noProof/>
        </w:rPr>
        <w:t xml:space="preserve">Carleer AP, Debeir O &amp; Wolff E 2005. Assessment of very high spatial resolution satellite image segmentations. </w:t>
      </w:r>
      <w:r w:rsidRPr="000C382A">
        <w:rPr>
          <w:i/>
          <w:iCs/>
          <w:noProof/>
        </w:rPr>
        <w:t>Photogrammetric Engineering &amp; Remote Sensing</w:t>
      </w:r>
      <w:r w:rsidRPr="000C382A">
        <w:rPr>
          <w:noProof/>
        </w:rPr>
        <w:t xml:space="preserve"> 71 (11): 1285–1294.</w:t>
      </w:r>
    </w:p>
    <w:p w14:paraId="1AB9E3FB" w14:textId="77777777" w:rsidR="000C382A" w:rsidRPr="000C382A" w:rsidRDefault="000C382A">
      <w:pPr>
        <w:pStyle w:val="NormalWeb"/>
        <w:ind w:left="480" w:hanging="480"/>
        <w:divId w:val="815993484"/>
        <w:rPr>
          <w:noProof/>
        </w:rPr>
      </w:pPr>
      <w:r w:rsidRPr="000C382A">
        <w:rPr>
          <w:noProof/>
        </w:rPr>
        <w:lastRenderedPageBreak/>
        <w:t xml:space="preserve">Chandelier L &amp; Martinoty G 2009. A radiometric aerial triangulation for the equalization of digital aerial images and orthoimages. </w:t>
      </w:r>
      <w:r w:rsidRPr="000C382A">
        <w:rPr>
          <w:i/>
          <w:iCs/>
          <w:noProof/>
        </w:rPr>
        <w:t>Photogrammetric Engineering &amp; Remote Sensing</w:t>
      </w:r>
      <w:r w:rsidRPr="000C382A">
        <w:rPr>
          <w:noProof/>
        </w:rPr>
        <w:t xml:space="preserve"> 75 (2): 193–200.</w:t>
      </w:r>
    </w:p>
    <w:p w14:paraId="686BD36C" w14:textId="77777777" w:rsidR="000C382A" w:rsidRPr="000C382A" w:rsidRDefault="000C382A">
      <w:pPr>
        <w:pStyle w:val="NormalWeb"/>
        <w:ind w:left="480" w:hanging="480"/>
        <w:divId w:val="815993484"/>
        <w:rPr>
          <w:noProof/>
        </w:rPr>
      </w:pPr>
      <w:r w:rsidRPr="000C382A">
        <w:rPr>
          <w:noProof/>
        </w:rPr>
        <w:t xml:space="preserve">Chander G, Meyer DJ &amp; Helder DL 2004. Cross calibration of the Landsat-7 ETM+ and EO-1 ALI sensor. </w:t>
      </w:r>
      <w:r w:rsidRPr="000C382A">
        <w:rPr>
          <w:i/>
          <w:iCs/>
          <w:noProof/>
        </w:rPr>
        <w:t>IEEE Transactions on Geoscience and Remote Sensing</w:t>
      </w:r>
      <w:r w:rsidRPr="000C382A">
        <w:rPr>
          <w:noProof/>
        </w:rPr>
        <w:t xml:space="preserve"> 42 (12): 2821–2831.</w:t>
      </w:r>
    </w:p>
    <w:p w14:paraId="0B9ABBC4" w14:textId="77777777" w:rsidR="000C382A" w:rsidRPr="000C382A" w:rsidRDefault="000C382A">
      <w:pPr>
        <w:pStyle w:val="NormalWeb"/>
        <w:ind w:left="480" w:hanging="480"/>
        <w:divId w:val="815993484"/>
        <w:rPr>
          <w:noProof/>
        </w:rPr>
      </w:pPr>
      <w:r w:rsidRPr="000C382A">
        <w:rPr>
          <w:noProof/>
        </w:rPr>
        <w:t xml:space="preserve">Collings S, Caccetta P, Campbell N &amp; Wu X 2011. Empirical models for radiometric calibration of digital aerial frame mosaics. </w:t>
      </w:r>
      <w:r w:rsidRPr="000C382A">
        <w:rPr>
          <w:i/>
          <w:iCs/>
          <w:noProof/>
        </w:rPr>
        <w:t>IEEE Transactions on Geoscience and Remote Sensing</w:t>
      </w:r>
      <w:r w:rsidRPr="000C382A">
        <w:rPr>
          <w:noProof/>
        </w:rPr>
        <w:t xml:space="preserve"> 49 (7): 2573–2588.</w:t>
      </w:r>
    </w:p>
    <w:p w14:paraId="4A220666" w14:textId="77777777" w:rsidR="000C382A" w:rsidRPr="000C382A" w:rsidRDefault="000C382A">
      <w:pPr>
        <w:pStyle w:val="NormalWeb"/>
        <w:ind w:left="480" w:hanging="480"/>
        <w:divId w:val="815993484"/>
        <w:rPr>
          <w:noProof/>
        </w:rPr>
      </w:pPr>
      <w:r w:rsidRPr="000C382A">
        <w:rPr>
          <w:noProof/>
        </w:rPr>
        <w:t xml:space="preserve">Collings S, Caccetta P, Campbell N &amp; Wu X 2010. Techniques for BRDF Correction of Hyperspectral Mosaics. </w:t>
      </w:r>
      <w:r w:rsidRPr="000C382A">
        <w:rPr>
          <w:i/>
          <w:iCs/>
          <w:noProof/>
        </w:rPr>
        <w:t>IEEE Transactions on Geoscience and Remote Sensing</w:t>
      </w:r>
      <w:r w:rsidRPr="000C382A">
        <w:rPr>
          <w:noProof/>
        </w:rPr>
        <w:t xml:space="preserve"> 48 (10): 3733–3746.</w:t>
      </w:r>
    </w:p>
    <w:p w14:paraId="165C59BD" w14:textId="77777777" w:rsidR="000C382A" w:rsidRPr="000C382A" w:rsidRDefault="000C382A">
      <w:pPr>
        <w:pStyle w:val="NormalWeb"/>
        <w:ind w:left="480" w:hanging="480"/>
        <w:divId w:val="815993484"/>
        <w:rPr>
          <w:noProof/>
        </w:rPr>
      </w:pPr>
      <w:r w:rsidRPr="000C382A">
        <w:rPr>
          <w:noProof/>
        </w:rPr>
        <w:t xml:space="preserve">Cover TM 1974. The best two independent measurements are not the two best. </w:t>
      </w:r>
      <w:r w:rsidRPr="000C382A">
        <w:rPr>
          <w:i/>
          <w:iCs/>
          <w:noProof/>
        </w:rPr>
        <w:t>IEEE Transactions on Systems, Man, and Cybernetics</w:t>
      </w:r>
      <w:r w:rsidRPr="000C382A">
        <w:rPr>
          <w:noProof/>
        </w:rPr>
        <w:t xml:space="preserve"> SMC-4 (1): 116–117.</w:t>
      </w:r>
    </w:p>
    <w:p w14:paraId="6FEB639A" w14:textId="77777777" w:rsidR="000C382A" w:rsidRPr="000C382A" w:rsidRDefault="000C382A">
      <w:pPr>
        <w:pStyle w:val="NormalWeb"/>
        <w:ind w:left="480" w:hanging="480"/>
        <w:divId w:val="815993484"/>
        <w:rPr>
          <w:noProof/>
        </w:rPr>
      </w:pPr>
      <w:r w:rsidRPr="000C382A">
        <w:rPr>
          <w:noProof/>
        </w:rPr>
        <w:t xml:space="preserve">Curran P, Smedley D, Thompson P &amp; Knight AT 2012. Mapping restoration opportunity for collaborating with land managers in a carbon credit-funded restoration program in the Makana municipality, Eastern Cape, South Africa. </w:t>
      </w:r>
      <w:r w:rsidRPr="000C382A">
        <w:rPr>
          <w:i/>
          <w:iCs/>
          <w:noProof/>
        </w:rPr>
        <w:t>Restoration Ecology</w:t>
      </w:r>
      <w:r w:rsidRPr="000C382A">
        <w:rPr>
          <w:noProof/>
        </w:rPr>
        <w:t xml:space="preserve"> 20 (1): 56–64.</w:t>
      </w:r>
    </w:p>
    <w:p w14:paraId="3458F0C6" w14:textId="77777777" w:rsidR="000C382A" w:rsidRPr="000C382A" w:rsidRDefault="000C382A">
      <w:pPr>
        <w:pStyle w:val="NormalWeb"/>
        <w:ind w:left="480" w:hanging="480"/>
        <w:divId w:val="815993484"/>
        <w:rPr>
          <w:noProof/>
        </w:rPr>
      </w:pPr>
      <w:r w:rsidRPr="000C382A">
        <w:rPr>
          <w:noProof/>
        </w:rPr>
        <w:t xml:space="preserve">Downey M, Uebbing R, Gehrke S &amp; Beisl U 2010. RADIOMETRIC PROCESSING OF ADS IMAGERY : USING ATMOSPHERIC AND BRDF CORRECTIONS IN PRODUCTION. In </w:t>
      </w:r>
      <w:r w:rsidRPr="000C382A">
        <w:rPr>
          <w:i/>
          <w:iCs/>
          <w:noProof/>
        </w:rPr>
        <w:t>ASPRS 2010 Annual Conference</w:t>
      </w:r>
      <w:r w:rsidRPr="000C382A">
        <w:rPr>
          <w:noProof/>
        </w:rPr>
        <w:t>. San Diego, CA, USA.</w:t>
      </w:r>
    </w:p>
    <w:p w14:paraId="5319B013" w14:textId="77777777" w:rsidR="000C382A" w:rsidRPr="000C382A" w:rsidRDefault="000C382A">
      <w:pPr>
        <w:pStyle w:val="NormalWeb"/>
        <w:ind w:left="480" w:hanging="480"/>
        <w:divId w:val="815993484"/>
        <w:rPr>
          <w:noProof/>
        </w:rPr>
      </w:pPr>
      <w:r w:rsidRPr="000C382A">
        <w:rPr>
          <w:noProof/>
        </w:rPr>
        <w:t xml:space="preserve">Duelling DR, Minnis P &amp; Nguyen L 2004. Calibration comparisons between SEVIRI, MODIS and GOES data. In </w:t>
      </w:r>
      <w:r w:rsidRPr="000C382A">
        <w:rPr>
          <w:i/>
          <w:iCs/>
          <w:noProof/>
        </w:rPr>
        <w:t>Second MSG RAO Workshop</w:t>
      </w:r>
      <w:r w:rsidRPr="000C382A">
        <w:rPr>
          <w:noProof/>
        </w:rPr>
        <w:t>, 149–153. Salzburg: European Space Agency.</w:t>
      </w:r>
    </w:p>
    <w:p w14:paraId="1B84A212" w14:textId="77777777" w:rsidR="000C382A" w:rsidRPr="000C382A" w:rsidRDefault="000C382A">
      <w:pPr>
        <w:pStyle w:val="NormalWeb"/>
        <w:ind w:left="480" w:hanging="480"/>
        <w:divId w:val="815993484"/>
        <w:rPr>
          <w:noProof/>
        </w:rPr>
      </w:pPr>
      <w:r w:rsidRPr="000C382A">
        <w:rPr>
          <w:noProof/>
        </w:rPr>
        <w:t xml:space="preserve">Duin RPW &amp; Tax DMJ 2005. Statistical Pattern Recognition. In Chen C &amp; Wang P (eds) </w:t>
      </w:r>
      <w:r w:rsidRPr="000C382A">
        <w:rPr>
          <w:i/>
          <w:iCs/>
          <w:noProof/>
        </w:rPr>
        <w:t>Handbook of Pattern Recognition and Computer Vision, 3rd ed.</w:t>
      </w:r>
      <w:r w:rsidRPr="000C382A">
        <w:rPr>
          <w:noProof/>
        </w:rPr>
        <w:t>, 1–21. Singapore: World Scientific.</w:t>
      </w:r>
    </w:p>
    <w:p w14:paraId="4A4A45DC" w14:textId="77777777" w:rsidR="000C382A" w:rsidRPr="000C382A" w:rsidRDefault="000C382A">
      <w:pPr>
        <w:pStyle w:val="NormalWeb"/>
        <w:ind w:left="480" w:hanging="480"/>
        <w:divId w:val="815993484"/>
        <w:rPr>
          <w:noProof/>
        </w:rPr>
      </w:pPr>
      <w:r w:rsidRPr="000C382A">
        <w:rPr>
          <w:noProof/>
        </w:rPr>
        <w:t xml:space="preserve">Eisfelder C, Kuenzer C &amp; Dech S 2012. Derivation of biomass information for semi-arid areas using remote-sensing data. </w:t>
      </w:r>
      <w:r w:rsidRPr="000C382A">
        <w:rPr>
          <w:i/>
          <w:iCs/>
          <w:noProof/>
        </w:rPr>
        <w:t>International Journal of Remote Sensing</w:t>
      </w:r>
      <w:r w:rsidRPr="000C382A">
        <w:rPr>
          <w:noProof/>
        </w:rPr>
        <w:t xml:space="preserve"> 33 (9): 2937–2984.</w:t>
      </w:r>
    </w:p>
    <w:p w14:paraId="1E66E10A" w14:textId="77777777" w:rsidR="000C382A" w:rsidRPr="000C382A" w:rsidRDefault="000C382A">
      <w:pPr>
        <w:pStyle w:val="NormalWeb"/>
        <w:ind w:left="480" w:hanging="480"/>
        <w:divId w:val="815993484"/>
        <w:rPr>
          <w:noProof/>
        </w:rPr>
      </w:pPr>
      <w:r w:rsidRPr="000C382A">
        <w:rPr>
          <w:noProof/>
        </w:rPr>
        <w:t xml:space="preserve">Fabricius C, Burger M &amp; Hockey PAR 2003. Comparing biodiversity between protected areas and adjacent rangeland in xeric succulent thicket, South Africa: arthropods and reptiles. </w:t>
      </w:r>
      <w:r w:rsidRPr="000C382A">
        <w:rPr>
          <w:i/>
          <w:iCs/>
          <w:noProof/>
        </w:rPr>
        <w:t>Journal of Applied Ecology</w:t>
      </w:r>
      <w:r w:rsidRPr="000C382A">
        <w:rPr>
          <w:noProof/>
        </w:rPr>
        <w:t xml:space="preserve"> 40 (2): 392–403.</w:t>
      </w:r>
    </w:p>
    <w:p w14:paraId="6BD4077C" w14:textId="77777777" w:rsidR="000C382A" w:rsidRPr="000C382A" w:rsidRDefault="000C382A">
      <w:pPr>
        <w:pStyle w:val="NormalWeb"/>
        <w:ind w:left="480" w:hanging="480"/>
        <w:divId w:val="815993484"/>
        <w:rPr>
          <w:noProof/>
        </w:rPr>
      </w:pPr>
      <w:r w:rsidRPr="000C382A">
        <w:rPr>
          <w:noProof/>
        </w:rPr>
        <w:t>Food and Agriculture Organization (FAO) 1989. Arid zone forestry: a guide for field technicians. [online]. Available from: http://www.fao.org/docrep/T0122E/t0122e03.htm [Accessed May 22 2012].</w:t>
      </w:r>
    </w:p>
    <w:p w14:paraId="40300B7F" w14:textId="77777777" w:rsidR="000C382A" w:rsidRPr="000C382A" w:rsidRDefault="000C382A">
      <w:pPr>
        <w:pStyle w:val="NormalWeb"/>
        <w:ind w:left="480" w:hanging="480"/>
        <w:divId w:val="815993484"/>
        <w:rPr>
          <w:noProof/>
        </w:rPr>
      </w:pPr>
      <w:r w:rsidRPr="000C382A">
        <w:rPr>
          <w:noProof/>
        </w:rPr>
        <w:t xml:space="preserve">Forsyth G, Vlok J &amp; Reyers B 2008. </w:t>
      </w:r>
      <w:r w:rsidRPr="000C382A">
        <w:rPr>
          <w:i/>
          <w:iCs/>
          <w:noProof/>
        </w:rPr>
        <w:t>Retention and restoration of the biodiversity of the Little Karoo</w:t>
      </w:r>
      <w:r w:rsidRPr="000C382A">
        <w:rPr>
          <w:noProof/>
        </w:rPr>
        <w:t>. CSIR Report No CSIR/NRE/ECO/ER/2008/0118/C. CSIR.</w:t>
      </w:r>
    </w:p>
    <w:p w14:paraId="0E35CCE6" w14:textId="77777777" w:rsidR="000C382A" w:rsidRPr="000C382A" w:rsidRDefault="000C382A">
      <w:pPr>
        <w:pStyle w:val="NormalWeb"/>
        <w:ind w:left="480" w:hanging="480"/>
        <w:divId w:val="815993484"/>
        <w:rPr>
          <w:noProof/>
        </w:rPr>
      </w:pPr>
      <w:r w:rsidRPr="000C382A">
        <w:rPr>
          <w:noProof/>
        </w:rPr>
        <w:t xml:space="preserve">Gao C, Jiang X, Li X &amp; Li X 2013. The cross-calibration of CBERS-02B/CCD visible-near infrared channels with Terra/MODIS channels. </w:t>
      </w:r>
      <w:r w:rsidRPr="000C382A">
        <w:rPr>
          <w:i/>
          <w:iCs/>
          <w:noProof/>
        </w:rPr>
        <w:t>International Journal of Remote Sensing</w:t>
      </w:r>
      <w:r w:rsidRPr="000C382A">
        <w:rPr>
          <w:noProof/>
        </w:rPr>
        <w:t xml:space="preserve"> 34 (9-10): 3688–3698.</w:t>
      </w:r>
    </w:p>
    <w:p w14:paraId="41024B27" w14:textId="77777777" w:rsidR="000C382A" w:rsidRPr="000C382A" w:rsidRDefault="000C382A">
      <w:pPr>
        <w:pStyle w:val="NormalWeb"/>
        <w:ind w:left="480" w:hanging="480"/>
        <w:divId w:val="815993484"/>
        <w:rPr>
          <w:noProof/>
        </w:rPr>
      </w:pPr>
      <w:r w:rsidRPr="000C382A">
        <w:rPr>
          <w:noProof/>
        </w:rPr>
        <w:lastRenderedPageBreak/>
        <w:t xml:space="preserve">Gates DM 1980. </w:t>
      </w:r>
      <w:r w:rsidRPr="000C382A">
        <w:rPr>
          <w:i/>
          <w:iCs/>
          <w:noProof/>
        </w:rPr>
        <w:t>Biophysical Ecology</w:t>
      </w:r>
      <w:r w:rsidRPr="000C382A">
        <w:rPr>
          <w:noProof/>
        </w:rPr>
        <w:t>. New York: Springer.</w:t>
      </w:r>
    </w:p>
    <w:p w14:paraId="1009E878" w14:textId="77777777" w:rsidR="000C382A" w:rsidRPr="000C382A" w:rsidRDefault="000C382A">
      <w:pPr>
        <w:pStyle w:val="NormalWeb"/>
        <w:ind w:left="480" w:hanging="480"/>
        <w:divId w:val="815993484"/>
        <w:rPr>
          <w:noProof/>
        </w:rPr>
      </w:pPr>
      <w:r w:rsidRPr="000C382A">
        <w:rPr>
          <w:noProof/>
        </w:rPr>
        <w:t>GDAL Development Team 2014. Geospatial Data Abstraction Library [online]. Open Source Geospatial Foundation. Available from: http://www.gdal.org/.</w:t>
      </w:r>
    </w:p>
    <w:p w14:paraId="6727FA24" w14:textId="77777777" w:rsidR="000C382A" w:rsidRPr="000C382A" w:rsidRDefault="000C382A">
      <w:pPr>
        <w:pStyle w:val="NormalWeb"/>
        <w:ind w:left="480" w:hanging="480"/>
        <w:divId w:val="815993484"/>
        <w:rPr>
          <w:noProof/>
        </w:rPr>
      </w:pPr>
      <w:r w:rsidRPr="000C382A">
        <w:rPr>
          <w:noProof/>
        </w:rPr>
        <w:t xml:space="preserve">Gehrke S 2010. Radiometric processing of ADS imagery: mosaicking of large image blocks. In </w:t>
      </w:r>
      <w:r w:rsidRPr="000C382A">
        <w:rPr>
          <w:i/>
          <w:iCs/>
          <w:noProof/>
        </w:rPr>
        <w:t>Opportunities for Emerging Geospatial Technologies</w:t>
      </w:r>
      <w:r w:rsidRPr="000C382A">
        <w:rPr>
          <w:noProof/>
        </w:rPr>
        <w:t>, 184–195. American Society for Photogrammetry and Remote Sensing Annual Conference 2010 held 26-30 April 2010. San Diego, United States: American Society for Photogrammetry and Remote Sensing.</w:t>
      </w:r>
    </w:p>
    <w:p w14:paraId="03B419EA" w14:textId="77777777" w:rsidR="000C382A" w:rsidRPr="000C382A" w:rsidRDefault="000C382A">
      <w:pPr>
        <w:pStyle w:val="NormalWeb"/>
        <w:ind w:left="480" w:hanging="480"/>
        <w:divId w:val="815993484"/>
        <w:rPr>
          <w:noProof/>
        </w:rPr>
      </w:pPr>
      <w:r w:rsidRPr="000C382A">
        <w:rPr>
          <w:noProof/>
        </w:rPr>
        <w:t xml:space="preserve">Ghosh A &amp; Joshi PK 2014. A comparison of selected classification algorithms for mapping bamboo patches in lower Gangetic plains using very high resolution WorldView 2 imagery. </w:t>
      </w:r>
      <w:r w:rsidRPr="000C382A">
        <w:rPr>
          <w:i/>
          <w:iCs/>
          <w:noProof/>
        </w:rPr>
        <w:t>International Journal of Applied Earth Observation and Geoinformation</w:t>
      </w:r>
      <w:r w:rsidRPr="000C382A">
        <w:rPr>
          <w:noProof/>
        </w:rPr>
        <w:t xml:space="preserve"> 26: 298–311.</w:t>
      </w:r>
    </w:p>
    <w:p w14:paraId="2F52C986" w14:textId="77777777" w:rsidR="000C382A" w:rsidRPr="000C382A" w:rsidRDefault="000C382A">
      <w:pPr>
        <w:pStyle w:val="NormalWeb"/>
        <w:ind w:left="480" w:hanging="480"/>
        <w:divId w:val="815993484"/>
        <w:rPr>
          <w:noProof/>
        </w:rPr>
      </w:pPr>
      <w:r w:rsidRPr="000C382A">
        <w:rPr>
          <w:noProof/>
        </w:rPr>
        <w:t xml:space="preserve">Guralnick LJ &amp; Ting IP 1986. Seasonal response to drought and rewatering in Portulacaria afra (L.) Jacq. </w:t>
      </w:r>
      <w:r w:rsidRPr="000C382A">
        <w:rPr>
          <w:i/>
          <w:iCs/>
          <w:noProof/>
        </w:rPr>
        <w:t>Oecologia</w:t>
      </w:r>
      <w:r w:rsidRPr="000C382A">
        <w:rPr>
          <w:noProof/>
        </w:rPr>
        <w:t xml:space="preserve"> 70: 85–91.</w:t>
      </w:r>
    </w:p>
    <w:p w14:paraId="1609F745" w14:textId="77777777" w:rsidR="000C382A" w:rsidRPr="000C382A" w:rsidRDefault="000C382A">
      <w:pPr>
        <w:pStyle w:val="NormalWeb"/>
        <w:ind w:left="480" w:hanging="480"/>
        <w:divId w:val="815993484"/>
        <w:rPr>
          <w:noProof/>
        </w:rPr>
      </w:pPr>
      <w:r w:rsidRPr="000C382A">
        <w:rPr>
          <w:noProof/>
        </w:rPr>
        <w:t xml:space="preserve">Hand DJ &amp; Yu K 2001. Idiot’s Bayes - not so stupid after all? </w:t>
      </w:r>
      <w:r w:rsidRPr="000C382A">
        <w:rPr>
          <w:i/>
          <w:iCs/>
          <w:noProof/>
        </w:rPr>
        <w:t>International Statisitical Review</w:t>
      </w:r>
      <w:r w:rsidRPr="000C382A">
        <w:rPr>
          <w:noProof/>
        </w:rPr>
        <w:t xml:space="preserve"> 69 (3): 385–398.</w:t>
      </w:r>
    </w:p>
    <w:p w14:paraId="175FC086" w14:textId="77777777" w:rsidR="000C382A" w:rsidRPr="000C382A" w:rsidRDefault="000C382A">
      <w:pPr>
        <w:pStyle w:val="NormalWeb"/>
        <w:ind w:left="480" w:hanging="480"/>
        <w:divId w:val="815993484"/>
        <w:rPr>
          <w:noProof/>
        </w:rPr>
      </w:pPr>
      <w:r w:rsidRPr="000C382A">
        <w:rPr>
          <w:noProof/>
        </w:rPr>
        <w:t xml:space="preserve">Hein L, de Ridder N, Hiernaux P, Leemans R, de Wit A &amp; Schaepman M 2011. Desertification in the Sahel: Towards better accounting for ecosystem dynamics in the interpretation of remote sensing images. </w:t>
      </w:r>
      <w:r w:rsidRPr="000C382A">
        <w:rPr>
          <w:i/>
          <w:iCs/>
          <w:noProof/>
        </w:rPr>
        <w:t>Journal of Arid Environments</w:t>
      </w:r>
      <w:r w:rsidRPr="000C382A">
        <w:rPr>
          <w:noProof/>
        </w:rPr>
        <w:t xml:space="preserve"> 75 (11): 1164–1172.</w:t>
      </w:r>
    </w:p>
    <w:p w14:paraId="4F699FD5" w14:textId="77777777" w:rsidR="000C382A" w:rsidRPr="000C382A" w:rsidRDefault="000C382A">
      <w:pPr>
        <w:pStyle w:val="NormalWeb"/>
        <w:ind w:left="480" w:hanging="480"/>
        <w:divId w:val="815993484"/>
        <w:rPr>
          <w:noProof/>
        </w:rPr>
      </w:pPr>
      <w:r w:rsidRPr="000C382A">
        <w:rPr>
          <w:noProof/>
        </w:rPr>
        <w:t xml:space="preserve">Heumann BW 2011. Satellite remote sensing of mangrove forests: Recent advances and future opportunities. </w:t>
      </w:r>
      <w:r w:rsidRPr="000C382A">
        <w:rPr>
          <w:i/>
          <w:iCs/>
          <w:noProof/>
        </w:rPr>
        <w:t>Progress in Physical Geography</w:t>
      </w:r>
      <w:r w:rsidRPr="000C382A">
        <w:rPr>
          <w:noProof/>
        </w:rPr>
        <w:t xml:space="preserve"> 35 (1): 87–108.</w:t>
      </w:r>
    </w:p>
    <w:p w14:paraId="22258F57" w14:textId="77777777" w:rsidR="000C382A" w:rsidRPr="000C382A" w:rsidRDefault="000C382A">
      <w:pPr>
        <w:pStyle w:val="NormalWeb"/>
        <w:ind w:left="480" w:hanging="480"/>
        <w:divId w:val="815993484"/>
        <w:rPr>
          <w:noProof/>
        </w:rPr>
      </w:pPr>
      <w:r w:rsidRPr="000C382A">
        <w:rPr>
          <w:noProof/>
        </w:rPr>
        <w:t xml:space="preserve">Honkavaara E, Arbiol R, Markelin L, Martinez L, Cramer M, Bovet S, Chandelier L, Ilves R, Klonus S, Marshal P, Schläpfer D, Tabor M, Thom C &amp; Veje N 2009. Digital airborne photogrammetry—a new tool for quantitative remote sensing?—A state-of-the-art review on radiometric aspects of digital photogrammetric images. In </w:t>
      </w:r>
      <w:r w:rsidRPr="000C382A">
        <w:rPr>
          <w:i/>
          <w:iCs/>
          <w:noProof/>
        </w:rPr>
        <w:t>Remote Sensing</w:t>
      </w:r>
      <w:r w:rsidRPr="000C382A">
        <w:rPr>
          <w:noProof/>
        </w:rPr>
        <w:t>, 577–605.</w:t>
      </w:r>
    </w:p>
    <w:p w14:paraId="15F8B1BC" w14:textId="77777777" w:rsidR="000C382A" w:rsidRPr="000C382A" w:rsidRDefault="000C382A">
      <w:pPr>
        <w:pStyle w:val="NormalWeb"/>
        <w:ind w:left="480" w:hanging="480"/>
        <w:divId w:val="815993484"/>
        <w:rPr>
          <w:noProof/>
        </w:rPr>
      </w:pPr>
      <w:r w:rsidRPr="000C382A">
        <w:rPr>
          <w:noProof/>
        </w:rPr>
        <w:t>Intergraph 2008. Digital mapping camera system [online]. Available from: http://www.geospace.co.za/pdf/DMC Brochure.pdf.</w:t>
      </w:r>
    </w:p>
    <w:p w14:paraId="00C72476" w14:textId="77777777" w:rsidR="000C382A" w:rsidRPr="000C382A" w:rsidRDefault="000C382A">
      <w:pPr>
        <w:pStyle w:val="NormalWeb"/>
        <w:ind w:left="480" w:hanging="480"/>
        <w:divId w:val="815993484"/>
        <w:rPr>
          <w:noProof/>
        </w:rPr>
      </w:pPr>
      <w:r w:rsidRPr="000C382A">
        <w:rPr>
          <w:noProof/>
        </w:rPr>
        <w:t xml:space="preserve">Jain AK, Duin RPW &amp; Mao J 2000. Statistical pattern recognition: a review. </w:t>
      </w:r>
      <w:r w:rsidRPr="000C382A">
        <w:rPr>
          <w:i/>
          <w:iCs/>
          <w:noProof/>
        </w:rPr>
        <w:t>IEEE Transactions on Pattern Analysis and Machine Intelligence</w:t>
      </w:r>
      <w:r w:rsidRPr="000C382A">
        <w:rPr>
          <w:noProof/>
        </w:rPr>
        <w:t xml:space="preserve"> 22 (1): 4–37.</w:t>
      </w:r>
    </w:p>
    <w:p w14:paraId="72CE67F4" w14:textId="77777777" w:rsidR="000C382A" w:rsidRPr="000C382A" w:rsidRDefault="000C382A">
      <w:pPr>
        <w:pStyle w:val="NormalWeb"/>
        <w:ind w:left="480" w:hanging="480"/>
        <w:divId w:val="815993484"/>
        <w:rPr>
          <w:noProof/>
        </w:rPr>
      </w:pPr>
      <w:r w:rsidRPr="000C382A">
        <w:rPr>
          <w:noProof/>
        </w:rPr>
        <w:t xml:space="preserve">Jiang G-M &amp; Li Z-L 2009. Cross-calibration of MSG1-SEVIRI infrared channels with Terra-MODIS channels. </w:t>
      </w:r>
      <w:r w:rsidRPr="000C382A">
        <w:rPr>
          <w:i/>
          <w:iCs/>
          <w:noProof/>
        </w:rPr>
        <w:t>International Journal of Remote Sensing</w:t>
      </w:r>
      <w:r w:rsidRPr="000C382A">
        <w:rPr>
          <w:noProof/>
        </w:rPr>
        <w:t xml:space="preserve"> 30 (3): 753–769.</w:t>
      </w:r>
    </w:p>
    <w:p w14:paraId="7376F878" w14:textId="77777777" w:rsidR="000C382A" w:rsidRPr="000C382A" w:rsidRDefault="000C382A">
      <w:pPr>
        <w:pStyle w:val="NormalWeb"/>
        <w:ind w:left="480" w:hanging="480"/>
        <w:divId w:val="815993484"/>
        <w:rPr>
          <w:noProof/>
        </w:rPr>
      </w:pPr>
      <w:r w:rsidRPr="000C382A">
        <w:rPr>
          <w:noProof/>
        </w:rPr>
        <w:t xml:space="preserve">Johansen K, Coops NC, Gergel SE &amp; Stange Y 2007. Application of high spatial resolution satellite imagery for riparian and forest ecosystem classification. </w:t>
      </w:r>
      <w:r w:rsidRPr="000C382A">
        <w:rPr>
          <w:i/>
          <w:iCs/>
          <w:noProof/>
        </w:rPr>
        <w:t>Remote Sensing of Environment</w:t>
      </w:r>
      <w:r w:rsidRPr="000C382A">
        <w:rPr>
          <w:noProof/>
        </w:rPr>
        <w:t xml:space="preserve"> 110 (1): 29–44.</w:t>
      </w:r>
    </w:p>
    <w:p w14:paraId="36271080" w14:textId="77777777" w:rsidR="000C382A" w:rsidRPr="000C382A" w:rsidRDefault="000C382A">
      <w:pPr>
        <w:pStyle w:val="NormalWeb"/>
        <w:ind w:left="480" w:hanging="480"/>
        <w:divId w:val="815993484"/>
        <w:rPr>
          <w:noProof/>
        </w:rPr>
      </w:pPr>
      <w:r w:rsidRPr="000C382A">
        <w:rPr>
          <w:noProof/>
        </w:rPr>
        <w:t xml:space="preserve">Kamei A, Nakamura K, Yamamoto H, Nakamura R, Tsuchida S, Yamamoto N, Sekiguchi S, Kato S, Liu C, Hsu K &amp; Wu A 2012. Cross calibration of Formosat-2 remote sensing instrument (RSI) using Terra Advanced Spaceborne Thermal Emission and Reflection Radiometer (ASTER). </w:t>
      </w:r>
      <w:r w:rsidRPr="000C382A">
        <w:rPr>
          <w:i/>
          <w:iCs/>
          <w:noProof/>
        </w:rPr>
        <w:t>IEEE Transactions on Geoscience and Remote Sensing</w:t>
      </w:r>
      <w:r w:rsidRPr="000C382A">
        <w:rPr>
          <w:noProof/>
        </w:rPr>
        <w:t xml:space="preserve"> 50 (11): 4821–4831.</w:t>
      </w:r>
    </w:p>
    <w:p w14:paraId="13B0D08D" w14:textId="77777777" w:rsidR="000C382A" w:rsidRPr="000C382A" w:rsidRDefault="000C382A">
      <w:pPr>
        <w:pStyle w:val="NormalWeb"/>
        <w:ind w:left="480" w:hanging="480"/>
        <w:divId w:val="815993484"/>
        <w:rPr>
          <w:noProof/>
        </w:rPr>
      </w:pPr>
      <w:r w:rsidRPr="000C382A">
        <w:rPr>
          <w:noProof/>
        </w:rPr>
        <w:lastRenderedPageBreak/>
        <w:t xml:space="preserve">Kauth RJ &amp; Thomas GS 1976. The tasselled cap -- a graphic description of the spectral-temporal development of agricultural crops as seen by LANDSAT. In </w:t>
      </w:r>
      <w:r w:rsidRPr="000C382A">
        <w:rPr>
          <w:i/>
          <w:iCs/>
          <w:noProof/>
        </w:rPr>
        <w:t>Symposium on Machine Processing of Remotely Sensed Data</w:t>
      </w:r>
      <w:r w:rsidRPr="000C382A">
        <w:rPr>
          <w:noProof/>
        </w:rPr>
        <w:t>, 4B41–4B51. Purdue University of West Lafayette, Indiana, USA: IEEE.</w:t>
      </w:r>
    </w:p>
    <w:p w14:paraId="013D60BB" w14:textId="77777777" w:rsidR="000C382A" w:rsidRPr="000C382A" w:rsidRDefault="000C382A">
      <w:pPr>
        <w:pStyle w:val="NormalWeb"/>
        <w:ind w:left="480" w:hanging="480"/>
        <w:divId w:val="815993484"/>
        <w:rPr>
          <w:noProof/>
        </w:rPr>
      </w:pPr>
      <w:r w:rsidRPr="000C382A">
        <w:rPr>
          <w:noProof/>
        </w:rPr>
        <w:t xml:space="preserve">Knight AT, Cowling RM, Boshoff AF, Wilson SL &amp; Pierce S 2011. Walking in STEP: Lessons for linking spatial prioritisations to implementation strategies. </w:t>
      </w:r>
      <w:r w:rsidRPr="000C382A">
        <w:rPr>
          <w:i/>
          <w:iCs/>
          <w:noProof/>
        </w:rPr>
        <w:t>Biological Conservation</w:t>
      </w:r>
      <w:r w:rsidRPr="000C382A">
        <w:rPr>
          <w:noProof/>
        </w:rPr>
        <w:t xml:space="preserve"> 144 (1): 202–211.</w:t>
      </w:r>
    </w:p>
    <w:p w14:paraId="2AB49F8E" w14:textId="77777777" w:rsidR="000C382A" w:rsidRPr="000C382A" w:rsidRDefault="000C382A">
      <w:pPr>
        <w:pStyle w:val="NormalWeb"/>
        <w:ind w:left="480" w:hanging="480"/>
        <w:divId w:val="815993484"/>
        <w:rPr>
          <w:noProof/>
        </w:rPr>
      </w:pPr>
      <w:r w:rsidRPr="000C382A">
        <w:rPr>
          <w:noProof/>
        </w:rPr>
        <w:t xml:space="preserve">Lechmere-Oertel RG, Kerley G, Mills AJ &amp; Cowling RM 2008. Litter dynamics across browsing-induced fenceline contrasts in succulent thicket, South Africa. </w:t>
      </w:r>
      <w:r w:rsidRPr="000C382A">
        <w:rPr>
          <w:i/>
          <w:iCs/>
          <w:noProof/>
        </w:rPr>
        <w:t>South African Journal of Botany</w:t>
      </w:r>
      <w:r w:rsidRPr="000C382A">
        <w:rPr>
          <w:noProof/>
        </w:rPr>
        <w:t xml:space="preserve"> 74 (4): 651–659.</w:t>
      </w:r>
    </w:p>
    <w:p w14:paraId="6E59D836" w14:textId="77777777" w:rsidR="000C382A" w:rsidRPr="000C382A" w:rsidRDefault="000C382A">
      <w:pPr>
        <w:pStyle w:val="NormalWeb"/>
        <w:ind w:left="480" w:hanging="480"/>
        <w:divId w:val="815993484"/>
        <w:rPr>
          <w:noProof/>
        </w:rPr>
      </w:pPr>
      <w:r w:rsidRPr="000C382A">
        <w:rPr>
          <w:noProof/>
        </w:rPr>
        <w:t xml:space="preserve">Lelong CCD, Burger P, Jubelin G, Roux B, Labbé S &amp; Baret F 2008. Assessment of unmanned aerial vehicles imagery for quantitative monitoring of wheat crop in small plots. </w:t>
      </w:r>
      <w:r w:rsidRPr="000C382A">
        <w:rPr>
          <w:i/>
          <w:iCs/>
          <w:noProof/>
        </w:rPr>
        <w:t>Sensors</w:t>
      </w:r>
      <w:r w:rsidRPr="000C382A">
        <w:rPr>
          <w:noProof/>
        </w:rPr>
        <w:t xml:space="preserve"> 8 (5): 3557–3585.</w:t>
      </w:r>
    </w:p>
    <w:p w14:paraId="07C87BDB" w14:textId="77777777" w:rsidR="000C382A" w:rsidRPr="000C382A" w:rsidRDefault="000C382A">
      <w:pPr>
        <w:pStyle w:val="NormalWeb"/>
        <w:ind w:left="480" w:hanging="480"/>
        <w:divId w:val="815993484"/>
        <w:rPr>
          <w:noProof/>
        </w:rPr>
      </w:pPr>
      <w:r w:rsidRPr="000C382A">
        <w:rPr>
          <w:noProof/>
        </w:rPr>
        <w:t xml:space="preserve">Lévesque J &amp; King DJ 2003. Spatial analysis of radiometric fractions from high-resolution multispectral imagery for modelling individual tree crown and forest canopy structure and health. </w:t>
      </w:r>
      <w:r w:rsidRPr="000C382A">
        <w:rPr>
          <w:i/>
          <w:iCs/>
          <w:noProof/>
        </w:rPr>
        <w:t>Remote Sensing of Environment</w:t>
      </w:r>
      <w:r w:rsidRPr="000C382A">
        <w:rPr>
          <w:noProof/>
        </w:rPr>
        <w:t xml:space="preserve"> 84 (4): 589–602.</w:t>
      </w:r>
    </w:p>
    <w:p w14:paraId="31442F8A" w14:textId="77777777" w:rsidR="000C382A" w:rsidRPr="000C382A" w:rsidRDefault="000C382A">
      <w:pPr>
        <w:pStyle w:val="NormalWeb"/>
        <w:ind w:left="480" w:hanging="480"/>
        <w:divId w:val="815993484"/>
        <w:rPr>
          <w:noProof/>
        </w:rPr>
      </w:pPr>
      <w:r w:rsidRPr="000C382A">
        <w:rPr>
          <w:noProof/>
        </w:rPr>
        <w:t xml:space="preserve">Li L, Yang J &amp; Wang Y 2012. Cross-calibration of HJ-1B/CCD1 image based on Aqua/MODIS data. In </w:t>
      </w:r>
      <w:r w:rsidRPr="000C382A">
        <w:rPr>
          <w:i/>
          <w:iCs/>
          <w:noProof/>
        </w:rPr>
        <w:t>2012 Second International Workshop on Earth Observation and Remote Sensing Applications</w:t>
      </w:r>
      <w:r w:rsidRPr="000C382A">
        <w:rPr>
          <w:noProof/>
        </w:rPr>
        <w:t>, 116–119. Shanghai, China: IEEE.</w:t>
      </w:r>
    </w:p>
    <w:p w14:paraId="1FE096B4" w14:textId="77777777" w:rsidR="000C382A" w:rsidRPr="000C382A" w:rsidRDefault="000C382A">
      <w:pPr>
        <w:pStyle w:val="NormalWeb"/>
        <w:ind w:left="480" w:hanging="480"/>
        <w:divId w:val="815993484"/>
        <w:rPr>
          <w:noProof/>
        </w:rPr>
      </w:pPr>
      <w:r w:rsidRPr="000C382A">
        <w:rPr>
          <w:noProof/>
        </w:rPr>
        <w:t xml:space="preserve">Li Z, Hayward RF, Zhang J, Jin H &amp; Walker RA 2010. Evaluation of spectral and texture features for object-based vegetation species classification using support vector machines. In Wagner W &amp; Székely B (eds) </w:t>
      </w:r>
      <w:r w:rsidRPr="000C382A">
        <w:rPr>
          <w:i/>
          <w:iCs/>
          <w:noProof/>
        </w:rPr>
        <w:t>ISPRS TC VII Symposium – 100 Years ISPRS</w:t>
      </w:r>
      <w:r w:rsidRPr="000C382A">
        <w:rPr>
          <w:noProof/>
        </w:rPr>
        <w:t>, 122–127. Vienna, Austria: IAPRS.</w:t>
      </w:r>
    </w:p>
    <w:p w14:paraId="06023B81" w14:textId="77777777" w:rsidR="000C382A" w:rsidRPr="000C382A" w:rsidRDefault="000C382A">
      <w:pPr>
        <w:pStyle w:val="NormalWeb"/>
        <w:ind w:left="480" w:hanging="480"/>
        <w:divId w:val="815993484"/>
        <w:rPr>
          <w:noProof/>
        </w:rPr>
      </w:pPr>
      <w:r w:rsidRPr="000C382A">
        <w:rPr>
          <w:noProof/>
        </w:rPr>
        <w:t xml:space="preserve">Liu J-J, Li Z, Qiao Y-L, Liu Y-J &amp; Zhang Y-X 2004. A new method for cross-calibration of two satellite sensors. </w:t>
      </w:r>
      <w:r w:rsidRPr="000C382A">
        <w:rPr>
          <w:i/>
          <w:iCs/>
          <w:noProof/>
        </w:rPr>
        <w:t>International Journal of Remote Sensing</w:t>
      </w:r>
      <w:r w:rsidRPr="000C382A">
        <w:rPr>
          <w:noProof/>
        </w:rPr>
        <w:t xml:space="preserve"> 25 (23): 5267–5281.</w:t>
      </w:r>
    </w:p>
    <w:p w14:paraId="1EB17B9D" w14:textId="77777777" w:rsidR="000C382A" w:rsidRPr="000C382A" w:rsidRDefault="000C382A">
      <w:pPr>
        <w:pStyle w:val="NormalWeb"/>
        <w:ind w:left="480" w:hanging="480"/>
        <w:divId w:val="815993484"/>
        <w:rPr>
          <w:noProof/>
        </w:rPr>
      </w:pPr>
      <w:r w:rsidRPr="000C382A">
        <w:rPr>
          <w:noProof/>
        </w:rPr>
        <w:t xml:space="preserve">López DH, García BF, Piqueras JG &amp; Guillermo VA 2011. An approach to the radiometric aerotriangulation of photogrammetric images. </w:t>
      </w:r>
      <w:r w:rsidRPr="000C382A">
        <w:rPr>
          <w:i/>
          <w:iCs/>
          <w:noProof/>
        </w:rPr>
        <w:t>ISPRS Journal of Photogrammetry and Remote Sensing</w:t>
      </w:r>
      <w:r w:rsidRPr="000C382A">
        <w:rPr>
          <w:noProof/>
        </w:rPr>
        <w:t xml:space="preserve"> 66 (6): 883–893.</w:t>
      </w:r>
    </w:p>
    <w:p w14:paraId="19DFEEE9" w14:textId="77777777" w:rsidR="000C382A" w:rsidRPr="000C382A" w:rsidRDefault="000C382A">
      <w:pPr>
        <w:pStyle w:val="NormalWeb"/>
        <w:ind w:left="480" w:hanging="480"/>
        <w:divId w:val="815993484"/>
        <w:rPr>
          <w:noProof/>
        </w:rPr>
      </w:pPr>
      <w:r w:rsidRPr="000C382A">
        <w:rPr>
          <w:noProof/>
        </w:rPr>
        <w:t xml:space="preserve">Lu D 2006. The potential and challenge of remote sensing based biomass estimation. </w:t>
      </w:r>
      <w:r w:rsidRPr="000C382A">
        <w:rPr>
          <w:i/>
          <w:iCs/>
          <w:noProof/>
        </w:rPr>
        <w:t>International Journal of Remote Sensing</w:t>
      </w:r>
      <w:r w:rsidRPr="000C382A">
        <w:rPr>
          <w:noProof/>
        </w:rPr>
        <w:t xml:space="preserve"> 27 (7): 1297–1328.</w:t>
      </w:r>
    </w:p>
    <w:p w14:paraId="3EDD0EF3" w14:textId="77777777" w:rsidR="000C382A" w:rsidRPr="000C382A" w:rsidRDefault="000C382A">
      <w:pPr>
        <w:pStyle w:val="NormalWeb"/>
        <w:ind w:left="480" w:hanging="480"/>
        <w:divId w:val="815993484"/>
        <w:rPr>
          <w:noProof/>
        </w:rPr>
      </w:pPr>
      <w:r w:rsidRPr="000C382A">
        <w:rPr>
          <w:noProof/>
        </w:rPr>
        <w:t xml:space="preserve">Ludwig JA, Reynolds JF &amp; Whitson PD 1975. Size-biomass relationships of several Chihuahuan desert shrubs. </w:t>
      </w:r>
      <w:r w:rsidRPr="000C382A">
        <w:rPr>
          <w:i/>
          <w:iCs/>
          <w:noProof/>
        </w:rPr>
        <w:t>American Midland Naturalist</w:t>
      </w:r>
      <w:r w:rsidRPr="000C382A">
        <w:rPr>
          <w:noProof/>
        </w:rPr>
        <w:t xml:space="preserve"> 94 (2): 451–461.</w:t>
      </w:r>
    </w:p>
    <w:p w14:paraId="419363DB" w14:textId="77777777" w:rsidR="000C382A" w:rsidRPr="000C382A" w:rsidRDefault="000C382A">
      <w:pPr>
        <w:pStyle w:val="NormalWeb"/>
        <w:ind w:left="480" w:hanging="480"/>
        <w:divId w:val="815993484"/>
        <w:rPr>
          <w:noProof/>
        </w:rPr>
      </w:pPr>
      <w:r w:rsidRPr="000C382A">
        <w:rPr>
          <w:noProof/>
        </w:rPr>
        <w:t xml:space="preserve">Van Luijk G, Cowling RM, Riksen MJPM &amp; Glenday J 2013. Hydrological implications of desertification: Degradation of South African semi-arid subtropical thicket. </w:t>
      </w:r>
      <w:r w:rsidRPr="000C382A">
        <w:rPr>
          <w:i/>
          <w:iCs/>
          <w:noProof/>
        </w:rPr>
        <w:t>Journal of Arid Environments</w:t>
      </w:r>
      <w:r w:rsidRPr="000C382A">
        <w:rPr>
          <w:noProof/>
        </w:rPr>
        <w:t xml:space="preserve"> 91: 14–21.</w:t>
      </w:r>
    </w:p>
    <w:p w14:paraId="4E6AB1C2" w14:textId="77777777" w:rsidR="000C382A" w:rsidRPr="000C382A" w:rsidRDefault="000C382A">
      <w:pPr>
        <w:pStyle w:val="NormalWeb"/>
        <w:ind w:left="480" w:hanging="480"/>
        <w:divId w:val="815993484"/>
        <w:rPr>
          <w:noProof/>
        </w:rPr>
      </w:pPr>
      <w:r w:rsidRPr="000C382A">
        <w:rPr>
          <w:noProof/>
        </w:rPr>
        <w:t xml:space="preserve">Manabe S &amp; Strickler RF 1964. Thermal equilibrium of the atmosphere with a convective adjustment. </w:t>
      </w:r>
      <w:r w:rsidRPr="000C382A">
        <w:rPr>
          <w:i/>
          <w:iCs/>
          <w:noProof/>
        </w:rPr>
        <w:t>Journal of the Atmospheric Sciences</w:t>
      </w:r>
      <w:r w:rsidRPr="000C382A">
        <w:rPr>
          <w:noProof/>
        </w:rPr>
        <w:t xml:space="preserve"> 21 (4): 361–385.</w:t>
      </w:r>
    </w:p>
    <w:p w14:paraId="6E323A36" w14:textId="77777777" w:rsidR="000C382A" w:rsidRPr="000C382A" w:rsidRDefault="000C382A">
      <w:pPr>
        <w:pStyle w:val="NormalWeb"/>
        <w:ind w:left="480" w:hanging="480"/>
        <w:divId w:val="815993484"/>
        <w:rPr>
          <w:noProof/>
        </w:rPr>
      </w:pPr>
      <w:r w:rsidRPr="000C382A">
        <w:rPr>
          <w:noProof/>
        </w:rPr>
        <w:lastRenderedPageBreak/>
        <w:t xml:space="preserve">Marais C, Cowling RM &amp; Powell M 2009. Establishing the platform for a carbon sequestration market in South Africa: The Working for Woodlands Subtropical Thicket Restoration Programme. In </w:t>
      </w:r>
      <w:r w:rsidRPr="000C382A">
        <w:rPr>
          <w:i/>
          <w:iCs/>
          <w:noProof/>
        </w:rPr>
        <w:t>XIII World Forestry Congress</w:t>
      </w:r>
      <w:r w:rsidRPr="000C382A">
        <w:rPr>
          <w:noProof/>
        </w:rPr>
        <w:t>, 1–13. Buenos Aires, Argentina.</w:t>
      </w:r>
    </w:p>
    <w:p w14:paraId="17F0288C" w14:textId="77777777" w:rsidR="000C382A" w:rsidRPr="000C382A" w:rsidRDefault="000C382A">
      <w:pPr>
        <w:pStyle w:val="NormalWeb"/>
        <w:ind w:left="480" w:hanging="480"/>
        <w:divId w:val="815993484"/>
        <w:rPr>
          <w:noProof/>
        </w:rPr>
      </w:pPr>
      <w:r w:rsidRPr="000C382A">
        <w:rPr>
          <w:noProof/>
        </w:rPr>
        <w:t xml:space="preserve">Markelin L, Honkavaara E, Schläpfer D, Bovet S &amp; Korpela I 2012. Assessment of radiometric correction methods for ADS40 imagery. </w:t>
      </w:r>
      <w:r w:rsidRPr="000C382A">
        <w:rPr>
          <w:i/>
          <w:iCs/>
          <w:noProof/>
        </w:rPr>
        <w:t>Photogrammetrie - Fernerkundung - Geoinformation</w:t>
      </w:r>
      <w:r w:rsidRPr="000C382A">
        <w:rPr>
          <w:noProof/>
        </w:rPr>
        <w:t xml:space="preserve"> 2012 (3): 251–266.</w:t>
      </w:r>
    </w:p>
    <w:p w14:paraId="7350514E" w14:textId="77777777" w:rsidR="000C382A" w:rsidRPr="000C382A" w:rsidRDefault="000C382A">
      <w:pPr>
        <w:pStyle w:val="NormalWeb"/>
        <w:ind w:left="480" w:hanging="480"/>
        <w:divId w:val="815993484"/>
        <w:rPr>
          <w:noProof/>
        </w:rPr>
      </w:pPr>
      <w:r w:rsidRPr="000C382A">
        <w:rPr>
          <w:noProof/>
        </w:rPr>
        <w:t xml:space="preserve">Mehner H, Cutler M, Fairbairn D &amp; Thompson G 2004. Remote sensing of upland vegetation: the potential of high spatial resolution satellite sensors. </w:t>
      </w:r>
      <w:r w:rsidRPr="000C382A">
        <w:rPr>
          <w:i/>
          <w:iCs/>
          <w:noProof/>
        </w:rPr>
        <w:t>Global Ecology and Biogeography</w:t>
      </w:r>
      <w:r w:rsidRPr="000C382A">
        <w:rPr>
          <w:noProof/>
        </w:rPr>
        <w:t xml:space="preserve"> 13 (4): 359–369.</w:t>
      </w:r>
    </w:p>
    <w:p w14:paraId="6B4C245B" w14:textId="77777777" w:rsidR="000C382A" w:rsidRPr="000C382A" w:rsidRDefault="000C382A">
      <w:pPr>
        <w:pStyle w:val="NormalWeb"/>
        <w:ind w:left="480" w:hanging="480"/>
        <w:divId w:val="815993484"/>
        <w:rPr>
          <w:noProof/>
        </w:rPr>
      </w:pPr>
      <w:r w:rsidRPr="000C382A">
        <w:rPr>
          <w:noProof/>
        </w:rPr>
        <w:t xml:space="preserve">Mills AJ, Blignaut J, Cowling RM, Knipe A, Marais C, Marais S, Pierce S, Powell M, Sigwela A &amp; Skowno A 2010. </w:t>
      </w:r>
      <w:r w:rsidRPr="000C382A">
        <w:rPr>
          <w:i/>
          <w:iCs/>
          <w:noProof/>
        </w:rPr>
        <w:t>Investing in sustainability. Restoring degraded thicket, creating jobs, capturing carbon and earning green credit.</w:t>
      </w:r>
      <w:r w:rsidRPr="000C382A">
        <w:rPr>
          <w:noProof/>
        </w:rPr>
        <w:t xml:space="preserve"> Climate Action Partnership, Cape Town and Wilderness Foundation, Port Elizabeth.</w:t>
      </w:r>
    </w:p>
    <w:p w14:paraId="631B9D2F" w14:textId="77777777" w:rsidR="000C382A" w:rsidRPr="000C382A" w:rsidRDefault="000C382A">
      <w:pPr>
        <w:pStyle w:val="NormalWeb"/>
        <w:ind w:left="480" w:hanging="480"/>
        <w:divId w:val="815993484"/>
        <w:rPr>
          <w:noProof/>
        </w:rPr>
      </w:pPr>
      <w:r w:rsidRPr="000C382A">
        <w:rPr>
          <w:noProof/>
        </w:rPr>
        <w:t xml:space="preserve">Mills AJ &amp; Cowling RM 2010. Below-ground carbon stocks in intact and transformed subtropical thicket landscapes in semi-arid South Africa. </w:t>
      </w:r>
      <w:r w:rsidRPr="000C382A">
        <w:rPr>
          <w:i/>
          <w:iCs/>
          <w:noProof/>
        </w:rPr>
        <w:t>Journal of Arid Environments</w:t>
      </w:r>
      <w:r w:rsidRPr="000C382A">
        <w:rPr>
          <w:noProof/>
        </w:rPr>
        <w:t xml:space="preserve"> 74 (1): 93–100.</w:t>
      </w:r>
    </w:p>
    <w:p w14:paraId="356A0418" w14:textId="77777777" w:rsidR="000C382A" w:rsidRPr="000C382A" w:rsidRDefault="000C382A">
      <w:pPr>
        <w:pStyle w:val="NormalWeb"/>
        <w:ind w:left="480" w:hanging="480"/>
        <w:divId w:val="815993484"/>
        <w:rPr>
          <w:noProof/>
        </w:rPr>
      </w:pPr>
      <w:r w:rsidRPr="000C382A">
        <w:rPr>
          <w:noProof/>
        </w:rPr>
        <w:t xml:space="preserve">Mills AJ &amp; Cowling RM 2006. Rate of carbon sequestration at two thicket restoration sites in the Eastern Cape, South Africa. </w:t>
      </w:r>
      <w:r w:rsidRPr="000C382A">
        <w:rPr>
          <w:i/>
          <w:iCs/>
          <w:noProof/>
        </w:rPr>
        <w:t>Restoration Ecology</w:t>
      </w:r>
      <w:r w:rsidRPr="000C382A">
        <w:rPr>
          <w:noProof/>
        </w:rPr>
        <w:t xml:space="preserve"> 14 (1): 38–49.</w:t>
      </w:r>
    </w:p>
    <w:p w14:paraId="3F2BD566" w14:textId="77777777" w:rsidR="000C382A" w:rsidRPr="000C382A" w:rsidRDefault="000C382A">
      <w:pPr>
        <w:pStyle w:val="NormalWeb"/>
        <w:ind w:left="480" w:hanging="480"/>
        <w:divId w:val="815993484"/>
        <w:rPr>
          <w:noProof/>
        </w:rPr>
      </w:pPr>
      <w:r w:rsidRPr="000C382A">
        <w:rPr>
          <w:noProof/>
        </w:rPr>
        <w:t xml:space="preserve">Mills AJ, Cowling RM, Fey M, Kerley G, Donaldson J, Sigwela A, Skowno A &amp; Rundel P 2005. Effects of goat pastoralism on ecosystem carbon storage in semiarid thicket, Eastern Cape, South Africa. </w:t>
      </w:r>
      <w:r w:rsidRPr="000C382A">
        <w:rPr>
          <w:i/>
          <w:iCs/>
          <w:noProof/>
        </w:rPr>
        <w:t>Austral Ecology</w:t>
      </w:r>
      <w:r w:rsidRPr="000C382A">
        <w:rPr>
          <w:noProof/>
        </w:rPr>
        <w:t xml:space="preserve"> 30: 797–804.</w:t>
      </w:r>
    </w:p>
    <w:p w14:paraId="0FA68B3D" w14:textId="77777777" w:rsidR="000C382A" w:rsidRPr="000C382A" w:rsidRDefault="000C382A">
      <w:pPr>
        <w:pStyle w:val="NormalWeb"/>
        <w:ind w:left="480" w:hanging="480"/>
        <w:divId w:val="815993484"/>
        <w:rPr>
          <w:noProof/>
        </w:rPr>
      </w:pPr>
      <w:r w:rsidRPr="000C382A">
        <w:rPr>
          <w:noProof/>
        </w:rPr>
        <w:t xml:space="preserve">Mills AJ &amp; Fey M 2004. Transformation of thicket to savanna reduces soil quality in the Eastern Cape, South Africa. </w:t>
      </w:r>
      <w:r w:rsidRPr="000C382A">
        <w:rPr>
          <w:i/>
          <w:iCs/>
          <w:noProof/>
        </w:rPr>
        <w:t>Plant and Soil</w:t>
      </w:r>
      <w:r w:rsidRPr="000C382A">
        <w:rPr>
          <w:noProof/>
        </w:rPr>
        <w:t xml:space="preserve"> 265 (1-2): 153–163.</w:t>
      </w:r>
    </w:p>
    <w:p w14:paraId="03386D31" w14:textId="77777777" w:rsidR="000C382A" w:rsidRPr="000C382A" w:rsidRDefault="000C382A">
      <w:pPr>
        <w:pStyle w:val="NormalWeb"/>
        <w:ind w:left="480" w:hanging="480"/>
        <w:divId w:val="815993484"/>
        <w:rPr>
          <w:noProof/>
        </w:rPr>
      </w:pPr>
      <w:r w:rsidRPr="000C382A">
        <w:rPr>
          <w:noProof/>
        </w:rPr>
        <w:t xml:space="preserve">Mills AJ, Turpie JK, Cowling RM, Marais C, Kerley G, Richard G, Sigwela A &amp; Powell M 2007. Assessing costs, benefits, and feasibility of restoring natural capital in Subtropical Thicket in South Africa. In Aronson J, Milton S &amp; Blignaut J (eds) </w:t>
      </w:r>
      <w:r w:rsidRPr="000C382A">
        <w:rPr>
          <w:i/>
          <w:iCs/>
          <w:noProof/>
        </w:rPr>
        <w:t>Restoring Natural Capital: Science, Business and Practice (The Science and Practice of Ecological Restoration Series)</w:t>
      </w:r>
      <w:r w:rsidRPr="000C382A">
        <w:rPr>
          <w:noProof/>
        </w:rPr>
        <w:t>, 179–187. Washington DC: Island Press.</w:t>
      </w:r>
    </w:p>
    <w:p w14:paraId="26C1B5F6" w14:textId="77777777" w:rsidR="000C382A" w:rsidRPr="000C382A" w:rsidRDefault="000C382A">
      <w:pPr>
        <w:pStyle w:val="NormalWeb"/>
        <w:ind w:left="480" w:hanging="480"/>
        <w:divId w:val="815993484"/>
        <w:rPr>
          <w:noProof/>
        </w:rPr>
      </w:pPr>
      <w:r w:rsidRPr="000C382A">
        <w:rPr>
          <w:noProof/>
        </w:rPr>
        <w:t xml:space="preserve">Mingguo Z, Qianguo C &amp; Mingzhou Q 2009. The Effect of Prior Probabilities in the Maximum Likelihood Classification on Individual Classes. </w:t>
      </w:r>
      <w:r w:rsidRPr="000C382A">
        <w:rPr>
          <w:i/>
          <w:iCs/>
          <w:noProof/>
        </w:rPr>
        <w:t>Photogrammetric Engineering &amp; Remote Sensing</w:t>
      </w:r>
      <w:r w:rsidRPr="000C382A">
        <w:rPr>
          <w:noProof/>
        </w:rPr>
        <w:t xml:space="preserve"> 75 (9): 1109–1117.</w:t>
      </w:r>
    </w:p>
    <w:p w14:paraId="706E6AF2" w14:textId="77777777" w:rsidR="000C382A" w:rsidRPr="000C382A" w:rsidRDefault="000C382A">
      <w:pPr>
        <w:pStyle w:val="NormalWeb"/>
        <w:ind w:left="480" w:hanging="480"/>
        <w:divId w:val="815993484"/>
        <w:rPr>
          <w:noProof/>
        </w:rPr>
      </w:pPr>
      <w:r w:rsidRPr="000C382A">
        <w:rPr>
          <w:noProof/>
        </w:rPr>
        <w:t>MODIS Land Team 2014. EOS validation status for MODIS BRDF/albedo: MCD43 [online]. Available from: http://landval.gsfc.nasa.gov/ProductStatus.php?ProductID=MOD43 [Accessed June 6 2014].</w:t>
      </w:r>
    </w:p>
    <w:p w14:paraId="5709A8D1" w14:textId="77777777" w:rsidR="000C382A" w:rsidRPr="000C382A" w:rsidRDefault="000C382A">
      <w:pPr>
        <w:pStyle w:val="NormalWeb"/>
        <w:ind w:left="480" w:hanging="480"/>
        <w:divId w:val="815993484"/>
        <w:rPr>
          <w:noProof/>
        </w:rPr>
      </w:pPr>
      <w:r w:rsidRPr="000C382A">
        <w:rPr>
          <w:noProof/>
        </w:rPr>
        <w:t xml:space="preserve">Mouton J 2001. </w:t>
      </w:r>
      <w:r w:rsidRPr="000C382A">
        <w:rPr>
          <w:i/>
          <w:iCs/>
          <w:noProof/>
        </w:rPr>
        <w:t>How to succeed in your master’s and doctoral studies : a South African guide and resource book</w:t>
      </w:r>
      <w:r w:rsidRPr="000C382A">
        <w:rPr>
          <w:noProof/>
        </w:rPr>
        <w:t>. Pretoria: Van Schaik Publishers.</w:t>
      </w:r>
    </w:p>
    <w:p w14:paraId="289E5123" w14:textId="77777777" w:rsidR="000C382A" w:rsidRPr="000C382A" w:rsidRDefault="000C382A">
      <w:pPr>
        <w:pStyle w:val="NormalWeb"/>
        <w:ind w:left="480" w:hanging="480"/>
        <w:divId w:val="815993484"/>
        <w:rPr>
          <w:noProof/>
        </w:rPr>
      </w:pPr>
      <w:r w:rsidRPr="000C382A">
        <w:rPr>
          <w:noProof/>
        </w:rPr>
        <w:t xml:space="preserve">Myneni RB, Hall FG, Sellers PJ &amp; Marshak AL 1995. The interpretation of spectral vegetation indexes. </w:t>
      </w:r>
      <w:r w:rsidRPr="000C382A">
        <w:rPr>
          <w:i/>
          <w:iCs/>
          <w:noProof/>
        </w:rPr>
        <w:t>IEEE Transactions on Geoscience and Remote Sensing</w:t>
      </w:r>
      <w:r w:rsidRPr="000C382A">
        <w:rPr>
          <w:noProof/>
        </w:rPr>
        <w:t xml:space="preserve"> 33 (2): 481–486.</w:t>
      </w:r>
    </w:p>
    <w:p w14:paraId="5C9B852E" w14:textId="77777777" w:rsidR="000C382A" w:rsidRPr="000C382A" w:rsidRDefault="000C382A">
      <w:pPr>
        <w:pStyle w:val="NormalWeb"/>
        <w:ind w:left="480" w:hanging="480"/>
        <w:divId w:val="815993484"/>
        <w:rPr>
          <w:noProof/>
        </w:rPr>
      </w:pPr>
      <w:r w:rsidRPr="000C382A">
        <w:rPr>
          <w:noProof/>
        </w:rPr>
        <w:lastRenderedPageBreak/>
        <w:t>NASA 2014. Components of MODIS [online]. Available from: http://modis.gsfc.nasa.gov/about/specifications.php [Accessed June 14 2014].</w:t>
      </w:r>
    </w:p>
    <w:p w14:paraId="55510AE7" w14:textId="77777777" w:rsidR="000C382A" w:rsidRPr="000C382A" w:rsidRDefault="000C382A">
      <w:pPr>
        <w:pStyle w:val="NormalWeb"/>
        <w:ind w:left="480" w:hanging="480"/>
        <w:divId w:val="815993484"/>
        <w:rPr>
          <w:noProof/>
        </w:rPr>
      </w:pPr>
      <w:r w:rsidRPr="000C382A">
        <w:rPr>
          <w:noProof/>
        </w:rPr>
        <w:t>National Geo-spatial Information 2012. National aerial photography and imagery programme [online]. Department of Rural Development and Land Reform (DRDLR). Available from: http://www.ngi.gov.za/index.php/Image-tabs-home/national-aerial-photography-and-imagery-programme.html [Accessed May 22 2012].</w:t>
      </w:r>
    </w:p>
    <w:p w14:paraId="211C2DEA" w14:textId="77777777" w:rsidR="000C382A" w:rsidRPr="000C382A" w:rsidRDefault="000C382A">
      <w:pPr>
        <w:pStyle w:val="NormalWeb"/>
        <w:ind w:left="480" w:hanging="480"/>
        <w:divId w:val="815993484"/>
        <w:rPr>
          <w:noProof/>
        </w:rPr>
      </w:pPr>
      <w:r w:rsidRPr="000C382A">
        <w:rPr>
          <w:noProof/>
        </w:rPr>
        <w:t>OpenCV Development Team 2014. OpenCV documentation [online]. Open Source Computer Vision Library. Available from: http://docs.opencv.org/.</w:t>
      </w:r>
    </w:p>
    <w:p w14:paraId="511A365C" w14:textId="77777777" w:rsidR="000C382A" w:rsidRPr="000C382A" w:rsidRDefault="000C382A">
      <w:pPr>
        <w:pStyle w:val="NormalWeb"/>
        <w:ind w:left="480" w:hanging="480"/>
        <w:divId w:val="815993484"/>
        <w:rPr>
          <w:noProof/>
        </w:rPr>
      </w:pPr>
      <w:r w:rsidRPr="000C382A">
        <w:rPr>
          <w:noProof/>
        </w:rPr>
        <w:t xml:space="preserve">Pierce S, Cowling RM, Knight AT, Lombard AT, Rouget M &amp; Wolf T 2005. Systematic conservation planning products for land-use planning: Interpretation for implementation. </w:t>
      </w:r>
      <w:r w:rsidRPr="000C382A">
        <w:rPr>
          <w:i/>
          <w:iCs/>
          <w:noProof/>
        </w:rPr>
        <w:t>Biological Conservation</w:t>
      </w:r>
      <w:r w:rsidRPr="000C382A">
        <w:rPr>
          <w:noProof/>
        </w:rPr>
        <w:t xml:space="preserve"> 125 (4): 441–458.</w:t>
      </w:r>
    </w:p>
    <w:p w14:paraId="75A444C8" w14:textId="77777777" w:rsidR="000C382A" w:rsidRPr="000C382A" w:rsidRDefault="000C382A">
      <w:pPr>
        <w:pStyle w:val="NormalWeb"/>
        <w:ind w:left="480" w:hanging="480"/>
        <w:divId w:val="815993484"/>
        <w:rPr>
          <w:noProof/>
        </w:rPr>
      </w:pPr>
      <w:r w:rsidRPr="000C382A">
        <w:rPr>
          <w:noProof/>
        </w:rPr>
        <w:t xml:space="preserve">Pohl C &amp; Van Genderen JL 1998. Review article Multisensor image fusion in remote sensing: Concepts, methods and applications. </w:t>
      </w:r>
      <w:r w:rsidRPr="000C382A">
        <w:rPr>
          <w:i/>
          <w:iCs/>
          <w:noProof/>
        </w:rPr>
        <w:t>International Journal of Remote Sensing</w:t>
      </w:r>
      <w:r w:rsidRPr="000C382A">
        <w:rPr>
          <w:noProof/>
        </w:rPr>
        <w:t xml:space="preserve"> 19 (5): 823–854.</w:t>
      </w:r>
    </w:p>
    <w:p w14:paraId="39EF92EF" w14:textId="77777777" w:rsidR="000C382A" w:rsidRPr="000C382A" w:rsidRDefault="000C382A">
      <w:pPr>
        <w:pStyle w:val="NormalWeb"/>
        <w:ind w:left="480" w:hanging="480"/>
        <w:divId w:val="815993484"/>
        <w:rPr>
          <w:noProof/>
        </w:rPr>
      </w:pPr>
      <w:r w:rsidRPr="000C382A">
        <w:rPr>
          <w:noProof/>
        </w:rPr>
        <w:t xml:space="preserve">Puissant A, Hirsch J &amp; Weber C 2005. The utility of texture analysis to improve per-pixel classification for high to very high spatial resolution imagery. </w:t>
      </w:r>
      <w:r w:rsidRPr="000C382A">
        <w:rPr>
          <w:i/>
          <w:iCs/>
          <w:noProof/>
        </w:rPr>
        <w:t>International Journal of Remote Sensing</w:t>
      </w:r>
      <w:r w:rsidRPr="000C382A">
        <w:rPr>
          <w:noProof/>
        </w:rPr>
        <w:t xml:space="preserve"> 26 (April 2015): 733–745.</w:t>
      </w:r>
    </w:p>
    <w:p w14:paraId="36E4B26B" w14:textId="77777777" w:rsidR="000C382A" w:rsidRPr="000C382A" w:rsidRDefault="000C382A">
      <w:pPr>
        <w:pStyle w:val="NormalWeb"/>
        <w:ind w:left="480" w:hanging="480"/>
        <w:divId w:val="815993484"/>
        <w:rPr>
          <w:noProof/>
        </w:rPr>
      </w:pPr>
      <w:r w:rsidRPr="000C382A">
        <w:rPr>
          <w:noProof/>
        </w:rPr>
        <w:t>Restoration Research Group 2012. Intact and degraded Spekboomveld [online]. Available from: http://www.r3g.co.za/spekboom.htm.</w:t>
      </w:r>
    </w:p>
    <w:p w14:paraId="7E9D734E" w14:textId="77777777" w:rsidR="000C382A" w:rsidRPr="000C382A" w:rsidRDefault="000C382A">
      <w:pPr>
        <w:pStyle w:val="NormalWeb"/>
        <w:ind w:left="480" w:hanging="480"/>
        <w:divId w:val="815993484"/>
        <w:rPr>
          <w:noProof/>
        </w:rPr>
      </w:pPr>
      <w:r w:rsidRPr="000C382A">
        <w:rPr>
          <w:noProof/>
        </w:rPr>
        <w:t>Richter R &amp; Schlapfer D 2012. Atmospheric / Topographic Correction for Airborne Imagery ( ATCOR-4 User Guide , Version 6 . 2 BETA , February 2012 ). (February).</w:t>
      </w:r>
    </w:p>
    <w:p w14:paraId="795D7FA1" w14:textId="77777777" w:rsidR="000C382A" w:rsidRPr="000C382A" w:rsidRDefault="000C382A">
      <w:pPr>
        <w:pStyle w:val="NormalWeb"/>
        <w:ind w:left="480" w:hanging="480"/>
        <w:divId w:val="815993484"/>
        <w:rPr>
          <w:noProof/>
        </w:rPr>
      </w:pPr>
      <w:r w:rsidRPr="000C382A">
        <w:rPr>
          <w:noProof/>
        </w:rPr>
        <w:t xml:space="preserve">Richter R &amp; Schläpfer D 2002. Geo-atmospheric processing of airborne imaging spectrometry data. Part 2: Atmospheric/topographic correction. </w:t>
      </w:r>
      <w:r w:rsidRPr="000C382A">
        <w:rPr>
          <w:i/>
          <w:iCs/>
          <w:noProof/>
        </w:rPr>
        <w:t>International Journal of Remote Sensing</w:t>
      </w:r>
      <w:r w:rsidRPr="000C382A">
        <w:rPr>
          <w:noProof/>
        </w:rPr>
        <w:t xml:space="preserve"> 23 (April 2015): 2631–2649.</w:t>
      </w:r>
    </w:p>
    <w:p w14:paraId="12F62CEA" w14:textId="77777777" w:rsidR="000C382A" w:rsidRPr="000C382A" w:rsidRDefault="000C382A">
      <w:pPr>
        <w:pStyle w:val="NormalWeb"/>
        <w:ind w:left="480" w:hanging="480"/>
        <w:divId w:val="815993484"/>
        <w:rPr>
          <w:noProof/>
        </w:rPr>
      </w:pPr>
      <w:r w:rsidRPr="000C382A">
        <w:rPr>
          <w:noProof/>
        </w:rPr>
        <w:t xml:space="preserve">Roujean J-L, Leroy M &amp; Deschamps P-Y 1992. A bidirectional reflectance model of the Earth’s surface for the correction of remote sensing data. </w:t>
      </w:r>
      <w:r w:rsidRPr="000C382A">
        <w:rPr>
          <w:i/>
          <w:iCs/>
          <w:noProof/>
        </w:rPr>
        <w:t>Journal of Geophysical Research</w:t>
      </w:r>
      <w:r w:rsidRPr="000C382A">
        <w:rPr>
          <w:noProof/>
        </w:rPr>
        <w:t xml:space="preserve"> 97 (D18): 20455.</w:t>
      </w:r>
    </w:p>
    <w:p w14:paraId="0925D65E" w14:textId="77777777" w:rsidR="000C382A" w:rsidRPr="000C382A" w:rsidRDefault="000C382A">
      <w:pPr>
        <w:pStyle w:val="NormalWeb"/>
        <w:ind w:left="480" w:hanging="480"/>
        <w:divId w:val="815993484"/>
        <w:rPr>
          <w:noProof/>
        </w:rPr>
      </w:pPr>
      <w:r w:rsidRPr="000C382A">
        <w:rPr>
          <w:noProof/>
        </w:rPr>
        <w:t xml:space="preserve">Sahu B &amp; Mishra D 2011. A novel approach for selecting informative genes from gene expression data using signal-to-noise ratio and t-statistics. In </w:t>
      </w:r>
      <w:r w:rsidRPr="000C382A">
        <w:rPr>
          <w:i/>
          <w:iCs/>
          <w:noProof/>
        </w:rPr>
        <w:t>2011 2nd International Conference on Computer and Communication Technology (ICCCT-2011)</w:t>
      </w:r>
      <w:r w:rsidRPr="000C382A">
        <w:rPr>
          <w:noProof/>
        </w:rPr>
        <w:t>, 5–10. Allahabad, India: IEEE.</w:t>
      </w:r>
    </w:p>
    <w:p w14:paraId="0B9D80F6" w14:textId="77777777" w:rsidR="000C382A" w:rsidRPr="000C382A" w:rsidRDefault="000C382A">
      <w:pPr>
        <w:pStyle w:val="NormalWeb"/>
        <w:ind w:left="480" w:hanging="480"/>
        <w:divId w:val="815993484"/>
        <w:rPr>
          <w:noProof/>
        </w:rPr>
      </w:pPr>
      <w:r w:rsidRPr="000C382A">
        <w:rPr>
          <w:noProof/>
        </w:rPr>
        <w:t xml:space="preserve">Schaepman-Strub G, Schaepman ME, Painter TH, Dangel S &amp; Martonchik JV 2006. Reflectance quantities in optical remote sensing—definitions and case studies. </w:t>
      </w:r>
      <w:r w:rsidRPr="000C382A">
        <w:rPr>
          <w:i/>
          <w:iCs/>
          <w:noProof/>
        </w:rPr>
        <w:t>Remote Sensing of Environment</w:t>
      </w:r>
      <w:r w:rsidRPr="000C382A">
        <w:rPr>
          <w:noProof/>
        </w:rPr>
        <w:t xml:space="preserve"> 103 (1): 27–42.</w:t>
      </w:r>
    </w:p>
    <w:p w14:paraId="3469024F" w14:textId="77777777" w:rsidR="000C382A" w:rsidRPr="000C382A" w:rsidRDefault="000C382A">
      <w:pPr>
        <w:pStyle w:val="NormalWeb"/>
        <w:ind w:left="480" w:hanging="480"/>
        <w:divId w:val="815993484"/>
        <w:rPr>
          <w:noProof/>
        </w:rPr>
      </w:pPr>
      <w:r w:rsidRPr="000C382A">
        <w:rPr>
          <w:noProof/>
        </w:rPr>
        <w:t xml:space="preserve">Serra J &amp; Soille P (eds). 1994. Mathematical morphology and its applications to image processing. In </w:t>
      </w:r>
      <w:r w:rsidRPr="000C382A">
        <w:rPr>
          <w:i/>
          <w:iCs/>
          <w:noProof/>
        </w:rPr>
        <w:t>2nd International Symposium on Mathematical Morphology (ISMM’94)</w:t>
      </w:r>
      <w:r w:rsidRPr="000C382A">
        <w:rPr>
          <w:noProof/>
        </w:rPr>
        <w:t>, 383. Computational imaging and vision. Kluwer Academic Publishers.</w:t>
      </w:r>
    </w:p>
    <w:p w14:paraId="3B8A593B" w14:textId="77777777" w:rsidR="000C382A" w:rsidRPr="000C382A" w:rsidRDefault="000C382A">
      <w:pPr>
        <w:pStyle w:val="NormalWeb"/>
        <w:ind w:left="480" w:hanging="480"/>
        <w:divId w:val="815993484"/>
        <w:rPr>
          <w:noProof/>
        </w:rPr>
      </w:pPr>
      <w:r w:rsidRPr="000C382A">
        <w:rPr>
          <w:noProof/>
        </w:rPr>
        <w:lastRenderedPageBreak/>
        <w:t xml:space="preserve">Sigwela A, Kerley G, Mills AJ &amp; Cowling RM 2009. The impact of browsing-induced degradation on the reproduction of subtropical thicket canopy shrubs and trees. </w:t>
      </w:r>
      <w:r w:rsidRPr="000C382A">
        <w:rPr>
          <w:i/>
          <w:iCs/>
          <w:noProof/>
        </w:rPr>
        <w:t>South African Journal of Botany</w:t>
      </w:r>
      <w:r w:rsidRPr="000C382A">
        <w:rPr>
          <w:noProof/>
        </w:rPr>
        <w:t xml:space="preserve"> 75 (2): 262–267.</w:t>
      </w:r>
    </w:p>
    <w:p w14:paraId="458DFFAE" w14:textId="77777777" w:rsidR="000C382A" w:rsidRPr="000C382A" w:rsidRDefault="000C382A">
      <w:pPr>
        <w:pStyle w:val="NormalWeb"/>
        <w:ind w:left="480" w:hanging="480"/>
        <w:divId w:val="815993484"/>
        <w:rPr>
          <w:noProof/>
        </w:rPr>
      </w:pPr>
      <w:r w:rsidRPr="000C382A">
        <w:rPr>
          <w:noProof/>
        </w:rPr>
        <w:t xml:space="preserve">Singh M, Malhi Y &amp; Bhagwat S 2014. Biomass estimation of mixed forest landscape using a Fourier transform texture-based approach on very-high-resolution optical satellite imagery. </w:t>
      </w:r>
      <w:r w:rsidRPr="000C382A">
        <w:rPr>
          <w:i/>
          <w:iCs/>
          <w:noProof/>
        </w:rPr>
        <w:t>International Journal of Remote Sensing</w:t>
      </w:r>
      <w:r w:rsidRPr="000C382A">
        <w:rPr>
          <w:noProof/>
        </w:rPr>
        <w:t xml:space="preserve"> 35 (9): 3331–3349.</w:t>
      </w:r>
    </w:p>
    <w:p w14:paraId="7396887B" w14:textId="77777777" w:rsidR="000C382A" w:rsidRPr="000C382A" w:rsidRDefault="000C382A">
      <w:pPr>
        <w:pStyle w:val="NormalWeb"/>
        <w:ind w:left="480" w:hanging="480"/>
        <w:divId w:val="815993484"/>
        <w:rPr>
          <w:noProof/>
        </w:rPr>
      </w:pPr>
      <w:r w:rsidRPr="000C382A">
        <w:rPr>
          <w:noProof/>
        </w:rPr>
        <w:t xml:space="preserve">Song C 2004. Cross-sensor calibration between Ikonos and Landsat ETM+ for spectral mixture analysis. </w:t>
      </w:r>
      <w:r w:rsidRPr="000C382A">
        <w:rPr>
          <w:i/>
          <w:iCs/>
          <w:noProof/>
        </w:rPr>
        <w:t>IEEE Geoscience and Remote Sensing Letters</w:t>
      </w:r>
      <w:r w:rsidRPr="000C382A">
        <w:rPr>
          <w:noProof/>
        </w:rPr>
        <w:t xml:space="preserve"> 1 (4): 272–276.</w:t>
      </w:r>
    </w:p>
    <w:p w14:paraId="70FEC174" w14:textId="77777777" w:rsidR="000C382A" w:rsidRPr="000C382A" w:rsidRDefault="000C382A">
      <w:pPr>
        <w:pStyle w:val="NormalWeb"/>
        <w:ind w:left="480" w:hanging="480"/>
        <w:divId w:val="815993484"/>
        <w:rPr>
          <w:noProof/>
        </w:rPr>
      </w:pPr>
      <w:r w:rsidRPr="000C382A">
        <w:rPr>
          <w:noProof/>
        </w:rPr>
        <w:t xml:space="preserve">Statistics South Africa 2011. </w:t>
      </w:r>
      <w:r w:rsidRPr="000C382A">
        <w:rPr>
          <w:i/>
          <w:iCs/>
          <w:noProof/>
        </w:rPr>
        <w:t>Quarterly labour force survey quarter 1, 2011</w:t>
      </w:r>
      <w:r w:rsidRPr="000C382A">
        <w:rPr>
          <w:noProof/>
        </w:rPr>
        <w:t>. P0211. Pretoria: Statistics South Africa.</w:t>
      </w:r>
    </w:p>
    <w:p w14:paraId="78507932" w14:textId="77777777" w:rsidR="000C382A" w:rsidRPr="000C382A" w:rsidRDefault="000C382A">
      <w:pPr>
        <w:pStyle w:val="NormalWeb"/>
        <w:ind w:left="480" w:hanging="480"/>
        <w:divId w:val="815993484"/>
        <w:rPr>
          <w:noProof/>
        </w:rPr>
      </w:pPr>
      <w:r w:rsidRPr="000C382A">
        <w:rPr>
          <w:noProof/>
        </w:rPr>
        <w:t>Strahler AH, Wanner W, Lucht W, Schaaf CB, Tsang T, Gao F, Li X, Muller J-P, Lewis P &amp; Barnsley MJ 1999. MODIS BRDF/albedo product: algorithm theoretical basis document version 5.0 [online]. Available from: http://modis.gsfc.nasa.gov/data/atbd/atbd_mod09.pdf [Accessed May 27 2014].</w:t>
      </w:r>
    </w:p>
    <w:p w14:paraId="42466F52" w14:textId="77777777" w:rsidR="000C382A" w:rsidRPr="000C382A" w:rsidRDefault="000C382A">
      <w:pPr>
        <w:pStyle w:val="NormalWeb"/>
        <w:ind w:left="480" w:hanging="480"/>
        <w:divId w:val="815993484"/>
        <w:rPr>
          <w:noProof/>
        </w:rPr>
      </w:pPr>
      <w:r w:rsidRPr="000C382A">
        <w:rPr>
          <w:noProof/>
        </w:rPr>
        <w:t xml:space="preserve">Strobl C, Boulesteix A-L, Kneib T, Augustin T &amp; Zeileis A 2008. Conditional variable importance for random forests. </w:t>
      </w:r>
      <w:r w:rsidRPr="000C382A">
        <w:rPr>
          <w:i/>
          <w:iCs/>
          <w:noProof/>
        </w:rPr>
        <w:t>BMC bioinformatics</w:t>
      </w:r>
      <w:r w:rsidRPr="000C382A">
        <w:rPr>
          <w:noProof/>
        </w:rPr>
        <w:t xml:space="preserve"> 9: 307.</w:t>
      </w:r>
    </w:p>
    <w:p w14:paraId="232975E2" w14:textId="77777777" w:rsidR="000C382A" w:rsidRPr="000C382A" w:rsidRDefault="000C382A">
      <w:pPr>
        <w:pStyle w:val="NormalWeb"/>
        <w:ind w:left="480" w:hanging="480"/>
        <w:divId w:val="815993484"/>
        <w:rPr>
          <w:noProof/>
        </w:rPr>
      </w:pPr>
      <w:r w:rsidRPr="000C382A">
        <w:rPr>
          <w:noProof/>
        </w:rPr>
        <w:t xml:space="preserve">Stuart-Hill G 1992. Effects of elephants and goats on the Kaffrarian succulent thicket of the eastern Cape, South Africa. </w:t>
      </w:r>
      <w:r w:rsidRPr="000C382A">
        <w:rPr>
          <w:i/>
          <w:iCs/>
          <w:noProof/>
        </w:rPr>
        <w:t>Journal of Applied Ecology</w:t>
      </w:r>
      <w:r w:rsidRPr="000C382A">
        <w:rPr>
          <w:noProof/>
        </w:rPr>
        <w:t xml:space="preserve"> 29 (3): 699–710.</w:t>
      </w:r>
    </w:p>
    <w:p w14:paraId="089C1175" w14:textId="77777777" w:rsidR="000C382A" w:rsidRPr="000C382A" w:rsidRDefault="000C382A">
      <w:pPr>
        <w:pStyle w:val="NormalWeb"/>
        <w:ind w:left="480" w:hanging="480"/>
        <w:divId w:val="815993484"/>
        <w:rPr>
          <w:noProof/>
        </w:rPr>
      </w:pPr>
      <w:r w:rsidRPr="000C382A">
        <w:rPr>
          <w:noProof/>
        </w:rPr>
        <w:t xml:space="preserve">Suganuma H, Abe Y, Taniguchi M, Tanouchi H, Utsugi H, Kojima T &amp; Yamada K 2006. Stand biomass estimation method by canopy coverage for application to remote sensing in an arid area of Western Australia. </w:t>
      </w:r>
      <w:r w:rsidRPr="000C382A">
        <w:rPr>
          <w:i/>
          <w:iCs/>
          <w:noProof/>
        </w:rPr>
        <w:t>Forest Ecology and Management</w:t>
      </w:r>
      <w:r w:rsidRPr="000C382A">
        <w:rPr>
          <w:noProof/>
        </w:rPr>
        <w:t xml:space="preserve"> 222 (1-3): 75–87.</w:t>
      </w:r>
    </w:p>
    <w:p w14:paraId="66566B60" w14:textId="77777777" w:rsidR="000C382A" w:rsidRPr="000C382A" w:rsidRDefault="000C382A">
      <w:pPr>
        <w:pStyle w:val="NormalWeb"/>
        <w:ind w:left="480" w:hanging="480"/>
        <w:divId w:val="815993484"/>
        <w:rPr>
          <w:noProof/>
        </w:rPr>
      </w:pPr>
      <w:r w:rsidRPr="000C382A">
        <w:rPr>
          <w:noProof/>
        </w:rPr>
        <w:t xml:space="preserve">Szekely GJ &amp; Rizzo ML 2005. Hierarchical clustering via joint between-within distances: extending Ward’s minimum variance method. </w:t>
      </w:r>
      <w:r w:rsidRPr="000C382A">
        <w:rPr>
          <w:i/>
          <w:iCs/>
          <w:noProof/>
        </w:rPr>
        <w:t>Journal of Classification</w:t>
      </w:r>
      <w:r w:rsidRPr="000C382A">
        <w:rPr>
          <w:noProof/>
        </w:rPr>
        <w:t xml:space="preserve"> 22 (2): 151–183.</w:t>
      </w:r>
    </w:p>
    <w:p w14:paraId="1C6232B8" w14:textId="77777777" w:rsidR="000C382A" w:rsidRPr="000C382A" w:rsidRDefault="000C382A">
      <w:pPr>
        <w:pStyle w:val="NormalWeb"/>
        <w:ind w:left="480" w:hanging="480"/>
        <w:divId w:val="815993484"/>
        <w:rPr>
          <w:noProof/>
        </w:rPr>
      </w:pPr>
      <w:r w:rsidRPr="000C382A">
        <w:rPr>
          <w:noProof/>
        </w:rPr>
        <w:t xml:space="preserve">Teillet P., Barker J., Markham B., Irish R., Fedosejevs G &amp; Storey J. 2001. Radiometric cross-calibration of the Landsat-7 ETM+ and Landsat-5 TM sensors based on tandem data sets. </w:t>
      </w:r>
      <w:r w:rsidRPr="000C382A">
        <w:rPr>
          <w:i/>
          <w:iCs/>
          <w:noProof/>
        </w:rPr>
        <w:t>Remote Sensing of Environment</w:t>
      </w:r>
      <w:r w:rsidRPr="000C382A">
        <w:rPr>
          <w:noProof/>
        </w:rPr>
        <w:t xml:space="preserve"> 78 (1-2): 39–54.</w:t>
      </w:r>
    </w:p>
    <w:p w14:paraId="7E408572" w14:textId="77777777" w:rsidR="000C382A" w:rsidRPr="000C382A" w:rsidRDefault="000C382A">
      <w:pPr>
        <w:pStyle w:val="NormalWeb"/>
        <w:ind w:left="480" w:hanging="480"/>
        <w:divId w:val="815993484"/>
        <w:rPr>
          <w:noProof/>
        </w:rPr>
      </w:pPr>
      <w:r w:rsidRPr="000C382A">
        <w:rPr>
          <w:noProof/>
        </w:rPr>
        <w:t xml:space="preserve">Thompson M, Vlok J, Rouget M, Hoffman MT &amp; Cowling RM 2009. Mapping grazing-induced degradation in a semi-arid environment: A rapid and cost effective approach for assessment and monitoring. </w:t>
      </w:r>
      <w:r w:rsidRPr="000C382A">
        <w:rPr>
          <w:i/>
          <w:iCs/>
          <w:noProof/>
        </w:rPr>
        <w:t>Environmental Management</w:t>
      </w:r>
      <w:r w:rsidRPr="000C382A">
        <w:rPr>
          <w:noProof/>
        </w:rPr>
        <w:t xml:space="preserve"> 43: 585–596.</w:t>
      </w:r>
    </w:p>
    <w:p w14:paraId="0C4C66FF" w14:textId="77777777" w:rsidR="000C382A" w:rsidRPr="000C382A" w:rsidRDefault="000C382A">
      <w:pPr>
        <w:pStyle w:val="NormalWeb"/>
        <w:ind w:left="480" w:hanging="480"/>
        <w:divId w:val="815993484"/>
        <w:rPr>
          <w:noProof/>
        </w:rPr>
      </w:pPr>
      <w:r w:rsidRPr="000C382A">
        <w:rPr>
          <w:noProof/>
        </w:rPr>
        <w:t xml:space="preserve">Thompson MW, Vlok J, Cowling RM, Cundill SL &amp; Mudau N 2005. </w:t>
      </w:r>
      <w:r w:rsidRPr="000C382A">
        <w:rPr>
          <w:i/>
          <w:iCs/>
          <w:noProof/>
        </w:rPr>
        <w:t>A land transformation map of the Little Karoo</w:t>
      </w:r>
      <w:r w:rsidRPr="000C382A">
        <w:rPr>
          <w:noProof/>
        </w:rPr>
        <w:t>. Pretoria: GeoterraImage.</w:t>
      </w:r>
    </w:p>
    <w:p w14:paraId="6A17EC6C" w14:textId="77777777" w:rsidR="000C382A" w:rsidRPr="000C382A" w:rsidRDefault="000C382A">
      <w:pPr>
        <w:pStyle w:val="NormalWeb"/>
        <w:ind w:left="480" w:hanging="480"/>
        <w:divId w:val="815993484"/>
        <w:rPr>
          <w:noProof/>
        </w:rPr>
      </w:pPr>
      <w:r w:rsidRPr="000C382A">
        <w:rPr>
          <w:noProof/>
        </w:rPr>
        <w:t xml:space="preserve">Tolosi L &amp; Lengauer T 2011. Classification with correlated features: unreliability of feature ranking and solutions. </w:t>
      </w:r>
      <w:r w:rsidRPr="000C382A">
        <w:rPr>
          <w:i/>
          <w:iCs/>
          <w:noProof/>
        </w:rPr>
        <w:t>Bioinformatics</w:t>
      </w:r>
      <w:r w:rsidRPr="000C382A">
        <w:rPr>
          <w:noProof/>
        </w:rPr>
        <w:t xml:space="preserve"> 27 (14): 1986–1994.</w:t>
      </w:r>
    </w:p>
    <w:p w14:paraId="32D5D662" w14:textId="77777777" w:rsidR="000C382A" w:rsidRPr="000C382A" w:rsidRDefault="000C382A">
      <w:pPr>
        <w:pStyle w:val="NormalWeb"/>
        <w:ind w:left="480" w:hanging="480"/>
        <w:divId w:val="815993484"/>
        <w:rPr>
          <w:noProof/>
        </w:rPr>
      </w:pPr>
      <w:r w:rsidRPr="000C382A">
        <w:rPr>
          <w:noProof/>
        </w:rPr>
        <w:t xml:space="preserve">Trias-Sanz R, Stamon G &amp; Louchet J 2008. Using colour, texture, and hierarchial segmentation for high-resolution remote sensing. </w:t>
      </w:r>
      <w:r w:rsidRPr="000C382A">
        <w:rPr>
          <w:i/>
          <w:iCs/>
          <w:noProof/>
        </w:rPr>
        <w:t>ISPRS Journal of Photogrammetry and Remote Sensing</w:t>
      </w:r>
      <w:r w:rsidRPr="000C382A">
        <w:rPr>
          <w:noProof/>
        </w:rPr>
        <w:t xml:space="preserve"> 63 (2): 156–168.</w:t>
      </w:r>
    </w:p>
    <w:p w14:paraId="508E3DB3" w14:textId="77777777" w:rsidR="000C382A" w:rsidRPr="000C382A" w:rsidRDefault="000C382A">
      <w:pPr>
        <w:pStyle w:val="NormalWeb"/>
        <w:ind w:left="480" w:hanging="480"/>
        <w:divId w:val="815993484"/>
        <w:rPr>
          <w:noProof/>
        </w:rPr>
      </w:pPr>
      <w:r w:rsidRPr="000C382A">
        <w:rPr>
          <w:noProof/>
        </w:rPr>
        <w:t xml:space="preserve">Turner MD 2003. Methodological reflections on the use of remote sensing and geographic information science in human ecological research. </w:t>
      </w:r>
      <w:r w:rsidRPr="000C382A">
        <w:rPr>
          <w:i/>
          <w:iCs/>
          <w:noProof/>
        </w:rPr>
        <w:t>Human Ecology</w:t>
      </w:r>
      <w:r w:rsidRPr="000C382A">
        <w:rPr>
          <w:noProof/>
        </w:rPr>
        <w:t xml:space="preserve"> 31 (2): 255–279.</w:t>
      </w:r>
    </w:p>
    <w:p w14:paraId="7BE1DC88" w14:textId="77777777" w:rsidR="000C382A" w:rsidRPr="000C382A" w:rsidRDefault="000C382A">
      <w:pPr>
        <w:pStyle w:val="NormalWeb"/>
        <w:ind w:left="480" w:hanging="480"/>
        <w:divId w:val="815993484"/>
        <w:rPr>
          <w:noProof/>
        </w:rPr>
      </w:pPr>
      <w:r w:rsidRPr="000C382A">
        <w:rPr>
          <w:noProof/>
        </w:rPr>
        <w:lastRenderedPageBreak/>
        <w:t xml:space="preserve">Vermote EF, Tanre D, Deuze JL, Herman M &amp; Morcette J-J 1997. Second simulation of the satellite signal in the solar spectrum, 6S: an overview. </w:t>
      </w:r>
      <w:r w:rsidRPr="000C382A">
        <w:rPr>
          <w:i/>
          <w:iCs/>
          <w:noProof/>
        </w:rPr>
        <w:t>IEEE Transactions on Geoscience and Remote Sensing</w:t>
      </w:r>
      <w:r w:rsidRPr="000C382A">
        <w:rPr>
          <w:noProof/>
        </w:rPr>
        <w:t xml:space="preserve"> 35 (3): 675–686.</w:t>
      </w:r>
    </w:p>
    <w:p w14:paraId="22D64BD0" w14:textId="77777777" w:rsidR="000C382A" w:rsidRPr="000C382A" w:rsidRDefault="000C382A">
      <w:pPr>
        <w:pStyle w:val="NormalWeb"/>
        <w:ind w:left="480" w:hanging="480"/>
        <w:divId w:val="815993484"/>
        <w:rPr>
          <w:noProof/>
        </w:rPr>
      </w:pPr>
      <w:r w:rsidRPr="000C382A">
        <w:rPr>
          <w:noProof/>
        </w:rPr>
        <w:t xml:space="preserve">Vicente-Serrano S, Pérez-Cabello F &amp; Lasanta T 2008. Assessment of radiometric correction techniques in analyzing vegetation variability and change using time series of Landsat images. </w:t>
      </w:r>
      <w:r w:rsidRPr="000C382A">
        <w:rPr>
          <w:i/>
          <w:iCs/>
          <w:noProof/>
        </w:rPr>
        <w:t>Remote Sensing of Environment</w:t>
      </w:r>
      <w:r w:rsidRPr="000C382A">
        <w:rPr>
          <w:noProof/>
        </w:rPr>
        <w:t xml:space="preserve"> 112 (10): 3916–3934.</w:t>
      </w:r>
    </w:p>
    <w:p w14:paraId="12272E87" w14:textId="77777777" w:rsidR="000C382A" w:rsidRPr="000C382A" w:rsidRDefault="000C382A">
      <w:pPr>
        <w:pStyle w:val="NormalWeb"/>
        <w:ind w:left="480" w:hanging="480"/>
        <w:divId w:val="815993484"/>
        <w:rPr>
          <w:noProof/>
        </w:rPr>
      </w:pPr>
      <w:r w:rsidRPr="000C382A">
        <w:rPr>
          <w:noProof/>
        </w:rPr>
        <w:t>Vlok J, Cowling RM &amp; Wolf T 2005. A vegetation map for the Little Karoo. Unpublished maps and report for a SKEP project supported by CEPF grant no 1064410304.</w:t>
      </w:r>
    </w:p>
    <w:p w14:paraId="04309ADB" w14:textId="77777777" w:rsidR="000C382A" w:rsidRPr="000C382A" w:rsidRDefault="000C382A">
      <w:pPr>
        <w:pStyle w:val="NormalWeb"/>
        <w:ind w:left="480" w:hanging="480"/>
        <w:divId w:val="815993484"/>
        <w:rPr>
          <w:noProof/>
        </w:rPr>
      </w:pPr>
      <w:r w:rsidRPr="000C382A">
        <w:rPr>
          <w:noProof/>
        </w:rPr>
        <w:t xml:space="preserve">Vyver ML, Cowling RM, Campbell EE &amp; Difford M 2012. Active restoration of woody canopy dominants in degraded South African semi-arid thicket is neither ecologically nor economically feasible. </w:t>
      </w:r>
      <w:r w:rsidRPr="000C382A">
        <w:rPr>
          <w:i/>
          <w:iCs/>
          <w:noProof/>
        </w:rPr>
        <w:t>Applied Vegetation Science</w:t>
      </w:r>
      <w:r w:rsidRPr="000C382A">
        <w:rPr>
          <w:noProof/>
        </w:rPr>
        <w:t xml:space="preserve"> 15 (1): 26–34.</w:t>
      </w:r>
    </w:p>
    <w:p w14:paraId="57B184AC" w14:textId="77777777" w:rsidR="000C382A" w:rsidRPr="000C382A" w:rsidRDefault="000C382A">
      <w:pPr>
        <w:pStyle w:val="NormalWeb"/>
        <w:ind w:left="480" w:hanging="480"/>
        <w:divId w:val="815993484"/>
        <w:rPr>
          <w:noProof/>
        </w:rPr>
      </w:pPr>
      <w:r w:rsidRPr="000C382A">
        <w:rPr>
          <w:noProof/>
        </w:rPr>
        <w:t xml:space="preserve">Van der Vyver ML, Cowling RM, Mills AJ &amp; Difford M 2013. Spontaneous return of biodiversity in restored subtropical thicket: Portulacaria afra as an ecosystem engineer. </w:t>
      </w:r>
      <w:r w:rsidRPr="000C382A">
        <w:rPr>
          <w:i/>
          <w:iCs/>
          <w:noProof/>
        </w:rPr>
        <w:t>Restoration Ecology</w:t>
      </w:r>
      <w:r w:rsidRPr="000C382A">
        <w:rPr>
          <w:noProof/>
        </w:rPr>
        <w:t xml:space="preserve"> 21 (6): 736–744.</w:t>
      </w:r>
    </w:p>
    <w:p w14:paraId="503B8E67" w14:textId="77777777" w:rsidR="000C382A" w:rsidRPr="000C382A" w:rsidRDefault="000C382A">
      <w:pPr>
        <w:pStyle w:val="NormalWeb"/>
        <w:ind w:left="480" w:hanging="480"/>
        <w:divId w:val="815993484"/>
        <w:rPr>
          <w:noProof/>
        </w:rPr>
      </w:pPr>
      <w:r w:rsidRPr="000C382A">
        <w:rPr>
          <w:noProof/>
        </w:rPr>
        <w:t xml:space="preserve">Wulder MA, Hall RJ, Coops NC, Steven E &amp; Franklin SE 2004. High spatial resolution remotely sensed data for ecosystem characterization. </w:t>
      </w:r>
      <w:r w:rsidRPr="000C382A">
        <w:rPr>
          <w:i/>
          <w:iCs/>
          <w:noProof/>
        </w:rPr>
        <w:t>BioScience</w:t>
      </w:r>
      <w:r w:rsidRPr="000C382A">
        <w:rPr>
          <w:noProof/>
        </w:rPr>
        <w:t xml:space="preserve"> 54 (6): 511–521.</w:t>
      </w:r>
    </w:p>
    <w:p w14:paraId="17D2F00B" w14:textId="77777777" w:rsidR="000C382A" w:rsidRPr="000C382A" w:rsidRDefault="000C382A">
      <w:pPr>
        <w:pStyle w:val="NormalWeb"/>
        <w:ind w:left="480" w:hanging="480"/>
        <w:divId w:val="815993484"/>
        <w:rPr>
          <w:noProof/>
        </w:rPr>
      </w:pPr>
      <w:r w:rsidRPr="000C382A">
        <w:rPr>
          <w:noProof/>
        </w:rPr>
        <w:t xml:space="preserve">Xu M, Watanachaturaporn P, Varshney P &amp; Arora M 2005. Decision tree regression for soft classification of remote sensing data. </w:t>
      </w:r>
      <w:r w:rsidRPr="000C382A">
        <w:rPr>
          <w:i/>
          <w:iCs/>
          <w:noProof/>
        </w:rPr>
        <w:t>Remote Sensing of Environment</w:t>
      </w:r>
      <w:r w:rsidRPr="000C382A">
        <w:rPr>
          <w:noProof/>
        </w:rPr>
        <w:t xml:space="preserve"> 97 (3): 322–336.</w:t>
      </w:r>
    </w:p>
    <w:p w14:paraId="124F9BAF" w14:textId="77777777" w:rsidR="000C382A" w:rsidRPr="000C382A" w:rsidRDefault="000C382A">
      <w:pPr>
        <w:pStyle w:val="NormalWeb"/>
        <w:ind w:left="480" w:hanging="480"/>
        <w:divId w:val="815993484"/>
        <w:rPr>
          <w:noProof/>
        </w:rPr>
      </w:pPr>
      <w:r w:rsidRPr="000C382A">
        <w:rPr>
          <w:noProof/>
        </w:rPr>
        <w:t xml:space="preserve">Yousef M, Jung S, Showe LC &amp; Showe MK 2007. Recursive cluster elimination (RCE) for classification and feature selection from gene expression data. </w:t>
      </w:r>
      <w:r w:rsidRPr="000C382A">
        <w:rPr>
          <w:i/>
          <w:iCs/>
          <w:noProof/>
        </w:rPr>
        <w:t>BMC Bioinformatics</w:t>
      </w:r>
      <w:r w:rsidRPr="000C382A">
        <w:rPr>
          <w:noProof/>
        </w:rPr>
        <w:t xml:space="preserve"> 8 (144).</w:t>
      </w:r>
    </w:p>
    <w:p w14:paraId="13143935" w14:textId="77777777" w:rsidR="000C382A" w:rsidRPr="000C382A" w:rsidRDefault="000C382A">
      <w:pPr>
        <w:pStyle w:val="NormalWeb"/>
        <w:ind w:left="480" w:hanging="480"/>
        <w:divId w:val="815993484"/>
        <w:rPr>
          <w:noProof/>
        </w:rPr>
      </w:pPr>
      <w:r w:rsidRPr="000C382A">
        <w:rPr>
          <w:noProof/>
        </w:rPr>
        <w:t xml:space="preserve">Yu L &amp; Liu H 2004. Efficient feature selection via analysis of relevance and redundancy. </w:t>
      </w:r>
      <w:r w:rsidRPr="000C382A">
        <w:rPr>
          <w:i/>
          <w:iCs/>
          <w:noProof/>
        </w:rPr>
        <w:t>Journal of Machine Learning Research</w:t>
      </w:r>
      <w:r w:rsidRPr="000C382A">
        <w:rPr>
          <w:noProof/>
        </w:rPr>
        <w:t xml:space="preserve"> 5 (2004): 1205–1224.</w:t>
      </w:r>
    </w:p>
    <w:p w14:paraId="09E35550" w14:textId="77777777" w:rsidR="000C382A" w:rsidRPr="000C382A" w:rsidRDefault="000C382A">
      <w:pPr>
        <w:pStyle w:val="NormalWeb"/>
        <w:ind w:left="480" w:hanging="480"/>
        <w:divId w:val="815993484"/>
        <w:rPr>
          <w:noProof/>
        </w:rPr>
      </w:pPr>
      <w:r w:rsidRPr="000C382A">
        <w:rPr>
          <w:noProof/>
        </w:rPr>
        <w:t xml:space="preserve">Yu Q, Gong P, Clinton N, Biging G, Kelly M &amp; Schirokauer D 2006. Object-based detailed vegetation classification with airborne high spatial resolution remote sensing imagery. </w:t>
      </w:r>
      <w:r w:rsidRPr="000C382A">
        <w:rPr>
          <w:i/>
          <w:iCs/>
          <w:noProof/>
        </w:rPr>
        <w:t>Photogrammetric Engineering &amp; Remote Sensing</w:t>
      </w:r>
      <w:r w:rsidRPr="000C382A">
        <w:rPr>
          <w:noProof/>
        </w:rPr>
        <w:t xml:space="preserve"> 72 (7): 799–811.</w:t>
      </w:r>
    </w:p>
    <w:p w14:paraId="1BF688C1" w14:textId="77777777" w:rsidR="00F1536C" w:rsidRPr="00DA4D43" w:rsidRDefault="00F1536C" w:rsidP="003C40D3">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5BE9246F" w14:textId="77777777" w:rsidR="003C40D3" w:rsidRPr="0002729A" w:rsidRDefault="003C40D3" w:rsidP="003C40D3">
      <w:pPr>
        <w:pStyle w:val="1TeksCharChar"/>
        <w:spacing w:after="0"/>
        <w:ind w:left="278" w:hanging="278"/>
      </w:pPr>
    </w:p>
    <w:p w14:paraId="1A27ABBD" w14:textId="77777777" w:rsidR="00BD4F5A" w:rsidRDefault="00BD4F5A" w:rsidP="00410915">
      <w:pPr>
        <w:pStyle w:val="PreHeadings"/>
      </w:pPr>
    </w:p>
    <w:p w14:paraId="7EF43D56" w14:textId="77777777" w:rsidR="00C144F8" w:rsidRDefault="00C144F8" w:rsidP="00BD4F5A">
      <w:pPr>
        <w:pStyle w:val="1TableText"/>
        <w:spacing w:after="0" w:line="360" w:lineRule="auto"/>
        <w:ind w:left="280" w:hanging="280"/>
        <w:rPr>
          <w:rFonts w:ascii="Courier" w:hAnsi="Courier"/>
        </w:rPr>
      </w:pPr>
    </w:p>
    <w:p w14:paraId="7AE1F79C" w14:textId="77777777" w:rsidR="00410915" w:rsidRPr="00410915" w:rsidRDefault="00C144F8" w:rsidP="00410915">
      <w:pPr>
        <w:pStyle w:val="1TableText"/>
        <w:spacing w:after="0" w:line="360" w:lineRule="auto"/>
        <w:ind w:left="280" w:hanging="280"/>
        <w:rPr>
          <w:rFonts w:ascii="Times New Roman" w:hAnsi="Times New Roman"/>
          <w:sz w:val="24"/>
        </w:rPr>
      </w:pPr>
      <w:r>
        <w:rPr>
          <w:rFonts w:ascii="Courier" w:hAnsi="Courier"/>
        </w:rPr>
        <w:fldChar w:fldCharType="begin"/>
      </w:r>
      <w:r w:rsidRPr="005B07EB">
        <w:rPr>
          <w:rFonts w:ascii="Courier" w:hAnsi="Courier"/>
        </w:rPr>
        <w:instrText xml:space="preserve"> ADDIN EN.REFLIST </w:instrText>
      </w:r>
      <w:r>
        <w:rPr>
          <w:rFonts w:ascii="Courier" w:hAnsi="Courier"/>
        </w:rPr>
        <w:fldChar w:fldCharType="separate"/>
      </w:r>
    </w:p>
    <w:p w14:paraId="49E5271D" w14:textId="77777777" w:rsidR="00410915" w:rsidRPr="00410915" w:rsidRDefault="00410915" w:rsidP="00410915">
      <w:pPr>
        <w:pStyle w:val="1TableText"/>
        <w:spacing w:after="0" w:line="360" w:lineRule="auto"/>
        <w:rPr>
          <w:rFonts w:ascii="Times New Roman" w:hAnsi="Times New Roman"/>
          <w:sz w:val="24"/>
        </w:rPr>
      </w:pPr>
    </w:p>
    <w:p w14:paraId="771A5EB8" w14:textId="77777777" w:rsidR="002558DF" w:rsidRDefault="00C144F8" w:rsidP="002558DF">
      <w:pPr>
        <w:pStyle w:val="1TeksCharChar"/>
        <w:jc w:val="center"/>
        <w:rPr>
          <w:rFonts w:ascii="Courier" w:hAnsi="Courier"/>
        </w:rPr>
      </w:pPr>
      <w:r>
        <w:rPr>
          <w:rFonts w:ascii="Courier" w:hAnsi="Courier"/>
        </w:rPr>
        <w:fldChar w:fldCharType="end"/>
      </w:r>
    </w:p>
    <w:p w14:paraId="49B0BB38" w14:textId="77777777" w:rsidR="002558DF" w:rsidRDefault="002558DF" w:rsidP="002558DF">
      <w:pPr>
        <w:pStyle w:val="1TeksCharChar"/>
        <w:jc w:val="center"/>
        <w:rPr>
          <w:b/>
          <w:sz w:val="28"/>
          <w:szCs w:val="28"/>
        </w:rPr>
      </w:pPr>
      <w:r>
        <w:rPr>
          <w:rFonts w:ascii="Courier" w:hAnsi="Courier"/>
        </w:rPr>
        <w:br w:type="page"/>
      </w:r>
      <w:r>
        <w:rPr>
          <w:b/>
          <w:sz w:val="28"/>
          <w:szCs w:val="28"/>
        </w:rPr>
        <w:lastRenderedPageBreak/>
        <w:t>PERSONAL COMMUNICATIONS</w:t>
      </w:r>
    </w:p>
    <w:p w14:paraId="1C0B2F49" w14:textId="77777777" w:rsidR="002558DF" w:rsidRDefault="002558DF" w:rsidP="002558DF">
      <w:pPr>
        <w:pStyle w:val="1TeksCharChar"/>
        <w:spacing w:after="0"/>
        <w:ind w:left="278" w:hanging="278"/>
      </w:pPr>
    </w:p>
    <w:p w14:paraId="7421B21F" w14:textId="77777777" w:rsidR="002558DF" w:rsidRDefault="002558DF" w:rsidP="002558DF">
      <w:pPr>
        <w:pStyle w:val="1TeksCharChar"/>
        <w:spacing w:after="0"/>
        <w:ind w:left="278" w:hanging="278"/>
      </w:pPr>
      <w:r>
        <w:t>List your personal communications here</w:t>
      </w:r>
      <w:r w:rsidRPr="0002729A">
        <w:t>.</w:t>
      </w:r>
      <w:r>
        <w:t xml:space="preserve"> </w:t>
      </w:r>
    </w:p>
    <w:p w14:paraId="4BBB4EB7" w14:textId="77777777" w:rsidR="002558DF" w:rsidRPr="0002729A" w:rsidRDefault="002558DF" w:rsidP="002558DF">
      <w:pPr>
        <w:pStyle w:val="1TeksCharChar"/>
        <w:spacing w:after="0"/>
        <w:ind w:left="278" w:hanging="278"/>
      </w:pPr>
      <w:r>
        <w:t>See the departmental guidelines for instructions.</w:t>
      </w:r>
      <w:r w:rsidRPr="0002729A">
        <w:t xml:space="preserve"> </w:t>
      </w:r>
    </w:p>
    <w:p w14:paraId="6BC79B45" w14:textId="77777777" w:rsidR="002558DF" w:rsidRDefault="002558DF" w:rsidP="002558DF">
      <w:pPr>
        <w:pStyle w:val="1TeksCharChar"/>
        <w:spacing w:after="0"/>
        <w:ind w:left="278" w:hanging="278"/>
      </w:pPr>
    </w:p>
    <w:p w14:paraId="639C8945" w14:textId="77777777" w:rsidR="002558DF" w:rsidRPr="000D3742" w:rsidRDefault="002558DF" w:rsidP="002558DF">
      <w:pPr>
        <w:pStyle w:val="1TeksCharChar"/>
      </w:pPr>
    </w:p>
    <w:p w14:paraId="074B08CB" w14:textId="77777777" w:rsidR="002558DF" w:rsidRDefault="002558DF" w:rsidP="002558DF">
      <w:pPr>
        <w:pStyle w:val="1TeksCharChar"/>
        <w:jc w:val="center"/>
        <w:rPr>
          <w:b/>
          <w:sz w:val="28"/>
          <w:szCs w:val="28"/>
        </w:rPr>
      </w:pPr>
      <w:r>
        <w:rPr>
          <w:b/>
          <w:sz w:val="28"/>
          <w:szCs w:val="28"/>
        </w:rPr>
        <w:br w:type="page"/>
      </w:r>
      <w:r>
        <w:rPr>
          <w:b/>
          <w:sz w:val="28"/>
          <w:szCs w:val="28"/>
        </w:rPr>
        <w:lastRenderedPageBreak/>
        <w:t>APPENDICES</w:t>
      </w:r>
    </w:p>
    <w:p w14:paraId="649CF65C" w14:textId="77777777" w:rsidR="002558DF" w:rsidRDefault="002558DF" w:rsidP="002558DF">
      <w:pPr>
        <w:pStyle w:val="TableofFigures"/>
        <w:tabs>
          <w:tab w:val="right" w:leader="dot" w:pos="9347"/>
        </w:tabs>
        <w:rPr>
          <w:b/>
          <w:sz w:val="28"/>
          <w:szCs w:val="28"/>
        </w:rPr>
      </w:pPr>
    </w:p>
    <w:tbl>
      <w:tblPr>
        <w:tblW w:w="0" w:type="auto"/>
        <w:tblLook w:val="01E0" w:firstRow="1" w:lastRow="1" w:firstColumn="1" w:lastColumn="1" w:noHBand="0" w:noVBand="0"/>
      </w:tblPr>
      <w:tblGrid>
        <w:gridCol w:w="1809"/>
        <w:gridCol w:w="7088"/>
        <w:gridCol w:w="676"/>
      </w:tblGrid>
      <w:tr w:rsidR="002558DF" w14:paraId="7AB1D935" w14:textId="77777777" w:rsidTr="006E670E">
        <w:tc>
          <w:tcPr>
            <w:tcW w:w="1809" w:type="dxa"/>
            <w:shd w:val="clear" w:color="auto" w:fill="auto"/>
          </w:tcPr>
          <w:p w14:paraId="74A42479" w14:textId="77777777" w:rsidR="002558DF" w:rsidRDefault="002558DF" w:rsidP="006E670E">
            <w:pPr>
              <w:pStyle w:val="1TeksCharChar"/>
              <w:spacing w:before="240" w:after="240" w:line="240" w:lineRule="auto"/>
              <w:jc w:val="left"/>
            </w:pPr>
            <w:r>
              <w:t xml:space="preserve">Appendix A </w:t>
            </w:r>
          </w:p>
        </w:tc>
        <w:tc>
          <w:tcPr>
            <w:tcW w:w="7088" w:type="dxa"/>
            <w:shd w:val="clear" w:color="auto" w:fill="auto"/>
          </w:tcPr>
          <w:p w14:paraId="58183C3A" w14:textId="77777777" w:rsidR="002558DF" w:rsidRDefault="002558DF" w:rsidP="006E670E">
            <w:pPr>
              <w:spacing w:before="240" w:after="240"/>
            </w:pPr>
            <w:r>
              <w:t>Title of first appendix</w:t>
            </w:r>
          </w:p>
        </w:tc>
        <w:tc>
          <w:tcPr>
            <w:tcW w:w="676" w:type="dxa"/>
            <w:shd w:val="clear" w:color="auto" w:fill="auto"/>
          </w:tcPr>
          <w:p w14:paraId="34CB6A18" w14:textId="77777777" w:rsidR="002558DF" w:rsidRDefault="002558DF" w:rsidP="006E670E">
            <w:pPr>
              <w:spacing w:before="240" w:after="240"/>
            </w:pPr>
            <w:r>
              <w:t>8</w:t>
            </w:r>
          </w:p>
        </w:tc>
      </w:tr>
      <w:tr w:rsidR="002558DF" w14:paraId="2155D8A7" w14:textId="77777777" w:rsidTr="006E670E">
        <w:tc>
          <w:tcPr>
            <w:tcW w:w="1809" w:type="dxa"/>
            <w:shd w:val="clear" w:color="auto" w:fill="auto"/>
          </w:tcPr>
          <w:p w14:paraId="13E6B2D4" w14:textId="77777777" w:rsidR="002558DF" w:rsidRDefault="002558DF" w:rsidP="006E670E">
            <w:pPr>
              <w:spacing w:before="240" w:after="240"/>
            </w:pPr>
            <w:r>
              <w:t xml:space="preserve">Appendix B </w:t>
            </w:r>
          </w:p>
        </w:tc>
        <w:tc>
          <w:tcPr>
            <w:tcW w:w="7088" w:type="dxa"/>
            <w:shd w:val="clear" w:color="auto" w:fill="auto"/>
          </w:tcPr>
          <w:p w14:paraId="14672A23" w14:textId="77777777" w:rsidR="002558DF" w:rsidRDefault="002558DF" w:rsidP="006E670E">
            <w:pPr>
              <w:spacing w:before="240" w:after="240"/>
            </w:pPr>
            <w:r>
              <w:t>Title of second appendix</w:t>
            </w:r>
          </w:p>
        </w:tc>
        <w:tc>
          <w:tcPr>
            <w:tcW w:w="676" w:type="dxa"/>
            <w:shd w:val="clear" w:color="auto" w:fill="auto"/>
          </w:tcPr>
          <w:p w14:paraId="54C84041" w14:textId="77777777" w:rsidR="002558DF" w:rsidRDefault="002558DF" w:rsidP="006E670E">
            <w:pPr>
              <w:spacing w:before="240" w:after="240"/>
            </w:pPr>
            <w:r>
              <w:t>9</w:t>
            </w:r>
          </w:p>
        </w:tc>
      </w:tr>
    </w:tbl>
    <w:p w14:paraId="75654CBE" w14:textId="77777777" w:rsidR="002558DF" w:rsidRPr="003D74BD" w:rsidRDefault="002558DF" w:rsidP="002558DF"/>
    <w:p w14:paraId="4A3DF934"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A</w:t>
      </w:r>
    </w:p>
    <w:p w14:paraId="468E142F" w14:textId="77777777" w:rsidR="002558DF" w:rsidRDefault="002558DF" w:rsidP="002558DF">
      <w:pPr>
        <w:pStyle w:val="1TeksCharChar"/>
      </w:pPr>
    </w:p>
    <w:p w14:paraId="53A9362D" w14:textId="77777777" w:rsidR="002558DF" w:rsidRDefault="002558DF" w:rsidP="002558DF">
      <w:pPr>
        <w:pStyle w:val="1TeksCharChar"/>
        <w:jc w:val="center"/>
      </w:pPr>
      <w:r>
        <w:t>Title of fist appendix</w:t>
      </w:r>
    </w:p>
    <w:p w14:paraId="1D9033CB" w14:textId="77777777" w:rsidR="002558DF" w:rsidRDefault="002558DF" w:rsidP="002558DF">
      <w:pPr>
        <w:pStyle w:val="1scripts"/>
      </w:pPr>
    </w:p>
    <w:p w14:paraId="401FA540" w14:textId="77777777" w:rsidR="002558DF" w:rsidRDefault="002558DF" w:rsidP="002558DF">
      <w:pPr>
        <w:pStyle w:val="1scripts"/>
      </w:pPr>
      <w:r>
        <w:t>Appendix content</w:t>
      </w:r>
    </w:p>
    <w:p w14:paraId="19134C10"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B</w:t>
      </w:r>
    </w:p>
    <w:p w14:paraId="1459C40D" w14:textId="77777777" w:rsidR="002558DF" w:rsidRDefault="002558DF" w:rsidP="002558DF">
      <w:pPr>
        <w:pStyle w:val="1TableText"/>
      </w:pPr>
    </w:p>
    <w:p w14:paraId="52C2F014" w14:textId="77777777" w:rsidR="002558DF" w:rsidRDefault="002558DF" w:rsidP="002558DF">
      <w:pPr>
        <w:pStyle w:val="1TeksCharChar"/>
        <w:jc w:val="center"/>
      </w:pPr>
      <w:r>
        <w:t>Title of second appendix</w:t>
      </w:r>
    </w:p>
    <w:p w14:paraId="1B810270" w14:textId="77777777" w:rsidR="002558DF" w:rsidRDefault="002558DF" w:rsidP="002558DF">
      <w:pPr>
        <w:pStyle w:val="1TableText"/>
      </w:pPr>
    </w:p>
    <w:p w14:paraId="3F474DFE" w14:textId="77777777" w:rsidR="002558DF" w:rsidRPr="00B5041C" w:rsidRDefault="002558DF" w:rsidP="002558DF">
      <w:pPr>
        <w:pStyle w:val="1TableText"/>
        <w:rPr>
          <w:rFonts w:ascii="Courier" w:hAnsi="Courier"/>
        </w:rPr>
      </w:pPr>
      <w:r>
        <w:rPr>
          <w:rFonts w:ascii="Courier" w:hAnsi="Courier"/>
        </w:rPr>
        <w:t>Content</w:t>
      </w:r>
    </w:p>
    <w:p w14:paraId="2D87D1CE" w14:textId="77777777" w:rsidR="002558DF" w:rsidRPr="00D328AC" w:rsidRDefault="002558DF" w:rsidP="002558DF">
      <w:pPr>
        <w:pStyle w:val="1TableText"/>
        <w:rPr>
          <w:rFonts w:ascii="Courier" w:hAnsi="Courier"/>
        </w:rPr>
      </w:pPr>
      <w:r w:rsidRPr="00B5041C">
        <w:t xml:space="preserve">    </w:t>
      </w:r>
    </w:p>
    <w:p w14:paraId="4E889F15" w14:textId="77777777" w:rsidR="00BC38BD" w:rsidRDefault="00BC38BD" w:rsidP="00BC38BD">
      <w:pPr>
        <w:pStyle w:val="1TableText"/>
      </w:pPr>
      <w:r>
        <w:t xml:space="preserve">Note: These references were automatically inserted here (at the end of the document) by EndNote and must be manually copied to the reference list. Alternatively, one can put the appendixes in a separate document so that the reference list is at the very end of the document. This will automatically update your reference list as you work on the document. </w:t>
      </w:r>
    </w:p>
    <w:p w14:paraId="6A4BBAE6" w14:textId="77777777" w:rsidR="00BC38BD" w:rsidRDefault="00BC38BD" w:rsidP="00BC38BD">
      <w:pPr>
        <w:pStyle w:val="1TableText"/>
      </w:pPr>
    </w:p>
    <w:p w14:paraId="764DF453" w14:textId="77777777" w:rsidR="00BC38BD" w:rsidRPr="00AD6FA0" w:rsidRDefault="00BC38BD" w:rsidP="00BC38BD">
      <w:pPr>
        <w:pStyle w:val="1TableText"/>
        <w:spacing w:after="0" w:line="360" w:lineRule="auto"/>
        <w:ind w:left="280" w:hanging="280"/>
        <w:rPr>
          <w:rFonts w:ascii="Times New Roman" w:hAnsi="Times New Roman"/>
          <w:noProof/>
          <w:sz w:val="24"/>
        </w:rPr>
      </w:pPr>
      <w:r>
        <w:rPr>
          <w:rFonts w:ascii="Courier" w:hAnsi="Courier"/>
        </w:rPr>
        <w:fldChar w:fldCharType="begin"/>
      </w:r>
      <w:r>
        <w:rPr>
          <w:rFonts w:ascii="Courier" w:hAnsi="Courier"/>
        </w:rPr>
        <w:instrText xml:space="preserve"> ADDIN EN.REFLIST </w:instrText>
      </w:r>
      <w:r>
        <w:rPr>
          <w:rFonts w:ascii="Courier" w:hAnsi="Courier"/>
        </w:rPr>
        <w:fldChar w:fldCharType="separate"/>
      </w:r>
      <w:bookmarkStart w:id="1818" w:name="_ENREF_1"/>
      <w:r w:rsidRPr="00AD6FA0">
        <w:rPr>
          <w:rFonts w:ascii="Times New Roman" w:hAnsi="Times New Roman"/>
          <w:noProof/>
          <w:sz w:val="24"/>
        </w:rPr>
        <w:t xml:space="preserve">Saaty TL &amp; Vargas LG 1991. </w:t>
      </w:r>
      <w:r w:rsidRPr="00AD6FA0">
        <w:rPr>
          <w:rFonts w:ascii="Times New Roman" w:hAnsi="Times New Roman"/>
          <w:i/>
          <w:noProof/>
          <w:sz w:val="24"/>
        </w:rPr>
        <w:t xml:space="preserve">Prediction, projection and forcasting. </w:t>
      </w:r>
      <w:r w:rsidRPr="00AD6FA0">
        <w:rPr>
          <w:rFonts w:ascii="Times New Roman" w:hAnsi="Times New Roman"/>
          <w:noProof/>
          <w:sz w:val="24"/>
        </w:rPr>
        <w:t>Boston: Kluwer Academic Publishers.</w:t>
      </w:r>
      <w:bookmarkEnd w:id="1818"/>
    </w:p>
    <w:p w14:paraId="27A30E23" w14:textId="77777777" w:rsidR="00BC38BD" w:rsidRPr="00AD6FA0" w:rsidRDefault="00BC38BD" w:rsidP="00BC38BD">
      <w:pPr>
        <w:pStyle w:val="1TableText"/>
        <w:spacing w:line="360" w:lineRule="auto"/>
        <w:ind w:left="280" w:hanging="280"/>
        <w:rPr>
          <w:rFonts w:ascii="Times New Roman" w:hAnsi="Times New Roman"/>
          <w:noProof/>
          <w:sz w:val="24"/>
        </w:rPr>
      </w:pPr>
      <w:bookmarkStart w:id="1819" w:name="_ENREF_2"/>
      <w:r w:rsidRPr="00AD6FA0">
        <w:rPr>
          <w:rFonts w:ascii="Times New Roman" w:hAnsi="Times New Roman"/>
          <w:noProof/>
          <w:sz w:val="24"/>
        </w:rPr>
        <w:t xml:space="preserve">Turner D 2005. Transkei and ciskei land type survey [online]. ARC. Available from </w:t>
      </w:r>
      <w:hyperlink r:id="rId32" w:history="1">
        <w:r w:rsidRPr="00AD6FA0">
          <w:rPr>
            <w:rStyle w:val="Hyperlink"/>
            <w:rFonts w:ascii="Times New Roman" w:hAnsi="Times New Roman"/>
            <w:noProof/>
            <w:sz w:val="24"/>
          </w:rPr>
          <w:t>http://www.arc-iscw.agric.za/main/projects/landtype.htm</w:t>
        </w:r>
      </w:hyperlink>
      <w:r w:rsidRPr="00AD6FA0">
        <w:rPr>
          <w:rFonts w:ascii="Times New Roman" w:hAnsi="Times New Roman"/>
          <w:noProof/>
          <w:sz w:val="24"/>
        </w:rPr>
        <w:t xml:space="preserve"> [Accessed 23-06-2005].</w:t>
      </w:r>
      <w:bookmarkEnd w:id="1819"/>
    </w:p>
    <w:p w14:paraId="35622377" w14:textId="77777777" w:rsidR="00BC38BD" w:rsidRDefault="00BC38BD" w:rsidP="00BC38BD">
      <w:pPr>
        <w:pStyle w:val="1TableText"/>
        <w:spacing w:line="360" w:lineRule="auto"/>
        <w:rPr>
          <w:rFonts w:ascii="Times New Roman" w:hAnsi="Times New Roman"/>
          <w:noProof/>
          <w:sz w:val="24"/>
        </w:rPr>
      </w:pPr>
    </w:p>
    <w:p w14:paraId="10F76267" w14:textId="77777777" w:rsidR="00A352FF" w:rsidRDefault="00BC38BD" w:rsidP="00BC38BD">
      <w:pPr>
        <w:pStyle w:val="1TableText"/>
        <w:spacing w:after="0" w:line="360" w:lineRule="auto"/>
        <w:ind w:left="280" w:hanging="280"/>
        <w:rPr>
          <w:rFonts w:ascii="Courier" w:hAnsi="Courier"/>
        </w:rPr>
      </w:pPr>
      <w:r>
        <w:rPr>
          <w:rFonts w:ascii="Courier" w:hAnsi="Courier"/>
        </w:rPr>
        <w:fldChar w:fldCharType="end"/>
      </w:r>
    </w:p>
    <w:sectPr w:rsidR="00A352FF" w:rsidSect="0026736A">
      <w:footnotePr>
        <w:numRestart w:val="eachPage"/>
      </w:footnotePr>
      <w:pgSz w:w="11909" w:h="16834" w:code="9"/>
      <w:pgMar w:top="1134" w:right="1134" w:bottom="1134" w:left="1418"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14" w:author="avn" w:date="2014-09-19T11:48:00Z" w:initials="avn">
    <w:p w14:paraId="7B24E71F" w14:textId="655516E6" w:rsidR="004D7CF6" w:rsidRDefault="004D7CF6">
      <w:pPr>
        <w:pStyle w:val="CommentText"/>
      </w:pPr>
      <w:r>
        <w:rPr>
          <w:rStyle w:val="CommentReference"/>
        </w:rPr>
        <w:annotationRef/>
      </w:r>
      <w:r>
        <w:t>I modified this style to include a bit of a space (3pnts) before and after the line.</w:t>
      </w:r>
    </w:p>
  </w:comment>
  <w:comment w:id="626" w:author="d j h" w:date="2014-09-29T15:42:00Z" w:initials="djh">
    <w:p w14:paraId="0B6819C8" w14:textId="33F136BD" w:rsidR="004D7CF6" w:rsidRDefault="004D7CF6">
      <w:pPr>
        <w:pStyle w:val="CommentText"/>
      </w:pPr>
      <w:r>
        <w:rPr>
          <w:rStyle w:val="CommentReference"/>
        </w:rPr>
        <w:annotationRef/>
      </w:r>
      <w:r>
        <w:t>“</w:t>
      </w:r>
      <w:proofErr w:type="gramStart"/>
      <w:r>
        <w:t>imagery</w:t>
      </w:r>
      <w:proofErr w:type="gramEnd"/>
      <w:r>
        <w:t>” and “digital photography” is used in the literature.  “</w:t>
      </w:r>
      <w:proofErr w:type="gramStart"/>
      <w:r>
        <w:t>photography</w:t>
      </w:r>
      <w:proofErr w:type="gramEnd"/>
      <w:r>
        <w:t xml:space="preserve">” generally refers to film although there is some confusion.  See </w:t>
      </w:r>
      <w:proofErr w:type="spellStart"/>
      <w:r>
        <w:t>eg</w:t>
      </w:r>
      <w:proofErr w:type="spellEnd"/>
      <w:r>
        <w:t xml:space="preserve"> </w:t>
      </w:r>
      <w:r w:rsidRPr="007B3408">
        <w:t>http://www.ngi.gov.za/index.php/what-we-do/aerial-photography-and-imagery</w:t>
      </w:r>
    </w:p>
  </w:comment>
  <w:comment w:id="632" w:author="avn" w:date="2014-09-19T11:48:00Z" w:initials="avn">
    <w:p w14:paraId="4F59610E" w14:textId="1EB35E7D" w:rsidR="004D7CF6" w:rsidRDefault="004D7CF6">
      <w:pPr>
        <w:pStyle w:val="CommentText"/>
      </w:pPr>
      <w:r>
        <w:rPr>
          <w:rStyle w:val="CommentReference"/>
        </w:rPr>
        <w:annotationRef/>
      </w:r>
      <w:r>
        <w:t>Not aerial photography? This hides the real challenge. For instance, the use of WorldView-3 imagery would be a much easier task.</w:t>
      </w:r>
    </w:p>
  </w:comment>
  <w:comment w:id="635" w:author="avn" w:date="2014-09-19T11:48:00Z" w:initials="avn">
    <w:p w14:paraId="042CADE7" w14:textId="6D70CDCF" w:rsidR="004D7CF6" w:rsidRDefault="004D7CF6">
      <w:pPr>
        <w:pStyle w:val="CommentText"/>
      </w:pPr>
      <w:r>
        <w:rPr>
          <w:rStyle w:val="CommentReference"/>
        </w:rPr>
        <w:annotationRef/>
      </w:r>
      <w:r>
        <w:t>Perhaps you should add a secondary aim relating to this? Currently it seems like an afterthought, but it is actually central to the research. Should cost-effectiveness not come in somewhere. Again, WV3 imagery would work much better but it would be too expensive.</w:t>
      </w:r>
    </w:p>
  </w:comment>
  <w:comment w:id="642" w:author="avn" w:date="2014-09-19T11:48:00Z" w:initials="avn">
    <w:p w14:paraId="255F268A" w14:textId="4BFF9413" w:rsidR="004D7CF6" w:rsidRDefault="004D7CF6">
      <w:pPr>
        <w:pStyle w:val="CommentText"/>
      </w:pPr>
      <w:r>
        <w:rPr>
          <w:rStyle w:val="CommentReference"/>
        </w:rPr>
        <w:annotationRef/>
      </w:r>
      <w:r>
        <w:t>This is the main problem of this research, and it is currently emphasized enough in the problem statement and aim.</w:t>
      </w:r>
    </w:p>
  </w:comment>
  <w:comment w:id="646" w:author="avn" w:date="2014-09-19T11:48:00Z" w:initials="avn">
    <w:p w14:paraId="0228976E" w14:textId="2107252F" w:rsidR="004D7CF6" w:rsidRDefault="004D7CF6">
      <w:pPr>
        <w:pStyle w:val="CommentText"/>
      </w:pPr>
      <w:r>
        <w:rPr>
          <w:rStyle w:val="CommentReference"/>
        </w:rPr>
        <w:annotationRef/>
      </w:r>
      <w:r>
        <w:t xml:space="preserve">I cropped the image to remove the white frame and added a </w:t>
      </w:r>
      <w:proofErr w:type="spellStart"/>
      <w:r>
        <w:t>neatline</w:t>
      </w:r>
      <w:proofErr w:type="spellEnd"/>
      <w:r>
        <w:t xml:space="preserve">. </w:t>
      </w:r>
    </w:p>
  </w:comment>
  <w:comment w:id="650" w:author="avn" w:date="2014-09-19T11:48:00Z" w:initials="avn">
    <w:p w14:paraId="56708684" w14:textId="2FB4EC92" w:rsidR="004D7CF6" w:rsidRDefault="004D7CF6">
      <w:pPr>
        <w:pStyle w:val="CommentText"/>
      </w:pPr>
      <w:r>
        <w:rPr>
          <w:rStyle w:val="CommentReference"/>
        </w:rPr>
        <w:annotationRef/>
      </w:r>
      <w:r>
        <w:t>Very important to include this in the problem statement.</w:t>
      </w:r>
    </w:p>
  </w:comment>
  <w:comment w:id="649" w:author="avn" w:date="2014-09-19T11:48:00Z" w:initials="avn">
    <w:p w14:paraId="4AE475D4" w14:textId="4F26411A" w:rsidR="004D7CF6" w:rsidRDefault="004D7CF6">
      <w:pPr>
        <w:pStyle w:val="CommentText"/>
      </w:pPr>
      <w:r>
        <w:rPr>
          <w:rStyle w:val="CommentReference"/>
        </w:rPr>
        <w:annotationRef/>
      </w:r>
      <w:r>
        <w:t>This problem is not emphasized enough in the problem statement.</w:t>
      </w:r>
    </w:p>
  </w:comment>
  <w:comment w:id="651" w:author="avn" w:date="2014-09-19T11:48:00Z" w:initials="avn">
    <w:p w14:paraId="136C1626" w14:textId="11EF0E0E" w:rsidR="004D7CF6" w:rsidRDefault="004D7CF6">
      <w:pPr>
        <w:pStyle w:val="CommentText"/>
      </w:pPr>
      <w:r>
        <w:rPr>
          <w:rStyle w:val="CommentReference"/>
        </w:rPr>
        <w:annotationRef/>
      </w:r>
      <w:r>
        <w:t>What about at low costs?</w:t>
      </w:r>
    </w:p>
  </w:comment>
  <w:comment w:id="652" w:author="avn" w:date="2014-09-19T11:48:00Z" w:initials="avn">
    <w:p w14:paraId="0C09CCF7" w14:textId="412283D9" w:rsidR="004D7CF6" w:rsidRDefault="004D7CF6">
      <w:pPr>
        <w:pStyle w:val="CommentText"/>
      </w:pPr>
      <w:r>
        <w:rPr>
          <w:rStyle w:val="CommentReference"/>
        </w:rPr>
        <w:annotationRef/>
      </w:r>
      <w:r>
        <w:t>I am skipping the rest of this section as it needs a bit more work.</w:t>
      </w:r>
    </w:p>
  </w:comment>
  <w:comment w:id="665" w:author="d j h" w:date="2015-05-08T19:02:00Z" w:initials="djh">
    <w:p w14:paraId="19DA88B7" w14:textId="16994108" w:rsidR="004D7CF6" w:rsidRDefault="004D7CF6">
      <w:pPr>
        <w:pStyle w:val="CommentText"/>
      </w:pPr>
      <w:r>
        <w:rPr>
          <w:rStyle w:val="CommentReference"/>
        </w:rPr>
        <w:annotationRef/>
      </w:r>
      <w:r>
        <w:t xml:space="preserve">To discuss: we need to decide on terminology.  Are we going to call it “cross calibration”, “image-to-image calibration” or “image-to-image cross calibration” </w:t>
      </w:r>
      <w:proofErr w:type="gramStart"/>
      <w:r>
        <w:t>or ?</w:t>
      </w:r>
      <w:proofErr w:type="gramEnd"/>
    </w:p>
  </w:comment>
  <w:comment w:id="678" w:author="d j h" w:date="2015-04-19T20:43:00Z" w:initials="djh">
    <w:p w14:paraId="1946F6F5" w14:textId="10609F42" w:rsidR="004D7CF6" w:rsidRDefault="004D7CF6">
      <w:pPr>
        <w:pStyle w:val="CommentText"/>
      </w:pPr>
      <w:r>
        <w:rPr>
          <w:rStyle w:val="CommentReference"/>
        </w:rPr>
        <w:annotationRef/>
      </w:r>
      <w:r>
        <w:t>“</w:t>
      </w:r>
      <w:proofErr w:type="gramStart"/>
      <w:r>
        <w:t>image</w:t>
      </w:r>
      <w:proofErr w:type="gramEnd"/>
      <w:r>
        <w:t>” seems to be the standard term used in the literature to refer to digital images</w:t>
      </w:r>
    </w:p>
  </w:comment>
  <w:comment w:id="681" w:author="avn" w:date="2014-09-19T11:48:00Z" w:initials="avn">
    <w:p w14:paraId="403483EE" w14:textId="2F1E244C" w:rsidR="004D7CF6" w:rsidRDefault="004D7CF6">
      <w:pPr>
        <w:pStyle w:val="CommentText"/>
      </w:pPr>
      <w:r>
        <w:rPr>
          <w:rStyle w:val="CommentReference"/>
        </w:rPr>
        <w:annotationRef/>
      </w:r>
      <w:r>
        <w:t>Is it a mosaic or individual photographs?</w:t>
      </w:r>
    </w:p>
  </w:comment>
  <w:comment w:id="682" w:author="d j h" w:date="2015-05-08T18:52:00Z" w:initials="djh">
    <w:p w14:paraId="33F301D4" w14:textId="3F069CA4" w:rsidR="004D7CF6" w:rsidRDefault="004D7CF6">
      <w:pPr>
        <w:pStyle w:val="CommentText"/>
      </w:pPr>
      <w:r>
        <w:rPr>
          <w:rStyle w:val="CommentReference"/>
        </w:rPr>
        <w:annotationRef/>
      </w:r>
      <w:r>
        <w:t>To discuss: We need a term to refer to the collection of adjacent images acquired over the aerial campaigns.  In other related papers they call it a mosaic although I appreciate it is confusing</w:t>
      </w:r>
    </w:p>
  </w:comment>
  <w:comment w:id="692" w:author="d j h" w:date="2015-04-19T20:38:00Z" w:initials="djh">
    <w:p w14:paraId="56786CC0" w14:textId="2E5FFDD6" w:rsidR="004D7CF6" w:rsidRDefault="004D7CF6">
      <w:pPr>
        <w:pStyle w:val="CommentText"/>
      </w:pPr>
      <w:r>
        <w:rPr>
          <w:rStyle w:val="CommentReference"/>
        </w:rPr>
        <w:annotationRef/>
      </w:r>
      <w:r>
        <w:t>Possible misunderstanding.  The sensors should be similar, time of acquisition is another issue.</w:t>
      </w:r>
    </w:p>
  </w:comment>
  <w:comment w:id="710" w:author="d j h" w:date="2015-04-19T20:55:00Z" w:initials="djh">
    <w:p w14:paraId="3443018C" w14:textId="05744CD7" w:rsidR="004D7CF6" w:rsidRDefault="004D7CF6">
      <w:pPr>
        <w:pStyle w:val="CommentText"/>
      </w:pPr>
      <w:r>
        <w:rPr>
          <w:rStyle w:val="CommentReference"/>
        </w:rPr>
        <w:annotationRef/>
      </w:r>
      <w:r>
        <w:t>To discuss: I think my original is clearer</w:t>
      </w:r>
    </w:p>
  </w:comment>
  <w:comment w:id="726" w:author="d j h" w:date="2015-04-20T20:35:00Z" w:initials="djh">
    <w:p w14:paraId="0FDEF7EF" w14:textId="4BEAE190" w:rsidR="004D7CF6" w:rsidRDefault="004D7CF6">
      <w:pPr>
        <w:pStyle w:val="CommentText"/>
      </w:pPr>
      <w:r>
        <w:rPr>
          <w:rStyle w:val="CommentReference"/>
        </w:rPr>
        <w:annotationRef/>
      </w:r>
      <w:r>
        <w:t xml:space="preserve">By calling it DMC, it makes it sound like the method is DMC specific which </w:t>
      </w:r>
      <w:proofErr w:type="spellStart"/>
      <w:r>
        <w:t>its</w:t>
      </w:r>
      <w:proofErr w:type="spellEnd"/>
      <w:r>
        <w:t xml:space="preserve"> not.  If it is called “aerial” that makes it clear it is generic.</w:t>
      </w:r>
    </w:p>
  </w:comment>
  <w:comment w:id="732" w:author="avn" w:date="2014-09-19T11:48:00Z" w:initials="avn">
    <w:p w14:paraId="688866C3" w14:textId="1C305A77" w:rsidR="004D7CF6" w:rsidRDefault="004D7CF6">
      <w:pPr>
        <w:pStyle w:val="CommentText"/>
      </w:pPr>
      <w:r>
        <w:rPr>
          <w:rStyle w:val="CommentReference"/>
        </w:rPr>
        <w:annotationRef/>
      </w:r>
      <w:r>
        <w:t>Add some results.</w:t>
      </w:r>
    </w:p>
  </w:comment>
  <w:comment w:id="725" w:author="d j h" w:date="2015-04-20T20:54:00Z" w:initials="djh">
    <w:p w14:paraId="32396636" w14:textId="2AAF3FDD" w:rsidR="004D7CF6" w:rsidRDefault="004D7CF6">
      <w:pPr>
        <w:pStyle w:val="CommentText"/>
      </w:pPr>
      <w:r>
        <w:rPr>
          <w:rStyle w:val="CommentReference"/>
        </w:rPr>
        <w:annotationRef/>
      </w:r>
      <w:r>
        <w:t>Not applicable in our example as with a size 1 sliding window with gain only model, one expects the images to be near exact.</w:t>
      </w:r>
    </w:p>
  </w:comment>
  <w:comment w:id="747" w:author="d j h" w:date="2015-04-20T20:26:00Z" w:initials="djh">
    <w:p w14:paraId="600FE056" w14:textId="334AB935" w:rsidR="004D7CF6" w:rsidRDefault="004D7CF6">
      <w:pPr>
        <w:pStyle w:val="CommentText"/>
      </w:pPr>
      <w:r>
        <w:rPr>
          <w:rStyle w:val="CommentReference"/>
        </w:rPr>
        <w:annotationRef/>
      </w:r>
      <w:r>
        <w:t>Wording: sentence too long, either leave out “between….</w:t>
      </w:r>
      <w:proofErr w:type="spellStart"/>
      <w:r>
        <w:t>mosiac</w:t>
      </w:r>
      <w:proofErr w:type="spellEnd"/>
      <w:r>
        <w:t>” or make it 2 sentences with the second one beginning with “It was found</w:t>
      </w:r>
    </w:p>
  </w:comment>
  <w:comment w:id="755" w:author="Van Niekerk, A, Prof &lt;avn@sun.ac.za&gt;" w:date="2014-09-19T11:48:00Z" w:initials="AVN">
    <w:p w14:paraId="708EA4A2" w14:textId="09732E11" w:rsidR="004D7CF6" w:rsidRDefault="004D7CF6">
      <w:pPr>
        <w:pStyle w:val="CommentText"/>
      </w:pPr>
      <w:r>
        <w:rPr>
          <w:rStyle w:val="CommentReference"/>
        </w:rPr>
        <w:annotationRef/>
      </w:r>
      <w:r>
        <w:t>You did not discuss this.</w:t>
      </w:r>
    </w:p>
  </w:comment>
  <w:comment w:id="756" w:author="avn" w:date="2014-09-19T11:48:00Z" w:initials="avn">
    <w:p w14:paraId="19908A3E" w14:textId="7709854B" w:rsidR="004D7CF6" w:rsidRDefault="004D7CF6" w:rsidP="00B63BFD">
      <w:pPr>
        <w:pStyle w:val="CommentText"/>
      </w:pPr>
      <w:r>
        <w:rPr>
          <w:rStyle w:val="CommentReference"/>
        </w:rPr>
        <w:annotationRef/>
      </w:r>
      <w:r>
        <w:t>? Use terms such as hotspot, colour balance and seam lines.</w:t>
      </w:r>
    </w:p>
  </w:comment>
  <w:comment w:id="757" w:author="avn" w:date="2014-09-19T11:48:00Z" w:initials="avn">
    <w:p w14:paraId="5914277E" w14:textId="77777777" w:rsidR="004D7CF6" w:rsidRDefault="004D7CF6" w:rsidP="00B63BFD">
      <w:pPr>
        <w:pStyle w:val="CommentText"/>
      </w:pPr>
      <w:r>
        <w:rPr>
          <w:rStyle w:val="CommentReference"/>
        </w:rPr>
        <w:annotationRef/>
      </w:r>
      <w:r>
        <w:t xml:space="preserve">Do you mean mosaicking methods or calibration </w:t>
      </w:r>
      <w:proofErr w:type="spellStart"/>
      <w:r>
        <w:t>methids</w:t>
      </w:r>
      <w:proofErr w:type="spellEnd"/>
      <w:r>
        <w:t xml:space="preserve"> in general?</w:t>
      </w:r>
    </w:p>
  </w:comment>
  <w:comment w:id="758" w:author="d j h" w:date="2015-04-20T20:38:00Z" w:initials="djh">
    <w:p w14:paraId="292D7550" w14:textId="082E7EA2" w:rsidR="004D7CF6" w:rsidRDefault="004D7CF6">
      <w:pPr>
        <w:pStyle w:val="CommentText"/>
      </w:pPr>
      <w:r>
        <w:rPr>
          <w:rStyle w:val="CommentReference"/>
        </w:rPr>
        <w:annotationRef/>
      </w:r>
      <w:r>
        <w:t>I mean calibration of mosaics of VHR images.  “Mosaic” is perhaps ambiguous – I mean it as a collection of images.  It is important to include this as it is easier to calibrate a single image than it is to calibrate a collection of images that are to be mosaicked.  Somewhere I need to make this distinction.</w:t>
      </w:r>
    </w:p>
  </w:comment>
  <w:comment w:id="774" w:author="d j h" w:date="2015-04-20T21:06:00Z" w:initials="djh">
    <w:p w14:paraId="16E4D2FA" w14:textId="7F872093" w:rsidR="004D7CF6" w:rsidRDefault="004D7CF6">
      <w:pPr>
        <w:pStyle w:val="CommentText"/>
      </w:pPr>
      <w:r>
        <w:rPr>
          <w:rStyle w:val="CommentReference"/>
        </w:rPr>
        <w:annotationRef/>
      </w:r>
      <w:r>
        <w:t>Necessary? The previous sentence says aerial imagery</w:t>
      </w:r>
    </w:p>
  </w:comment>
  <w:comment w:id="776" w:author="d j h" w:date="2015-04-20T21:04:00Z" w:initials="djh">
    <w:p w14:paraId="0145EFF1" w14:textId="2B59C72B" w:rsidR="004D7CF6" w:rsidRDefault="004D7CF6">
      <w:pPr>
        <w:pStyle w:val="CommentText"/>
      </w:pPr>
      <w:r>
        <w:rPr>
          <w:rStyle w:val="CommentReference"/>
        </w:rPr>
        <w:annotationRef/>
      </w:r>
      <w:r>
        <w:t>I would say any technique including manual</w:t>
      </w:r>
    </w:p>
  </w:comment>
  <w:comment w:id="800" w:author="Van Niekerk, A, Prof &lt;avn@sun.ac.za&gt;" w:date="2014-09-19T11:48:00Z" w:initials="AVN">
    <w:p w14:paraId="749ECB88" w14:textId="05A430F2" w:rsidR="004D7CF6" w:rsidRDefault="004D7CF6">
      <w:pPr>
        <w:pStyle w:val="CommentText"/>
      </w:pPr>
      <w:r>
        <w:rPr>
          <w:rStyle w:val="CommentReference"/>
        </w:rPr>
        <w:annotationRef/>
      </w:r>
      <w:r>
        <w:t>They also do radiometric corrections?</w:t>
      </w:r>
    </w:p>
  </w:comment>
  <w:comment w:id="802" w:author="d j h" w:date="2015-04-25T19:38:00Z" w:initials="djh">
    <w:p w14:paraId="3692C61B" w14:textId="611CDFB3" w:rsidR="004D7CF6" w:rsidRDefault="004D7CF6">
      <w:pPr>
        <w:pStyle w:val="CommentText"/>
      </w:pPr>
      <w:r>
        <w:rPr>
          <w:rStyle w:val="CommentReference"/>
        </w:rPr>
        <w:annotationRef/>
      </w:r>
      <w:r>
        <w:t>Should I reference all of the above papers again?</w:t>
      </w:r>
    </w:p>
  </w:comment>
  <w:comment w:id="808" w:author="d j h" w:date="2015-04-25T18:43:00Z" w:initials="djh">
    <w:p w14:paraId="22530B58" w14:textId="4372D69C" w:rsidR="004D7CF6" w:rsidRDefault="004D7CF6">
      <w:pPr>
        <w:pStyle w:val="CommentText"/>
      </w:pPr>
      <w:r>
        <w:rPr>
          <w:rStyle w:val="CommentReference"/>
        </w:rPr>
        <w:annotationRef/>
      </w:r>
      <w:r>
        <w:t>?</w:t>
      </w:r>
    </w:p>
  </w:comment>
  <w:comment w:id="816" w:author="d j h" w:date="2015-04-25T19:15:00Z" w:initials="djh">
    <w:p w14:paraId="09BC4A35" w14:textId="5E3F33B3" w:rsidR="004D7CF6" w:rsidRDefault="004D7CF6">
      <w:pPr>
        <w:pStyle w:val="CommentText"/>
      </w:pPr>
      <w:r>
        <w:rPr>
          <w:rStyle w:val="CommentReference"/>
        </w:rPr>
        <w:annotationRef/>
      </w:r>
      <w:r>
        <w:t xml:space="preserve">Do self-evident things or things that are my own insights need to be referenced?  </w:t>
      </w:r>
    </w:p>
  </w:comment>
  <w:comment w:id="824" w:author="d j h" w:date="2015-04-25T19:17:00Z" w:initials="djh">
    <w:p w14:paraId="4E726EEC" w14:textId="311D7A54" w:rsidR="004D7CF6" w:rsidRDefault="004D7CF6">
      <w:pPr>
        <w:pStyle w:val="CommentText"/>
      </w:pPr>
      <w:r>
        <w:rPr>
          <w:rStyle w:val="CommentReference"/>
        </w:rPr>
        <w:annotationRef/>
      </w:r>
      <w:r>
        <w:t>What is the policy with the same paper being referenced multiple times?</w:t>
      </w:r>
    </w:p>
  </w:comment>
  <w:comment w:id="832" w:author="avn" w:date="2014-09-19T11:48:00Z" w:initials="avn">
    <w:p w14:paraId="6068B937" w14:textId="02FF36D4" w:rsidR="004D7CF6" w:rsidRDefault="004D7CF6">
      <w:pPr>
        <w:pStyle w:val="CommentText"/>
      </w:pPr>
      <w:r>
        <w:rPr>
          <w:rStyle w:val="CommentReference"/>
        </w:rPr>
        <w:annotationRef/>
      </w:r>
      <w:r>
        <w:t>A mosaic is the end result of some aerial campaigns and does not play (in my view) an important role in this research. Of course, a mosaic makes aerial photography more usable.</w:t>
      </w:r>
    </w:p>
  </w:comment>
  <w:comment w:id="833" w:author="d j h" w:date="2015-04-25T19:44:00Z" w:initials="djh">
    <w:p w14:paraId="2BBEC5E6" w14:textId="5B03FD15" w:rsidR="004D7CF6" w:rsidRDefault="004D7CF6">
      <w:pPr>
        <w:pStyle w:val="CommentText"/>
      </w:pPr>
      <w:r>
        <w:rPr>
          <w:rStyle w:val="CommentReference"/>
        </w:rPr>
        <w:annotationRef/>
      </w:r>
      <w:r>
        <w:t>By mosaic I mean a collection of adjacent images.  This is an important aspect of the paper as one needs a final mosaic to be smooth which is not a constraint considered by techniques for single images.  I’m not sure what else to call it.  As this technique applies to any VHR imagery, not just aerial imagery, it would be nice not to limit the terminology</w:t>
      </w:r>
      <w:proofErr w:type="gramStart"/>
      <w:r>
        <w:t>..</w:t>
      </w:r>
      <w:proofErr w:type="gramEnd"/>
    </w:p>
  </w:comment>
  <w:comment w:id="838" w:author="avn" w:date="2014-09-19T11:48:00Z" w:initials="avn">
    <w:p w14:paraId="448BB1C9" w14:textId="44E9DA27" w:rsidR="004D7CF6" w:rsidRDefault="004D7CF6">
      <w:pPr>
        <w:pStyle w:val="CommentText"/>
      </w:pPr>
      <w:r>
        <w:rPr>
          <w:rStyle w:val="CommentReference"/>
        </w:rPr>
        <w:annotationRef/>
      </w:r>
      <w:r>
        <w:t>Inexact?</w:t>
      </w:r>
    </w:p>
  </w:comment>
  <w:comment w:id="834" w:author="d j h" w:date="2015-04-25T20:01:00Z" w:initials="djh">
    <w:p w14:paraId="2116EE37" w14:textId="7CAF03B9" w:rsidR="004D7CF6" w:rsidRDefault="004D7CF6">
      <w:pPr>
        <w:pStyle w:val="CommentText"/>
      </w:pPr>
      <w:r>
        <w:rPr>
          <w:rStyle w:val="CommentReference"/>
        </w:rPr>
        <w:annotationRef/>
      </w:r>
      <w:r>
        <w:t xml:space="preserve">To discuss, how about: Even if it was, remnant radiometric variation due to the inexact nature of BRDF and atmospheric corrections, will result in discontinuities between adjacent images. </w:t>
      </w:r>
    </w:p>
  </w:comment>
  <w:comment w:id="850" w:author="Van Niekerk, A, Prof &lt;avn@sun.ac.za&gt;" w:date="2014-09-19T11:48:00Z" w:initials="AVN">
    <w:p w14:paraId="1E620207" w14:textId="3B1708DF" w:rsidR="004D7CF6" w:rsidRDefault="004D7CF6">
      <w:pPr>
        <w:pStyle w:val="CommentText"/>
      </w:pPr>
      <w:r>
        <w:rPr>
          <w:rStyle w:val="CommentReference"/>
        </w:rPr>
        <w:annotationRef/>
      </w:r>
      <w:r>
        <w:t xml:space="preserve">Try to bring </w:t>
      </w:r>
      <w:hyperlink r:id="rId1" w:history="1">
        <w:r w:rsidRPr="002A0764">
          <w:rPr>
            <w:rStyle w:val="Hyperlink"/>
          </w:rPr>
          <w:t>http://www.isprs.org/proceedings/xxxvii/congress/4_pdf/61.pdf</w:t>
        </w:r>
      </w:hyperlink>
      <w:r>
        <w:t xml:space="preserve"> into this discussion. Explain the DOM. Hotspots, colour balance between photos and seam line elimination. You then have to demonstrate in the assessment part how all three of these aspects were improved. </w:t>
      </w:r>
    </w:p>
  </w:comment>
  <w:comment w:id="854" w:author="avn" w:date="2014-09-19T11:48:00Z" w:initials="avn">
    <w:p w14:paraId="7B7E6F56" w14:textId="460419CE" w:rsidR="004D7CF6" w:rsidRDefault="004D7CF6">
      <w:pPr>
        <w:pStyle w:val="CommentText"/>
      </w:pPr>
      <w:r>
        <w:rPr>
          <w:rStyle w:val="CommentReference"/>
        </w:rPr>
        <w:annotationRef/>
      </w:r>
      <w:r>
        <w:t>? Need to explain this. Do you mean seamlessness?</w:t>
      </w:r>
    </w:p>
  </w:comment>
  <w:comment w:id="856" w:author="d j h" w:date="2015-04-27T20:00:00Z" w:initials="djh">
    <w:p w14:paraId="77CADB51" w14:textId="77E3D031" w:rsidR="004D7CF6" w:rsidRDefault="004D7CF6">
      <w:pPr>
        <w:pStyle w:val="CommentText"/>
      </w:pPr>
      <w:r>
        <w:rPr>
          <w:rStyle w:val="CommentReference"/>
        </w:rPr>
        <w:annotationRef/>
      </w:r>
      <w:r>
        <w:rPr>
          <w:rStyle w:val="CommentReference"/>
        </w:rPr>
        <w:t xml:space="preserve">? </w:t>
      </w:r>
      <w:proofErr w:type="gramStart"/>
      <w:r>
        <w:rPr>
          <w:rStyle w:val="CommentReference"/>
        </w:rPr>
        <w:t>the</w:t>
      </w:r>
      <w:proofErr w:type="gramEnd"/>
      <w:r>
        <w:rPr>
          <w:rStyle w:val="CommentReference"/>
        </w:rPr>
        <w:t xml:space="preserve"> next sentence explains why it is beneficial.</w:t>
      </w:r>
    </w:p>
  </w:comment>
  <w:comment w:id="860" w:author="d j h" w:date="2015-04-27T21:13:00Z" w:initials="djh">
    <w:p w14:paraId="51311BC7" w14:textId="41151458" w:rsidR="004D7CF6" w:rsidRDefault="004D7CF6">
      <w:pPr>
        <w:pStyle w:val="CommentText"/>
      </w:pPr>
      <w:r>
        <w:rPr>
          <w:rStyle w:val="CommentReference"/>
        </w:rPr>
        <w:annotationRef/>
      </w:r>
      <w:r>
        <w:t xml:space="preserve">Downey </w:t>
      </w:r>
      <w:proofErr w:type="spellStart"/>
      <w:r>
        <w:t>etc</w:t>
      </w:r>
      <w:proofErr w:type="spellEnd"/>
      <w:r>
        <w:t xml:space="preserve"> does not have a reference or explanation, they just state this.  Does not it make an impression that I don’t really understand what I’m saying when I reference things that are common knowledge or common sense?</w:t>
      </w:r>
    </w:p>
  </w:comment>
  <w:comment w:id="867" w:author="d j h" w:date="2015-04-27T20:01:00Z" w:initials="djh">
    <w:p w14:paraId="2775E1F5" w14:textId="772AC54A" w:rsidR="004D7CF6" w:rsidRDefault="004D7CF6">
      <w:pPr>
        <w:pStyle w:val="CommentText"/>
      </w:pPr>
      <w:r>
        <w:rPr>
          <w:rStyle w:val="CommentReference"/>
        </w:rPr>
        <w:annotationRef/>
      </w:r>
      <w:r>
        <w:t>Does a statement that makes sense on its own need a reference?</w:t>
      </w:r>
    </w:p>
  </w:comment>
  <w:comment w:id="869" w:author="d j h" w:date="2015-05-07T19:16:00Z" w:initials="djh">
    <w:p w14:paraId="69C7A470" w14:textId="21C20106" w:rsidR="004D7CF6" w:rsidRDefault="004D7CF6">
      <w:pPr>
        <w:pStyle w:val="CommentText"/>
      </w:pPr>
      <w:r>
        <w:rPr>
          <w:rStyle w:val="CommentReference"/>
        </w:rPr>
        <w:annotationRef/>
      </w:r>
      <w:r>
        <w:t>It’s not another approach – it’s the same approach as the previous sentence.</w:t>
      </w:r>
    </w:p>
  </w:comment>
  <w:comment w:id="876" w:author="d j h" w:date="2015-05-07T18:57:00Z" w:initials="djh">
    <w:p w14:paraId="1A8A38C2" w14:textId="7E96EB19" w:rsidR="004D7CF6" w:rsidRDefault="004D7CF6">
      <w:pPr>
        <w:pStyle w:val="CommentText"/>
      </w:pPr>
      <w:r>
        <w:rPr>
          <w:rStyle w:val="CommentReference"/>
        </w:rPr>
        <w:annotationRef/>
      </w:r>
      <w:r>
        <w:t xml:space="preserve">I prefer my original which is in the context of the sentences prior to this and explains _how_ it provides an alternative.  I haven’t seen any existing method of cross calibration of aerial imagery to satellite imagery only of one satellite sensor to another satellite sensor (perhaps I should mention this?).  The main point is that rather than make field based measurements of the ground as in vicarious calibration of aerial imagery, you can use a well calibrated satellite.  </w:t>
      </w:r>
    </w:p>
  </w:comment>
  <w:comment w:id="885" w:author="avn" w:date="2014-09-19T11:48:00Z" w:initials="avn">
    <w:p w14:paraId="32C7625D" w14:textId="4BAA3C49" w:rsidR="004D7CF6" w:rsidRDefault="004D7CF6">
      <w:pPr>
        <w:pStyle w:val="CommentText"/>
      </w:pPr>
      <w:r>
        <w:rPr>
          <w:rStyle w:val="CommentReference"/>
        </w:rPr>
        <w:annotationRef/>
      </w:r>
      <w:r>
        <w:t>Terrain?</w:t>
      </w:r>
    </w:p>
  </w:comment>
  <w:comment w:id="886" w:author="d j h" w:date="2015-05-07T19:03:00Z" w:initials="djh">
    <w:p w14:paraId="3AC24451" w14:textId="7771ED8E" w:rsidR="004D7CF6" w:rsidRDefault="004D7CF6">
      <w:pPr>
        <w:pStyle w:val="CommentText"/>
      </w:pPr>
      <w:r>
        <w:rPr>
          <w:rStyle w:val="CommentReference"/>
        </w:rPr>
        <w:annotationRef/>
      </w:r>
      <w:r>
        <w:t>Land cover?</w:t>
      </w:r>
    </w:p>
  </w:comment>
  <w:comment w:id="895" w:author="d j h" w:date="2015-05-07T19:43:00Z" w:initials="djh">
    <w:p w14:paraId="448A6DB3" w14:textId="328A4459" w:rsidR="004D7CF6" w:rsidRDefault="004D7CF6">
      <w:pPr>
        <w:pStyle w:val="CommentText"/>
      </w:pPr>
      <w:r>
        <w:rPr>
          <w:rStyle w:val="CommentReference"/>
        </w:rPr>
        <w:annotationRef/>
      </w:r>
      <w:r>
        <w:t>?</w:t>
      </w:r>
    </w:p>
  </w:comment>
  <w:comment w:id="908" w:author="d j h" w:date="2015-05-08T15:04:00Z" w:initials="djh">
    <w:p w14:paraId="1D24A368" w14:textId="31A1BD69" w:rsidR="004D7CF6" w:rsidRDefault="004D7CF6">
      <w:pPr>
        <w:pStyle w:val="CommentText"/>
      </w:pPr>
      <w:r>
        <w:rPr>
          <w:rStyle w:val="CommentReference"/>
        </w:rPr>
        <w:annotationRef/>
      </w:r>
      <w:r>
        <w:t>?</w:t>
      </w:r>
    </w:p>
  </w:comment>
  <w:comment w:id="941" w:author="d j h" w:date="2015-05-27T15:22:00Z" w:initials="djh">
    <w:p w14:paraId="4550B43B" w14:textId="7729B3FA" w:rsidR="00A33CB8" w:rsidRDefault="00A33CB8">
      <w:pPr>
        <w:pStyle w:val="CommentText"/>
      </w:pPr>
      <w:r>
        <w:rPr>
          <w:rStyle w:val="CommentReference"/>
        </w:rPr>
        <w:annotationRef/>
      </w:r>
      <w:r>
        <w:t>Add detail</w:t>
      </w:r>
    </w:p>
  </w:comment>
  <w:comment w:id="943" w:author="Van Niekerk, A, Prof &lt;avn@sun.ac.za&gt;" w:date="2014-09-19T11:48:00Z" w:initials="AVN">
    <w:p w14:paraId="03E1F101" w14:textId="01F0D151" w:rsidR="004D7CF6" w:rsidRDefault="004D7CF6">
      <w:pPr>
        <w:pStyle w:val="CommentText"/>
      </w:pPr>
      <w:r>
        <w:rPr>
          <w:rStyle w:val="CommentReference"/>
        </w:rPr>
        <w:annotationRef/>
      </w:r>
      <w:r>
        <w:t>Discussion</w:t>
      </w:r>
    </w:p>
  </w:comment>
  <w:comment w:id="946" w:author="Van Niekerk, A, Prof &lt;avn@sun.ac.za&gt;" w:date="2014-09-19T11:48:00Z" w:initials="AVN">
    <w:p w14:paraId="7020FA16" w14:textId="77777777" w:rsidR="004D7CF6" w:rsidRDefault="004D7CF6" w:rsidP="003F41CD">
      <w:pPr>
        <w:pStyle w:val="CommentText"/>
      </w:pPr>
      <w:r>
        <w:rPr>
          <w:rStyle w:val="CommentReference"/>
        </w:rPr>
        <w:annotationRef/>
      </w:r>
      <w:r>
        <w:t>Orientation image needed.</w:t>
      </w:r>
    </w:p>
  </w:comment>
  <w:comment w:id="970" w:author="Van Niekerk, A, Prof &lt;avn@sun.ac.za&gt;" w:date="2014-09-19T11:48:00Z" w:initials="AVN">
    <w:p w14:paraId="02C8DF40" w14:textId="1C9D5F85" w:rsidR="004D7CF6" w:rsidRDefault="004D7CF6">
      <w:pPr>
        <w:pStyle w:val="CommentText"/>
      </w:pPr>
      <w:r>
        <w:rPr>
          <w:rStyle w:val="CommentReference"/>
        </w:rPr>
        <w:annotationRef/>
      </w:r>
      <w:r>
        <w:t>Shortly explain how the mosaic was produced. I.e. did you do any colour matching or was it simply a matter of stitching them all together?</w:t>
      </w:r>
    </w:p>
  </w:comment>
  <w:comment w:id="971" w:author="d j h" w:date="2015-05-08T15:44:00Z" w:initials="djh">
    <w:p w14:paraId="171CDD0D" w14:textId="7EC625C6" w:rsidR="004D7CF6" w:rsidRDefault="004D7CF6">
      <w:pPr>
        <w:pStyle w:val="CommentText"/>
      </w:pPr>
      <w:r>
        <w:rPr>
          <w:rStyle w:val="CommentReference"/>
        </w:rPr>
        <w:annotationRef/>
      </w:r>
      <w:r>
        <w:t>A feature/objective of the method is that the images are simply stitched together to form the mosaic.   Ant kind of post-</w:t>
      </w:r>
      <w:proofErr w:type="spellStart"/>
      <w:r>
        <w:t>proc</w:t>
      </w:r>
      <w:proofErr w:type="spellEnd"/>
      <w:r>
        <w:t xml:space="preserve"> like colour matching would potentially damage radiometric info. The choice of interpolation and handling of extrapolated pixels (as discussed above) combined with the use of a single smooth MODIS reference for all aerial images, allows the images to simply be stitched together.  Does this need to be made more explicit?</w:t>
      </w:r>
    </w:p>
  </w:comment>
  <w:comment w:id="975" w:author="d j h" w:date="2015-05-08T16:01:00Z" w:initials="djh">
    <w:p w14:paraId="07E1A49C" w14:textId="109107B7" w:rsidR="004D7CF6" w:rsidRDefault="004D7CF6">
      <w:pPr>
        <w:pStyle w:val="CommentText"/>
      </w:pPr>
      <w:r>
        <w:rPr>
          <w:rStyle w:val="CommentReference"/>
        </w:rPr>
        <w:annotationRef/>
      </w:r>
      <w:r>
        <w:t xml:space="preserve">To discuss.  The first comparison would serve to check if sliding window approach is valid i.e. if there is some consistent relationship that is being accurately approximated inside the sliding window.  However in our case study, we estimate 1 parameter in a sliding window of 1 pixel, so the relationship between calibrated image and reference surface reflectance is exact (at the MODIS resolution).  So I don’t think the first assessment is useful.  We expect the mosaic to match the reference based on the theory. </w:t>
      </w:r>
    </w:p>
  </w:comment>
  <w:comment w:id="1047" w:author="Van Niekerk, A, Prof &lt;avn@sun.ac.za&gt;" w:date="2014-09-19T11:48:00Z" w:initials="AVN">
    <w:p w14:paraId="4958B9B8" w14:textId="77777777" w:rsidR="004D7CF6" w:rsidRDefault="004D7CF6" w:rsidP="00506663">
      <w:pPr>
        <w:pStyle w:val="CommentText"/>
      </w:pPr>
      <w:r>
        <w:rPr>
          <w:rStyle w:val="CommentReference"/>
        </w:rPr>
        <w:annotationRef/>
      </w:r>
      <w:r>
        <w:t xml:space="preserve">I know we have discussed this, but I now realize that this is not going to work. </w:t>
      </w:r>
    </w:p>
  </w:comment>
  <w:comment w:id="1048" w:author="d j h" w:date="2015-05-08T18:42:00Z" w:initials="djh">
    <w:p w14:paraId="3BE06880" w14:textId="0008BE38" w:rsidR="004D7CF6" w:rsidRDefault="004D7CF6">
      <w:pPr>
        <w:pStyle w:val="CommentText"/>
      </w:pPr>
      <w:r>
        <w:rPr>
          <w:rStyle w:val="CommentReference"/>
        </w:rPr>
        <w:annotationRef/>
      </w:r>
      <w:r>
        <w:t>?? To discuss</w:t>
      </w:r>
    </w:p>
  </w:comment>
  <w:comment w:id="1053" w:author="d j h" w:date="2015-05-08T18:34:00Z" w:initials="djh">
    <w:p w14:paraId="16D8E7F9" w14:textId="5607A897" w:rsidR="004D7CF6" w:rsidRDefault="004D7CF6">
      <w:pPr>
        <w:pStyle w:val="CommentText"/>
      </w:pPr>
      <w:r>
        <w:rPr>
          <w:rStyle w:val="CommentReference"/>
        </w:rPr>
        <w:annotationRef/>
      </w:r>
      <w:r>
        <w:t>I need details of this please</w:t>
      </w:r>
    </w:p>
  </w:comment>
  <w:comment w:id="1059" w:author="d j h" w:date="2015-05-08T18:34:00Z" w:initials="djh">
    <w:p w14:paraId="56654AA0" w14:textId="40C8C504" w:rsidR="004D7CF6" w:rsidRDefault="004D7CF6">
      <w:pPr>
        <w:pStyle w:val="CommentText"/>
      </w:pPr>
      <w:r>
        <w:rPr>
          <w:rStyle w:val="CommentReference"/>
        </w:rPr>
        <w:annotationRef/>
      </w:r>
      <w:r>
        <w:t xml:space="preserve">Ref necessary? ATCOR method was </w:t>
      </w:r>
      <w:proofErr w:type="spellStart"/>
      <w:r>
        <w:t>prev</w:t>
      </w:r>
      <w:proofErr w:type="spellEnd"/>
      <w:r>
        <w:t xml:space="preserve"> referenced</w:t>
      </w:r>
    </w:p>
  </w:comment>
  <w:comment w:id="1062" w:author="d j h" w:date="2015-05-09T14:40:00Z" w:initials="djh">
    <w:p w14:paraId="7A2082E4" w14:textId="254D2F95" w:rsidR="004D7CF6" w:rsidRDefault="004D7CF6">
      <w:pPr>
        <w:pStyle w:val="CommentText"/>
      </w:pPr>
      <w:r>
        <w:rPr>
          <w:rStyle w:val="CommentReference"/>
        </w:rPr>
        <w:annotationRef/>
      </w:r>
      <w:r>
        <w:t>Terminology: when do we use image and when do we use raster?</w:t>
      </w:r>
    </w:p>
  </w:comment>
  <w:comment w:id="1090" w:author="avn" w:date="2014-09-19T11:48:00Z" w:initials="avn">
    <w:p w14:paraId="6867D86F" w14:textId="243CBDE2" w:rsidR="004D7CF6" w:rsidRDefault="004D7CF6">
      <w:pPr>
        <w:pStyle w:val="CommentText"/>
      </w:pPr>
      <w:r>
        <w:rPr>
          <w:rStyle w:val="CommentReference"/>
        </w:rPr>
        <w:annotationRef/>
      </w:r>
      <w:r>
        <w:t>Add equation</w:t>
      </w:r>
    </w:p>
  </w:comment>
  <w:comment w:id="1108" w:author="d j h" w:date="2015-05-09T15:12:00Z" w:initials="djh">
    <w:p w14:paraId="61F55D91" w14:textId="58E324B4" w:rsidR="004D7CF6" w:rsidRDefault="004D7CF6">
      <w:pPr>
        <w:pStyle w:val="CommentText"/>
      </w:pPr>
      <w:r>
        <w:rPr>
          <w:rStyle w:val="CommentReference"/>
        </w:rPr>
        <w:annotationRef/>
      </w:r>
      <w:r>
        <w:rPr>
          <w:rStyle w:val="CommentReference"/>
        </w:rPr>
        <w:t>To discuss: error vs difference.  We are treating SPOT as a reflectance reference now.  There are assumptions in doing that of course but the fact that the DMC mosaic and SPOT image match so well (and that the DMC mosaic matches MODIS at the coarse scale) strongly indicates that both are close to being real measurements of the same thing.  I think we need to explain this approach somehow.</w:t>
      </w:r>
    </w:p>
  </w:comment>
  <w:comment w:id="1113" w:author="d j h" w:date="2015-05-08T18:35:00Z" w:initials="djh">
    <w:p w14:paraId="713B0929" w14:textId="1B13748E" w:rsidR="004D7CF6" w:rsidRDefault="004D7CF6">
      <w:pPr>
        <w:pStyle w:val="CommentText"/>
      </w:pPr>
      <w:r>
        <w:rPr>
          <w:rStyle w:val="CommentReference"/>
        </w:rPr>
        <w:annotationRef/>
      </w:r>
      <w:r>
        <w:t>I think this adds value and should be included somewhere.  Also omission of blue band is important?</w:t>
      </w:r>
    </w:p>
  </w:comment>
  <w:comment w:id="1143" w:author="avn" w:date="2014-09-19T11:48:00Z" w:initials="avn">
    <w:p w14:paraId="1CAC10E6" w14:textId="77777777" w:rsidR="004D7CF6" w:rsidRDefault="004D7CF6" w:rsidP="00C943D2">
      <w:pPr>
        <w:pStyle w:val="CommentText"/>
      </w:pPr>
      <w:r>
        <w:rPr>
          <w:rStyle w:val="CommentReference"/>
        </w:rPr>
        <w:annotationRef/>
      </w:r>
      <w:r>
        <w:t>Aster?</w:t>
      </w:r>
    </w:p>
  </w:comment>
  <w:comment w:id="1125" w:author="d j h" w:date="2015-05-08T18:39:00Z" w:initials="djh">
    <w:p w14:paraId="7E15ABA1" w14:textId="417C867C" w:rsidR="004D7CF6" w:rsidRDefault="004D7CF6">
      <w:pPr>
        <w:pStyle w:val="CommentText"/>
      </w:pPr>
      <w:r>
        <w:rPr>
          <w:rStyle w:val="CommentReference"/>
        </w:rPr>
        <w:annotationRef/>
      </w:r>
      <w:r>
        <w:t>To discuss: By “spectral profile” do you mean the RGB values?</w:t>
      </w:r>
    </w:p>
    <w:p w14:paraId="0A256367" w14:textId="77777777" w:rsidR="004D7CF6" w:rsidRDefault="004D7CF6">
      <w:pPr>
        <w:pStyle w:val="CommentText"/>
      </w:pPr>
    </w:p>
    <w:p w14:paraId="1FDEA800" w14:textId="18FC4962" w:rsidR="004D7CF6" w:rsidRDefault="004D7CF6">
      <w:pPr>
        <w:pStyle w:val="CommentText"/>
      </w:pPr>
      <w:proofErr w:type="gramStart"/>
      <w:r>
        <w:t>information</w:t>
      </w:r>
      <w:proofErr w:type="gramEnd"/>
      <w:r>
        <w:t xml:space="preserve"> is lost in conversion of real spectra to multiband pixel measurements that cannot be retrieved i.e. it is not possible to know what spectral profile generated a particular pixel measurement.  </w:t>
      </w:r>
    </w:p>
    <w:p w14:paraId="050EE95C" w14:textId="77777777" w:rsidR="004D7CF6" w:rsidRDefault="004D7CF6">
      <w:pPr>
        <w:pStyle w:val="CommentText"/>
      </w:pPr>
    </w:p>
    <w:p w14:paraId="0A134790" w14:textId="539EE0B2" w:rsidR="004D7CF6" w:rsidRDefault="004D7CF6">
      <w:pPr>
        <w:pStyle w:val="CommentText"/>
      </w:pPr>
      <w:r>
        <w:t>The calibration process as presented can’t improve band-to-band relationships.  Each band is treated independently and only a gain applied.  If each target channel was represented by a combination of reference channels in the model this may be possible but in my experience probably won’t (surface dependent) and there would be too many parameters to solve at such a coarse resolution.</w:t>
      </w:r>
    </w:p>
    <w:p w14:paraId="12334305" w14:textId="77777777" w:rsidR="004D7CF6" w:rsidRDefault="004D7CF6">
      <w:pPr>
        <w:pStyle w:val="CommentText"/>
      </w:pPr>
    </w:p>
    <w:p w14:paraId="7D567576" w14:textId="658A6231" w:rsidR="004D7CF6" w:rsidRDefault="004D7CF6">
      <w:pPr>
        <w:pStyle w:val="CommentText"/>
      </w:pPr>
      <w:r>
        <w:t>If we have access to the sensor spectral sensitivities, we can simulate the multiband pixel measurements for specific reflectance spectra.  Perhaps we could find similar profiles in our case study images and compare these.  It’s a substantial amount of work I’m not sure what value it would add over the MODIS and SPOT comparisons though.</w:t>
      </w:r>
    </w:p>
  </w:comment>
  <w:comment w:id="1262" w:author="Van Niekerk, A, Prof &lt;avn@sun.ac.za&gt;" w:date="2014-09-19T11:48:00Z" w:initials="AVN">
    <w:p w14:paraId="7C52C63E" w14:textId="337A73FA" w:rsidR="004D7CF6" w:rsidRDefault="004D7CF6">
      <w:pPr>
        <w:pStyle w:val="CommentText"/>
      </w:pPr>
      <w:r>
        <w:rPr>
          <w:rStyle w:val="CommentReference"/>
        </w:rPr>
        <w:annotationRef/>
      </w:r>
      <w:r>
        <w:t xml:space="preserve">Using the term camera calibrated is confusing so I just called it </w:t>
      </w:r>
      <w:proofErr w:type="spellStart"/>
      <w:r>
        <w:t>uncalibrated</w:t>
      </w:r>
      <w:proofErr w:type="spellEnd"/>
      <w:r>
        <w:t xml:space="preserve">. </w:t>
      </w:r>
    </w:p>
  </w:comment>
  <w:comment w:id="1263" w:author="d j h" w:date="2015-05-08T18:43:00Z" w:initials="djh">
    <w:p w14:paraId="6A762323" w14:textId="546B2069" w:rsidR="004D7CF6" w:rsidRDefault="004D7CF6">
      <w:pPr>
        <w:pStyle w:val="CommentText"/>
      </w:pPr>
      <w:r>
        <w:rPr>
          <w:rStyle w:val="CommentReference"/>
        </w:rPr>
        <w:annotationRef/>
      </w:r>
      <w:r>
        <w:t>To discuss: confusing but relevant / important</w:t>
      </w:r>
    </w:p>
  </w:comment>
  <w:comment w:id="1289" w:author="Van Niekerk, A, Prof &lt;avn@sun.ac.za&gt;" w:date="2014-09-19T11:48:00Z" w:initials="AVN">
    <w:p w14:paraId="59838B2D" w14:textId="75951380" w:rsidR="004D7CF6" w:rsidRDefault="004D7CF6">
      <w:pPr>
        <w:pStyle w:val="CommentText"/>
      </w:pPr>
      <w:r>
        <w:rPr>
          <w:rStyle w:val="CommentReference"/>
        </w:rPr>
        <w:annotationRef/>
      </w:r>
      <w:r>
        <w:t xml:space="preserve">Change </w:t>
      </w:r>
      <w:proofErr w:type="spellStart"/>
      <w:r>
        <w:t>Kilometers</w:t>
      </w:r>
      <w:proofErr w:type="spellEnd"/>
      <w:r>
        <w:t xml:space="preserve"> to Km</w:t>
      </w:r>
    </w:p>
  </w:comment>
  <w:comment w:id="1291" w:author="d j h" w:date="2015-05-09T16:05:00Z" w:initials="djh">
    <w:p w14:paraId="69BD0443" w14:textId="77777777" w:rsidR="004D7CF6" w:rsidRDefault="004D7CF6" w:rsidP="00A02F3C">
      <w:pPr>
        <w:pStyle w:val="CommentText"/>
      </w:pPr>
      <w:r>
        <w:rPr>
          <w:rStyle w:val="CommentReference"/>
        </w:rPr>
        <w:annotationRef/>
      </w:r>
      <w:r>
        <w:t>Only at this scale or at any scale? To check.</w:t>
      </w:r>
    </w:p>
  </w:comment>
  <w:comment w:id="1292" w:author="d j h" w:date="2015-05-09T16:05:00Z" w:initials="djh">
    <w:p w14:paraId="5B2196D6" w14:textId="6CB799A8" w:rsidR="004D7CF6" w:rsidRDefault="004D7CF6">
      <w:pPr>
        <w:pStyle w:val="CommentText"/>
      </w:pPr>
      <w:r>
        <w:rPr>
          <w:rStyle w:val="CommentReference"/>
        </w:rPr>
        <w:annotationRef/>
      </w:r>
      <w:r>
        <w:t>Only at this scale or at any scale? To check.</w:t>
      </w:r>
    </w:p>
  </w:comment>
  <w:comment w:id="1296" w:author="d j h" w:date="2015-05-09T16:06:00Z" w:initials="djh">
    <w:p w14:paraId="5A8EA250" w14:textId="1D204512" w:rsidR="004D7CF6" w:rsidRDefault="004D7CF6">
      <w:pPr>
        <w:pStyle w:val="CommentText"/>
      </w:pPr>
      <w:r>
        <w:rPr>
          <w:rStyle w:val="CommentReference"/>
        </w:rPr>
        <w:annotationRef/>
      </w:r>
      <w:r>
        <w:t>I think “colour balancing” refers to a qualitative type mosaicking approach.  It doesn’t make sense to me here</w:t>
      </w:r>
    </w:p>
  </w:comment>
  <w:comment w:id="1302" w:author="d j h" w:date="2015-05-09T16:12:00Z" w:initials="djh">
    <w:p w14:paraId="08EE8FD6" w14:textId="082DAA00" w:rsidR="004D7CF6" w:rsidRDefault="004D7CF6">
      <w:pPr>
        <w:pStyle w:val="CommentText"/>
      </w:pPr>
      <w:r>
        <w:rPr>
          <w:rStyle w:val="CommentReference"/>
        </w:rPr>
        <w:annotationRef/>
      </w:r>
      <w:r>
        <w:t>It is expected though….</w:t>
      </w:r>
    </w:p>
  </w:comment>
  <w:comment w:id="1333" w:author="Van Niekerk, A, Prof &lt;avn@sun.ac.za&gt;" w:date="2014-09-19T11:48:00Z" w:initials="AVN">
    <w:p w14:paraId="3AEB35C6" w14:textId="19B8ABDC" w:rsidR="004D7CF6" w:rsidRDefault="004D7CF6">
      <w:pPr>
        <w:pStyle w:val="CommentText"/>
      </w:pPr>
      <w:r>
        <w:rPr>
          <w:rStyle w:val="CommentReference"/>
        </w:rPr>
        <w:annotationRef/>
      </w:r>
      <w:r>
        <w:t>Add another example showing an image pair with a clear seam lines before calibration.</w:t>
      </w:r>
    </w:p>
  </w:comment>
  <w:comment w:id="1358" w:author="Van Niekerk, A, Prof &lt;avn@sun.ac.za&gt;" w:date="2014-09-19T11:48:00Z" w:initials="AVN">
    <w:p w14:paraId="35C37DC0" w14:textId="08E3FC3B" w:rsidR="004D7CF6" w:rsidRDefault="004D7CF6">
      <w:pPr>
        <w:pStyle w:val="CommentText"/>
      </w:pPr>
      <w:r>
        <w:rPr>
          <w:rStyle w:val="CommentReference"/>
        </w:rPr>
        <w:annotationRef/>
      </w:r>
      <w:r>
        <w:t>Which was?</w:t>
      </w:r>
    </w:p>
  </w:comment>
  <w:comment w:id="1367" w:author="avn" w:date="2014-09-19T11:48:00Z" w:initials="avn">
    <w:p w14:paraId="185FEBDC" w14:textId="0D731F3E" w:rsidR="004D7CF6" w:rsidRDefault="004D7CF6">
      <w:pPr>
        <w:pStyle w:val="CommentText"/>
      </w:pPr>
      <w:r>
        <w:rPr>
          <w:rStyle w:val="CommentReference"/>
        </w:rPr>
        <w:annotationRef/>
      </w:r>
      <w:r>
        <w:t>Need to define these differences in methods.</w:t>
      </w:r>
    </w:p>
  </w:comment>
  <w:comment w:id="1419" w:author="avn" w:date="2014-09-19T11:48:00Z" w:initials="avn">
    <w:p w14:paraId="5C79F8CC" w14:textId="1F1BCBC4" w:rsidR="004D7CF6" w:rsidRDefault="004D7CF6">
      <w:pPr>
        <w:pStyle w:val="CommentText"/>
      </w:pPr>
      <w:r>
        <w:rPr>
          <w:rStyle w:val="CommentReference"/>
        </w:rPr>
        <w:annotationRef/>
      </w:r>
      <w:r>
        <w:t>Are you sure ATCOR2 does not do some BRDF corrections?</w:t>
      </w:r>
    </w:p>
  </w:comment>
  <w:comment w:id="1420" w:author="d j h" w:date="2015-05-08T19:07:00Z" w:initials="djh">
    <w:p w14:paraId="33004E08" w14:textId="511A062F" w:rsidR="004D7CF6" w:rsidRDefault="004D7CF6">
      <w:pPr>
        <w:pStyle w:val="CommentText"/>
      </w:pPr>
      <w:r>
        <w:rPr>
          <w:rStyle w:val="CommentReference"/>
        </w:rPr>
        <w:annotationRef/>
      </w:r>
      <w:r>
        <w:t>It’s optional and I left it off but it may be better to leave this out</w:t>
      </w:r>
    </w:p>
  </w:comment>
  <w:comment w:id="1417" w:author="Van Niekerk, A, Prof &lt;avn@sun.ac.za&gt;" w:date="2014-09-19T11:48:00Z" w:initials="AVN">
    <w:p w14:paraId="2036EC64" w14:textId="71580FD6" w:rsidR="004D7CF6" w:rsidRDefault="004D7CF6">
      <w:pPr>
        <w:pStyle w:val="CommentText"/>
      </w:pPr>
      <w:r>
        <w:rPr>
          <w:rStyle w:val="CommentReference"/>
        </w:rPr>
        <w:annotationRef/>
      </w:r>
      <w:r>
        <w:t>Remove?</w:t>
      </w:r>
    </w:p>
  </w:comment>
  <w:comment w:id="1425" w:author="avn" w:date="2014-09-19T11:48:00Z" w:initials="avn">
    <w:p w14:paraId="071986FB" w14:textId="791C2AAF" w:rsidR="004D7CF6" w:rsidRDefault="004D7CF6">
      <w:pPr>
        <w:pStyle w:val="CommentText"/>
      </w:pPr>
      <w:r>
        <w:rPr>
          <w:rStyle w:val="CommentReference"/>
        </w:rPr>
        <w:annotationRef/>
      </w:r>
      <w:r>
        <w:t xml:space="preserve">A and b does not add value. Remove. Change </w:t>
      </w:r>
      <w:proofErr w:type="spellStart"/>
      <w:r>
        <w:t>symbology</w:t>
      </w:r>
      <w:proofErr w:type="spellEnd"/>
      <w:r>
        <w:t xml:space="preserve"> of c so that the low errors are green and the high errors are red.</w:t>
      </w:r>
    </w:p>
  </w:comment>
  <w:comment w:id="1426" w:author="d j h" w:date="2015-05-08T19:08:00Z" w:initials="djh">
    <w:p w14:paraId="7FF5C2BB" w14:textId="69AEC931" w:rsidR="004D7CF6" w:rsidRDefault="004D7CF6">
      <w:pPr>
        <w:pStyle w:val="CommentText"/>
      </w:pPr>
      <w:r>
        <w:t xml:space="preserve">Well yes but </w:t>
      </w:r>
      <w:r>
        <w:rPr>
          <w:rStyle w:val="CommentReference"/>
        </w:rPr>
        <w:annotationRef/>
      </w:r>
      <w:r>
        <w:t>it is visually striking to compare a &amp; b while c can be difficult to interpret intuitively</w:t>
      </w:r>
    </w:p>
  </w:comment>
  <w:comment w:id="1447" w:author="avn" w:date="2014-09-19T11:48:00Z" w:initials="avn">
    <w:p w14:paraId="7A719D74" w14:textId="77777777" w:rsidR="004D7CF6" w:rsidRDefault="004D7CF6" w:rsidP="00C943D2">
      <w:pPr>
        <w:pStyle w:val="CommentText"/>
      </w:pPr>
      <w:r>
        <w:rPr>
          <w:rStyle w:val="CommentReference"/>
        </w:rPr>
        <w:annotationRef/>
      </w:r>
      <w:r>
        <w:t>Add a discussion on the spectral profiles of selected land cover features.</w:t>
      </w:r>
    </w:p>
  </w:comment>
  <w:comment w:id="1683" w:author="Van Niekerk, A, Prof &lt;avn@sun.ac.za&gt;" w:date="2014-09-19T11:48:00Z" w:initials="AVN">
    <w:p w14:paraId="0E494E0D" w14:textId="2B8E28EB" w:rsidR="004D7CF6" w:rsidRDefault="004D7CF6">
      <w:pPr>
        <w:pStyle w:val="CommentText"/>
      </w:pPr>
      <w:r>
        <w:rPr>
          <w:rStyle w:val="CommentReference"/>
        </w:rPr>
        <w:annotationRef/>
      </w:r>
      <w:r>
        <w:t>I don’t understand this. Perhaps rephrase to make it clearer?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24E71F" w15:done="0"/>
  <w15:commentEx w15:paraId="0B6819C8" w15:done="0"/>
  <w15:commentEx w15:paraId="4F59610E" w15:done="0"/>
  <w15:commentEx w15:paraId="042CADE7" w15:done="0"/>
  <w15:commentEx w15:paraId="255F268A" w15:done="0"/>
  <w15:commentEx w15:paraId="0228976E" w15:done="0"/>
  <w15:commentEx w15:paraId="56708684" w15:done="0"/>
  <w15:commentEx w15:paraId="4AE475D4" w15:done="0"/>
  <w15:commentEx w15:paraId="136C1626" w15:done="0"/>
  <w15:commentEx w15:paraId="0C09CCF7" w15:done="0"/>
  <w15:commentEx w15:paraId="19DA88B7" w15:done="0"/>
  <w15:commentEx w15:paraId="1946F6F5" w15:done="0"/>
  <w15:commentEx w15:paraId="403483EE" w15:done="0"/>
  <w15:commentEx w15:paraId="33F301D4" w15:paraIdParent="403483EE" w15:done="0"/>
  <w15:commentEx w15:paraId="56786CC0" w15:done="0"/>
  <w15:commentEx w15:paraId="3443018C" w15:done="0"/>
  <w15:commentEx w15:paraId="0FDEF7EF" w15:done="0"/>
  <w15:commentEx w15:paraId="688866C3" w15:done="0"/>
  <w15:commentEx w15:paraId="32396636" w15:done="0"/>
  <w15:commentEx w15:paraId="600FE056" w15:done="0"/>
  <w15:commentEx w15:paraId="708EA4A2" w15:done="0"/>
  <w15:commentEx w15:paraId="19908A3E" w15:done="0"/>
  <w15:commentEx w15:paraId="5914277E" w15:done="0"/>
  <w15:commentEx w15:paraId="292D7550" w15:paraIdParent="5914277E" w15:done="0"/>
  <w15:commentEx w15:paraId="16E4D2FA" w15:done="0"/>
  <w15:commentEx w15:paraId="0145EFF1" w15:done="0"/>
  <w15:commentEx w15:paraId="749ECB88" w15:done="0"/>
  <w15:commentEx w15:paraId="3692C61B" w15:done="0"/>
  <w15:commentEx w15:paraId="22530B58" w15:done="0"/>
  <w15:commentEx w15:paraId="09BC4A35" w15:done="0"/>
  <w15:commentEx w15:paraId="4E726EEC" w15:done="0"/>
  <w15:commentEx w15:paraId="6068B937" w15:done="0"/>
  <w15:commentEx w15:paraId="2BBEC5E6" w15:paraIdParent="6068B937" w15:done="0"/>
  <w15:commentEx w15:paraId="448BB1C9" w15:done="0"/>
  <w15:commentEx w15:paraId="2116EE37" w15:done="0"/>
  <w15:commentEx w15:paraId="1E620207" w15:done="0"/>
  <w15:commentEx w15:paraId="7B7E6F56" w15:done="0"/>
  <w15:commentEx w15:paraId="77CADB51" w15:done="0"/>
  <w15:commentEx w15:paraId="51311BC7" w15:done="0"/>
  <w15:commentEx w15:paraId="2775E1F5" w15:done="0"/>
  <w15:commentEx w15:paraId="69C7A470" w15:done="0"/>
  <w15:commentEx w15:paraId="1A8A38C2" w15:done="0"/>
  <w15:commentEx w15:paraId="32C7625D" w15:done="0"/>
  <w15:commentEx w15:paraId="3AC24451" w15:paraIdParent="32C7625D" w15:done="0"/>
  <w15:commentEx w15:paraId="448A6DB3" w15:done="0"/>
  <w15:commentEx w15:paraId="1D24A368" w15:done="0"/>
  <w15:commentEx w15:paraId="4550B43B" w15:done="0"/>
  <w15:commentEx w15:paraId="03E1F101" w15:done="0"/>
  <w15:commentEx w15:paraId="7020FA16" w15:done="0"/>
  <w15:commentEx w15:paraId="02C8DF40" w15:done="0"/>
  <w15:commentEx w15:paraId="171CDD0D" w15:paraIdParent="02C8DF40" w15:done="0"/>
  <w15:commentEx w15:paraId="07E1A49C" w15:done="0"/>
  <w15:commentEx w15:paraId="4958B9B8" w15:done="0"/>
  <w15:commentEx w15:paraId="3BE06880" w15:paraIdParent="4958B9B8" w15:done="0"/>
  <w15:commentEx w15:paraId="16D8E7F9" w15:done="0"/>
  <w15:commentEx w15:paraId="56654AA0" w15:done="0"/>
  <w15:commentEx w15:paraId="7A2082E4" w15:done="0"/>
  <w15:commentEx w15:paraId="6867D86F" w15:done="0"/>
  <w15:commentEx w15:paraId="61F55D91" w15:done="0"/>
  <w15:commentEx w15:paraId="713B0929" w15:done="0"/>
  <w15:commentEx w15:paraId="1CAC10E6" w15:done="0"/>
  <w15:commentEx w15:paraId="7D567576" w15:done="0"/>
  <w15:commentEx w15:paraId="7C52C63E" w15:done="0"/>
  <w15:commentEx w15:paraId="6A762323" w15:paraIdParent="7C52C63E" w15:done="0"/>
  <w15:commentEx w15:paraId="59838B2D" w15:done="0"/>
  <w15:commentEx w15:paraId="69BD0443" w15:done="0"/>
  <w15:commentEx w15:paraId="5B2196D6" w15:done="0"/>
  <w15:commentEx w15:paraId="5A8EA250" w15:done="0"/>
  <w15:commentEx w15:paraId="08EE8FD6" w15:done="0"/>
  <w15:commentEx w15:paraId="3AEB35C6" w15:done="0"/>
  <w15:commentEx w15:paraId="35C37DC0" w15:done="0"/>
  <w15:commentEx w15:paraId="185FEBDC" w15:done="0"/>
  <w15:commentEx w15:paraId="5C79F8CC" w15:done="0"/>
  <w15:commentEx w15:paraId="33004E08" w15:paraIdParent="5C79F8CC" w15:done="0"/>
  <w15:commentEx w15:paraId="2036EC64" w15:done="0"/>
  <w15:commentEx w15:paraId="071986FB" w15:done="0"/>
  <w15:commentEx w15:paraId="7FF5C2BB" w15:paraIdParent="071986FB" w15:done="0"/>
  <w15:commentEx w15:paraId="7A719D74" w15:done="0"/>
  <w15:commentEx w15:paraId="0E494E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F3154" w14:textId="77777777" w:rsidR="00ED6127" w:rsidRDefault="00ED6127">
      <w:r>
        <w:separator/>
      </w:r>
    </w:p>
  </w:endnote>
  <w:endnote w:type="continuationSeparator" w:id="0">
    <w:p w14:paraId="18D3DCF5" w14:textId="77777777" w:rsidR="00ED6127" w:rsidRDefault="00ED6127">
      <w:r>
        <w:continuationSeparator/>
      </w:r>
    </w:p>
  </w:endnote>
  <w:endnote w:type="continuationNotice" w:id="1">
    <w:p w14:paraId="5F8C6798" w14:textId="77777777" w:rsidR="00ED6127" w:rsidRDefault="00ED61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New Roman,Italic">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C3CD9" w14:textId="77777777" w:rsidR="00ED6127" w:rsidRDefault="00ED6127">
      <w:r>
        <w:separator/>
      </w:r>
    </w:p>
  </w:footnote>
  <w:footnote w:type="continuationSeparator" w:id="0">
    <w:p w14:paraId="610A8124" w14:textId="77777777" w:rsidR="00ED6127" w:rsidRDefault="00ED6127">
      <w:r>
        <w:continuationSeparator/>
      </w:r>
    </w:p>
  </w:footnote>
  <w:footnote w:type="continuationNotice" w:id="1">
    <w:p w14:paraId="5966A230" w14:textId="77777777" w:rsidR="00ED6127" w:rsidRDefault="00ED612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6B88B" w14:textId="77777777" w:rsidR="004D7CF6" w:rsidRDefault="004D7CF6"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2B65D" w14:textId="77777777" w:rsidR="004D7CF6" w:rsidRDefault="004D7CF6" w:rsidP="002E6BF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6A850" w14:textId="77777777" w:rsidR="004D7CF6" w:rsidRDefault="004D7CF6"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0DF8">
      <w:rPr>
        <w:rStyle w:val="PageNumber"/>
        <w:noProof/>
      </w:rPr>
      <w:t>28</w:t>
    </w:r>
    <w:r>
      <w:rPr>
        <w:rStyle w:val="PageNumber"/>
      </w:rPr>
      <w:fldChar w:fldCharType="end"/>
    </w:r>
  </w:p>
  <w:p w14:paraId="5803DD41" w14:textId="77777777" w:rsidR="004D7CF6" w:rsidRDefault="004D7CF6" w:rsidP="002E6BF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6178B0E6"/>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248A345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D920574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1860655C"/>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64BE4C92"/>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98EAE548"/>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1C22CDF4"/>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ADDEA32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D8AAEC2"/>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1"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67F32B9F"/>
    <w:multiLevelType w:val="multilevel"/>
    <w:tmpl w:val="EA02079E"/>
    <w:lvl w:ilvl="0">
      <w:start w:val="1"/>
      <w:numFmt w:val="decimal"/>
      <w:pStyle w:val="Heading1"/>
      <w:lvlText w:val="CHAPTER %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2"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3"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19"/>
  </w:num>
  <w:num w:numId="2">
    <w:abstractNumId w:val="21"/>
  </w:num>
  <w:num w:numId="3">
    <w:abstractNumId w:val="25"/>
  </w:num>
  <w:num w:numId="4">
    <w:abstractNumId w:val="12"/>
  </w:num>
  <w:num w:numId="5">
    <w:abstractNumId w:val="23"/>
  </w:num>
  <w:num w:numId="6">
    <w:abstractNumId w:val="22"/>
  </w:num>
  <w:num w:numId="7">
    <w:abstractNumId w:val="13"/>
  </w:num>
  <w:num w:numId="8">
    <w:abstractNumId w:val="26"/>
  </w:num>
  <w:num w:numId="9">
    <w:abstractNumId w:val="17"/>
  </w:num>
  <w:num w:numId="10">
    <w:abstractNumId w:val="15"/>
  </w:num>
  <w:num w:numId="11">
    <w:abstractNumId w:val="14"/>
  </w:num>
  <w:num w:numId="12">
    <w:abstractNumId w:val="21"/>
  </w:num>
  <w:num w:numId="13">
    <w:abstractNumId w:val="10"/>
  </w:num>
  <w:num w:numId="14">
    <w:abstractNumId w:val="9"/>
  </w:num>
  <w:num w:numId="15">
    <w:abstractNumId w:val="20"/>
  </w:num>
  <w:num w:numId="16">
    <w:abstractNumId w:val="24"/>
  </w:num>
  <w:num w:numId="17">
    <w:abstractNumId w:val="18"/>
  </w:num>
  <w:num w:numId="18">
    <w:abstractNumId w:val="11"/>
  </w:num>
  <w:num w:numId="19">
    <w:abstractNumId w:val="16"/>
  </w:num>
  <w:num w:numId="20">
    <w:abstractNumId w:val="8"/>
  </w:num>
  <w:num w:numId="21">
    <w:abstractNumId w:val="6"/>
  </w:num>
  <w:num w:numId="22">
    <w:abstractNumId w:val="5"/>
  </w:num>
  <w:num w:numId="23">
    <w:abstractNumId w:val="4"/>
  </w:num>
  <w:num w:numId="24">
    <w:abstractNumId w:val="3"/>
  </w:num>
  <w:num w:numId="25">
    <w:abstractNumId w:val="7"/>
  </w:num>
  <w:num w:numId="26">
    <w:abstractNumId w:val="2"/>
  </w:num>
  <w:num w:numId="27">
    <w:abstractNumId w:val="1"/>
  </w:num>
  <w:num w:numId="28">
    <w:abstractNumId w:val="0"/>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 j h">
    <w15:presenceInfo w15:providerId="None" w15:userId="d j 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1"/>
  <w:activeWritingStyle w:appName="MSWord" w:lang="en-US" w:vendorID="64" w:dllVersion="131078" w:nlCheck="1" w:checkStyle="1"/>
  <w:activeWritingStyle w:appName="MSWord" w:lang="en-ZA" w:vendorID="64" w:dllVersion="131078" w:nlCheck="1" w:checkStyle="1"/>
  <w:activeWritingStyle w:appName="MSWord" w:lang="fr-FR" w:vendorID="64" w:dllVersion="131078"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113"/>
  <w:drawingGridVerticalSpacing w:val="113"/>
  <w:displayHorizontalDrawingGridEvery w:val="2"/>
  <w:displayVerticalDrawingGridEvery w:val="2"/>
  <w:noPunctuationKerning/>
  <w:characterSpacingControl w:val="doNotCompress"/>
  <w:hdrShapeDefaults>
    <o:shapedefaults v:ext="edit" spidmax="2049" fillcolor="white">
      <v:fill color="white"/>
      <v:textbox inset="1mm,1mm,1mm,1mm"/>
      <o:colormru v:ext="edit" colors="#eaeaea,#ddd,silver,#b2b2b2,#c8c8c8,#ccecff,#ffc"/>
    </o:shapedefaults>
  </w:hdrShapeDefaults>
  <w:footnotePr>
    <w:numRestart w:val="eachPage"/>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Harvard&lt;/Style&gt;&lt;LeftDelim&gt;{&lt;/LeftDelim&gt;&lt;RightDelim&gt;}&lt;/RightDelim&gt;&lt;FontName&gt;Times New Roman&lt;/FontName&gt;&lt;FontSize&gt;12&lt;/FontSize&gt;&lt;ReflistTitle&gt;&lt;/ReflistTitle&gt;&lt;StartingRefnum&gt;1&lt;/StartingRefnum&gt;&lt;FirstLineIndent&gt;0&lt;/FirstLineIndent&gt;&lt;HangingIndent&gt;281&lt;/HangingIndent&gt;&lt;LineSpacing&gt;1&lt;/LineSpacing&gt;&lt;SpaceAfter&gt;0&lt;/SpaceAfter&gt;&lt;/ENLayout&gt;"/>
    <w:docVar w:name="EN.Libraries" w:val="&lt;ENLibraries&gt;&lt;Libraries&gt;&lt;item&gt;phd_bronne_02.enl&lt;/item&gt;&lt;/Libraries&gt;&lt;/ENLibraries&gt;"/>
  </w:docVars>
  <w:rsids>
    <w:rsidRoot w:val="00EE5200"/>
    <w:rsid w:val="00000501"/>
    <w:rsid w:val="00000515"/>
    <w:rsid w:val="000005B8"/>
    <w:rsid w:val="00000863"/>
    <w:rsid w:val="00001568"/>
    <w:rsid w:val="00001A49"/>
    <w:rsid w:val="00001C37"/>
    <w:rsid w:val="00001D2A"/>
    <w:rsid w:val="00001F06"/>
    <w:rsid w:val="00001F15"/>
    <w:rsid w:val="00002176"/>
    <w:rsid w:val="00002632"/>
    <w:rsid w:val="00002833"/>
    <w:rsid w:val="000030CA"/>
    <w:rsid w:val="0000325F"/>
    <w:rsid w:val="00003580"/>
    <w:rsid w:val="000036B5"/>
    <w:rsid w:val="000039DD"/>
    <w:rsid w:val="000039FE"/>
    <w:rsid w:val="00003C28"/>
    <w:rsid w:val="0000401B"/>
    <w:rsid w:val="00004333"/>
    <w:rsid w:val="00004573"/>
    <w:rsid w:val="00004D2A"/>
    <w:rsid w:val="0000519E"/>
    <w:rsid w:val="00005347"/>
    <w:rsid w:val="00006001"/>
    <w:rsid w:val="00006951"/>
    <w:rsid w:val="00006DDC"/>
    <w:rsid w:val="00007AFE"/>
    <w:rsid w:val="000101A7"/>
    <w:rsid w:val="00010E4C"/>
    <w:rsid w:val="00010E63"/>
    <w:rsid w:val="000117DF"/>
    <w:rsid w:val="00011F83"/>
    <w:rsid w:val="00012504"/>
    <w:rsid w:val="00012812"/>
    <w:rsid w:val="000128F4"/>
    <w:rsid w:val="00012A0F"/>
    <w:rsid w:val="0001393D"/>
    <w:rsid w:val="00013B8D"/>
    <w:rsid w:val="00013DCB"/>
    <w:rsid w:val="00013DCD"/>
    <w:rsid w:val="00013EF5"/>
    <w:rsid w:val="000140F0"/>
    <w:rsid w:val="00014333"/>
    <w:rsid w:val="00014336"/>
    <w:rsid w:val="00014D0E"/>
    <w:rsid w:val="000152A9"/>
    <w:rsid w:val="000166BB"/>
    <w:rsid w:val="000167FA"/>
    <w:rsid w:val="00016FE7"/>
    <w:rsid w:val="0001785D"/>
    <w:rsid w:val="000178DC"/>
    <w:rsid w:val="000200BE"/>
    <w:rsid w:val="00020EA2"/>
    <w:rsid w:val="000212F6"/>
    <w:rsid w:val="00021648"/>
    <w:rsid w:val="00021813"/>
    <w:rsid w:val="00021E8A"/>
    <w:rsid w:val="000221B4"/>
    <w:rsid w:val="0002393B"/>
    <w:rsid w:val="00023D1D"/>
    <w:rsid w:val="000241A7"/>
    <w:rsid w:val="000245AD"/>
    <w:rsid w:val="0002586B"/>
    <w:rsid w:val="00025C25"/>
    <w:rsid w:val="000264EC"/>
    <w:rsid w:val="0002687B"/>
    <w:rsid w:val="00026E89"/>
    <w:rsid w:val="00026F83"/>
    <w:rsid w:val="0002737C"/>
    <w:rsid w:val="000275B4"/>
    <w:rsid w:val="000277CE"/>
    <w:rsid w:val="00030902"/>
    <w:rsid w:val="00030F1C"/>
    <w:rsid w:val="000319B1"/>
    <w:rsid w:val="0003216E"/>
    <w:rsid w:val="00032203"/>
    <w:rsid w:val="000323F5"/>
    <w:rsid w:val="0003291E"/>
    <w:rsid w:val="0003291F"/>
    <w:rsid w:val="000329C5"/>
    <w:rsid w:val="000333FA"/>
    <w:rsid w:val="000335CF"/>
    <w:rsid w:val="00033DE2"/>
    <w:rsid w:val="00033FA9"/>
    <w:rsid w:val="00034018"/>
    <w:rsid w:val="00034629"/>
    <w:rsid w:val="00034966"/>
    <w:rsid w:val="00034BEA"/>
    <w:rsid w:val="0003575B"/>
    <w:rsid w:val="000374FD"/>
    <w:rsid w:val="000375B8"/>
    <w:rsid w:val="00040411"/>
    <w:rsid w:val="0004072B"/>
    <w:rsid w:val="000409D4"/>
    <w:rsid w:val="000414DF"/>
    <w:rsid w:val="000419BA"/>
    <w:rsid w:val="00041A04"/>
    <w:rsid w:val="000424FA"/>
    <w:rsid w:val="000432B7"/>
    <w:rsid w:val="00043633"/>
    <w:rsid w:val="0004373F"/>
    <w:rsid w:val="00043827"/>
    <w:rsid w:val="00043906"/>
    <w:rsid w:val="0004398E"/>
    <w:rsid w:val="00043A04"/>
    <w:rsid w:val="00043A08"/>
    <w:rsid w:val="00043FE7"/>
    <w:rsid w:val="0004438E"/>
    <w:rsid w:val="0004458C"/>
    <w:rsid w:val="00044592"/>
    <w:rsid w:val="00045340"/>
    <w:rsid w:val="00045A82"/>
    <w:rsid w:val="00045B4C"/>
    <w:rsid w:val="00045E45"/>
    <w:rsid w:val="00045FD7"/>
    <w:rsid w:val="000461E9"/>
    <w:rsid w:val="00046423"/>
    <w:rsid w:val="000469A5"/>
    <w:rsid w:val="00046A13"/>
    <w:rsid w:val="00046DC6"/>
    <w:rsid w:val="00046EA3"/>
    <w:rsid w:val="0004706F"/>
    <w:rsid w:val="0004747E"/>
    <w:rsid w:val="000477FC"/>
    <w:rsid w:val="000478A5"/>
    <w:rsid w:val="00047967"/>
    <w:rsid w:val="00047A82"/>
    <w:rsid w:val="000505B1"/>
    <w:rsid w:val="000508FD"/>
    <w:rsid w:val="00050A35"/>
    <w:rsid w:val="000510EF"/>
    <w:rsid w:val="00051182"/>
    <w:rsid w:val="0005118B"/>
    <w:rsid w:val="0005244D"/>
    <w:rsid w:val="00052809"/>
    <w:rsid w:val="00052A32"/>
    <w:rsid w:val="00052BC5"/>
    <w:rsid w:val="00052BCA"/>
    <w:rsid w:val="00052F31"/>
    <w:rsid w:val="0005348A"/>
    <w:rsid w:val="00053A2E"/>
    <w:rsid w:val="0005401A"/>
    <w:rsid w:val="00054345"/>
    <w:rsid w:val="00054FDF"/>
    <w:rsid w:val="00055511"/>
    <w:rsid w:val="00055C27"/>
    <w:rsid w:val="00055D86"/>
    <w:rsid w:val="00055EDB"/>
    <w:rsid w:val="00056D5A"/>
    <w:rsid w:val="00056D69"/>
    <w:rsid w:val="00056F31"/>
    <w:rsid w:val="000578F9"/>
    <w:rsid w:val="00057BD9"/>
    <w:rsid w:val="0006020C"/>
    <w:rsid w:val="000604A2"/>
    <w:rsid w:val="00060964"/>
    <w:rsid w:val="00061416"/>
    <w:rsid w:val="0006159A"/>
    <w:rsid w:val="00062685"/>
    <w:rsid w:val="000637C8"/>
    <w:rsid w:val="000641D8"/>
    <w:rsid w:val="000647EA"/>
    <w:rsid w:val="00064939"/>
    <w:rsid w:val="00064AC8"/>
    <w:rsid w:val="00064B55"/>
    <w:rsid w:val="00064FC1"/>
    <w:rsid w:val="000650C0"/>
    <w:rsid w:val="00065848"/>
    <w:rsid w:val="00065C46"/>
    <w:rsid w:val="000665D5"/>
    <w:rsid w:val="000669AA"/>
    <w:rsid w:val="00066D39"/>
    <w:rsid w:val="000674E1"/>
    <w:rsid w:val="00067BF6"/>
    <w:rsid w:val="00070479"/>
    <w:rsid w:val="0007065A"/>
    <w:rsid w:val="00071083"/>
    <w:rsid w:val="00071C64"/>
    <w:rsid w:val="00071D61"/>
    <w:rsid w:val="00071FD0"/>
    <w:rsid w:val="000725C8"/>
    <w:rsid w:val="00072B8C"/>
    <w:rsid w:val="0007315D"/>
    <w:rsid w:val="00073171"/>
    <w:rsid w:val="00073221"/>
    <w:rsid w:val="000738A5"/>
    <w:rsid w:val="000739EF"/>
    <w:rsid w:val="000740D9"/>
    <w:rsid w:val="000743D6"/>
    <w:rsid w:val="00074621"/>
    <w:rsid w:val="000754E2"/>
    <w:rsid w:val="000758C2"/>
    <w:rsid w:val="00076048"/>
    <w:rsid w:val="00076415"/>
    <w:rsid w:val="000766E0"/>
    <w:rsid w:val="00076793"/>
    <w:rsid w:val="0007682E"/>
    <w:rsid w:val="00076842"/>
    <w:rsid w:val="00076F6A"/>
    <w:rsid w:val="00077215"/>
    <w:rsid w:val="0007734D"/>
    <w:rsid w:val="00077A42"/>
    <w:rsid w:val="00077B1A"/>
    <w:rsid w:val="00077BF4"/>
    <w:rsid w:val="00080A12"/>
    <w:rsid w:val="00080C8F"/>
    <w:rsid w:val="00080D09"/>
    <w:rsid w:val="0008114B"/>
    <w:rsid w:val="000816BD"/>
    <w:rsid w:val="000817B4"/>
    <w:rsid w:val="000817DB"/>
    <w:rsid w:val="00082179"/>
    <w:rsid w:val="00082197"/>
    <w:rsid w:val="000823E8"/>
    <w:rsid w:val="000824A9"/>
    <w:rsid w:val="00082743"/>
    <w:rsid w:val="00082D0D"/>
    <w:rsid w:val="00082F86"/>
    <w:rsid w:val="00083980"/>
    <w:rsid w:val="00083CE0"/>
    <w:rsid w:val="00083E2E"/>
    <w:rsid w:val="00084155"/>
    <w:rsid w:val="0008444A"/>
    <w:rsid w:val="000846A9"/>
    <w:rsid w:val="000852B4"/>
    <w:rsid w:val="0008550E"/>
    <w:rsid w:val="00085784"/>
    <w:rsid w:val="000857E7"/>
    <w:rsid w:val="000864D5"/>
    <w:rsid w:val="000869EE"/>
    <w:rsid w:val="000872A6"/>
    <w:rsid w:val="0008773F"/>
    <w:rsid w:val="00087B0A"/>
    <w:rsid w:val="00087B24"/>
    <w:rsid w:val="00087C98"/>
    <w:rsid w:val="00087F0A"/>
    <w:rsid w:val="000903DD"/>
    <w:rsid w:val="00090988"/>
    <w:rsid w:val="00090FF5"/>
    <w:rsid w:val="0009153C"/>
    <w:rsid w:val="00091BC2"/>
    <w:rsid w:val="00091BF3"/>
    <w:rsid w:val="00091E3E"/>
    <w:rsid w:val="00092C6F"/>
    <w:rsid w:val="00093B0B"/>
    <w:rsid w:val="00093D5E"/>
    <w:rsid w:val="00093EA5"/>
    <w:rsid w:val="0009419A"/>
    <w:rsid w:val="0009444F"/>
    <w:rsid w:val="0009458C"/>
    <w:rsid w:val="0009568F"/>
    <w:rsid w:val="00095812"/>
    <w:rsid w:val="0009591C"/>
    <w:rsid w:val="00095C17"/>
    <w:rsid w:val="00095EFC"/>
    <w:rsid w:val="00096148"/>
    <w:rsid w:val="00096500"/>
    <w:rsid w:val="00096A99"/>
    <w:rsid w:val="00097436"/>
    <w:rsid w:val="00097E3F"/>
    <w:rsid w:val="000A14D6"/>
    <w:rsid w:val="000A1C20"/>
    <w:rsid w:val="000A216C"/>
    <w:rsid w:val="000A2F7C"/>
    <w:rsid w:val="000A3211"/>
    <w:rsid w:val="000A3921"/>
    <w:rsid w:val="000A3C56"/>
    <w:rsid w:val="000A4118"/>
    <w:rsid w:val="000A4879"/>
    <w:rsid w:val="000A584A"/>
    <w:rsid w:val="000A6D47"/>
    <w:rsid w:val="000A6EEA"/>
    <w:rsid w:val="000A74D0"/>
    <w:rsid w:val="000A78BB"/>
    <w:rsid w:val="000A7D84"/>
    <w:rsid w:val="000A7E1B"/>
    <w:rsid w:val="000B04AE"/>
    <w:rsid w:val="000B0544"/>
    <w:rsid w:val="000B0F6C"/>
    <w:rsid w:val="000B1C6A"/>
    <w:rsid w:val="000B1CAB"/>
    <w:rsid w:val="000B30D2"/>
    <w:rsid w:val="000B357F"/>
    <w:rsid w:val="000B4171"/>
    <w:rsid w:val="000B4E5B"/>
    <w:rsid w:val="000B54BA"/>
    <w:rsid w:val="000B67D9"/>
    <w:rsid w:val="000C000D"/>
    <w:rsid w:val="000C01CA"/>
    <w:rsid w:val="000C061B"/>
    <w:rsid w:val="000C0A65"/>
    <w:rsid w:val="000C131F"/>
    <w:rsid w:val="000C1436"/>
    <w:rsid w:val="000C1773"/>
    <w:rsid w:val="000C1D6D"/>
    <w:rsid w:val="000C1F2E"/>
    <w:rsid w:val="000C2CF6"/>
    <w:rsid w:val="000C30A3"/>
    <w:rsid w:val="000C3301"/>
    <w:rsid w:val="000C335A"/>
    <w:rsid w:val="000C382A"/>
    <w:rsid w:val="000C4296"/>
    <w:rsid w:val="000C46AE"/>
    <w:rsid w:val="000C4BE2"/>
    <w:rsid w:val="000C4CB7"/>
    <w:rsid w:val="000C572B"/>
    <w:rsid w:val="000C58B0"/>
    <w:rsid w:val="000C5D73"/>
    <w:rsid w:val="000C60E0"/>
    <w:rsid w:val="000C6EB8"/>
    <w:rsid w:val="000C714D"/>
    <w:rsid w:val="000C7B32"/>
    <w:rsid w:val="000D069B"/>
    <w:rsid w:val="000D2349"/>
    <w:rsid w:val="000D3166"/>
    <w:rsid w:val="000D38D6"/>
    <w:rsid w:val="000D4502"/>
    <w:rsid w:val="000D4CD7"/>
    <w:rsid w:val="000D4D32"/>
    <w:rsid w:val="000D4E6D"/>
    <w:rsid w:val="000D56F4"/>
    <w:rsid w:val="000D64BF"/>
    <w:rsid w:val="000D74AF"/>
    <w:rsid w:val="000D752C"/>
    <w:rsid w:val="000D78F6"/>
    <w:rsid w:val="000D7926"/>
    <w:rsid w:val="000D7A17"/>
    <w:rsid w:val="000E014D"/>
    <w:rsid w:val="000E02D5"/>
    <w:rsid w:val="000E068A"/>
    <w:rsid w:val="000E0A81"/>
    <w:rsid w:val="000E0C09"/>
    <w:rsid w:val="000E0DDA"/>
    <w:rsid w:val="000E10EB"/>
    <w:rsid w:val="000E1592"/>
    <w:rsid w:val="000E16BF"/>
    <w:rsid w:val="000E1E2B"/>
    <w:rsid w:val="000E2136"/>
    <w:rsid w:val="000E23A1"/>
    <w:rsid w:val="000E2506"/>
    <w:rsid w:val="000E2ACB"/>
    <w:rsid w:val="000E2CA0"/>
    <w:rsid w:val="000E3B88"/>
    <w:rsid w:val="000E3BF4"/>
    <w:rsid w:val="000E3D04"/>
    <w:rsid w:val="000E3EA6"/>
    <w:rsid w:val="000E44DC"/>
    <w:rsid w:val="000E4A4A"/>
    <w:rsid w:val="000E4C1F"/>
    <w:rsid w:val="000E4D55"/>
    <w:rsid w:val="000E52EB"/>
    <w:rsid w:val="000E65B2"/>
    <w:rsid w:val="000E6870"/>
    <w:rsid w:val="000E6F94"/>
    <w:rsid w:val="000E72FC"/>
    <w:rsid w:val="000E7424"/>
    <w:rsid w:val="000E74E4"/>
    <w:rsid w:val="000E77BF"/>
    <w:rsid w:val="000E7B64"/>
    <w:rsid w:val="000E7D3B"/>
    <w:rsid w:val="000F0BAC"/>
    <w:rsid w:val="000F1967"/>
    <w:rsid w:val="000F1ABE"/>
    <w:rsid w:val="000F1D8B"/>
    <w:rsid w:val="000F2F87"/>
    <w:rsid w:val="000F39B0"/>
    <w:rsid w:val="000F49B3"/>
    <w:rsid w:val="000F4F91"/>
    <w:rsid w:val="000F5194"/>
    <w:rsid w:val="000F5208"/>
    <w:rsid w:val="000F52EB"/>
    <w:rsid w:val="000F57DB"/>
    <w:rsid w:val="000F5A92"/>
    <w:rsid w:val="000F5C4B"/>
    <w:rsid w:val="000F6241"/>
    <w:rsid w:val="000F780A"/>
    <w:rsid w:val="000F782E"/>
    <w:rsid w:val="0010017D"/>
    <w:rsid w:val="001004C3"/>
    <w:rsid w:val="001005ED"/>
    <w:rsid w:val="00100800"/>
    <w:rsid w:val="00101917"/>
    <w:rsid w:val="00102450"/>
    <w:rsid w:val="00102A07"/>
    <w:rsid w:val="00102B7B"/>
    <w:rsid w:val="001030EF"/>
    <w:rsid w:val="0010368E"/>
    <w:rsid w:val="00103CE3"/>
    <w:rsid w:val="00104625"/>
    <w:rsid w:val="00104930"/>
    <w:rsid w:val="00104DE1"/>
    <w:rsid w:val="00105496"/>
    <w:rsid w:val="00105CA0"/>
    <w:rsid w:val="00105D7C"/>
    <w:rsid w:val="00106651"/>
    <w:rsid w:val="001066EA"/>
    <w:rsid w:val="00106BED"/>
    <w:rsid w:val="00107025"/>
    <w:rsid w:val="00107176"/>
    <w:rsid w:val="00107AEF"/>
    <w:rsid w:val="00107B3B"/>
    <w:rsid w:val="00110124"/>
    <w:rsid w:val="001106E5"/>
    <w:rsid w:val="001107EB"/>
    <w:rsid w:val="00110C23"/>
    <w:rsid w:val="001111EA"/>
    <w:rsid w:val="00111A21"/>
    <w:rsid w:val="00111A3B"/>
    <w:rsid w:val="00111DE6"/>
    <w:rsid w:val="00111ECE"/>
    <w:rsid w:val="00111F32"/>
    <w:rsid w:val="0011273A"/>
    <w:rsid w:val="001127BB"/>
    <w:rsid w:val="001130B3"/>
    <w:rsid w:val="0011367C"/>
    <w:rsid w:val="0011383B"/>
    <w:rsid w:val="00113B1C"/>
    <w:rsid w:val="00113CAA"/>
    <w:rsid w:val="001149FD"/>
    <w:rsid w:val="00115A89"/>
    <w:rsid w:val="00115CB0"/>
    <w:rsid w:val="00116152"/>
    <w:rsid w:val="001162AE"/>
    <w:rsid w:val="001168E0"/>
    <w:rsid w:val="00116CB0"/>
    <w:rsid w:val="00117234"/>
    <w:rsid w:val="00117369"/>
    <w:rsid w:val="00120723"/>
    <w:rsid w:val="00120749"/>
    <w:rsid w:val="00120B8A"/>
    <w:rsid w:val="00121044"/>
    <w:rsid w:val="00121B05"/>
    <w:rsid w:val="00121C4A"/>
    <w:rsid w:val="001220F9"/>
    <w:rsid w:val="00122308"/>
    <w:rsid w:val="00122418"/>
    <w:rsid w:val="0012256D"/>
    <w:rsid w:val="00122B2E"/>
    <w:rsid w:val="00122DC2"/>
    <w:rsid w:val="00123CB0"/>
    <w:rsid w:val="00123EA9"/>
    <w:rsid w:val="0012525B"/>
    <w:rsid w:val="00125331"/>
    <w:rsid w:val="001256A0"/>
    <w:rsid w:val="00125C91"/>
    <w:rsid w:val="001264F2"/>
    <w:rsid w:val="0012698D"/>
    <w:rsid w:val="00126ACA"/>
    <w:rsid w:val="00126ACD"/>
    <w:rsid w:val="00126B00"/>
    <w:rsid w:val="00126BF0"/>
    <w:rsid w:val="0012703C"/>
    <w:rsid w:val="00127091"/>
    <w:rsid w:val="0012780A"/>
    <w:rsid w:val="001278A2"/>
    <w:rsid w:val="00127ECB"/>
    <w:rsid w:val="00127FD9"/>
    <w:rsid w:val="001300B9"/>
    <w:rsid w:val="00130557"/>
    <w:rsid w:val="001305DC"/>
    <w:rsid w:val="001307E6"/>
    <w:rsid w:val="00130834"/>
    <w:rsid w:val="00130AA2"/>
    <w:rsid w:val="00130B15"/>
    <w:rsid w:val="00131811"/>
    <w:rsid w:val="00131E27"/>
    <w:rsid w:val="00131EB2"/>
    <w:rsid w:val="001321EF"/>
    <w:rsid w:val="0013254A"/>
    <w:rsid w:val="0013298B"/>
    <w:rsid w:val="00132C2C"/>
    <w:rsid w:val="00132CBB"/>
    <w:rsid w:val="00132F93"/>
    <w:rsid w:val="00133AB2"/>
    <w:rsid w:val="00134236"/>
    <w:rsid w:val="001344B9"/>
    <w:rsid w:val="001345C6"/>
    <w:rsid w:val="00134CC8"/>
    <w:rsid w:val="00134F09"/>
    <w:rsid w:val="001353AD"/>
    <w:rsid w:val="001354F8"/>
    <w:rsid w:val="00135519"/>
    <w:rsid w:val="00135DDB"/>
    <w:rsid w:val="00135E07"/>
    <w:rsid w:val="00136003"/>
    <w:rsid w:val="001360D9"/>
    <w:rsid w:val="00136C81"/>
    <w:rsid w:val="00137423"/>
    <w:rsid w:val="00137575"/>
    <w:rsid w:val="0014009D"/>
    <w:rsid w:val="001404F8"/>
    <w:rsid w:val="00140550"/>
    <w:rsid w:val="00140D03"/>
    <w:rsid w:val="00141173"/>
    <w:rsid w:val="00141F56"/>
    <w:rsid w:val="00142448"/>
    <w:rsid w:val="00142507"/>
    <w:rsid w:val="00142802"/>
    <w:rsid w:val="00142C35"/>
    <w:rsid w:val="0014332D"/>
    <w:rsid w:val="001433BF"/>
    <w:rsid w:val="001433FB"/>
    <w:rsid w:val="00143A05"/>
    <w:rsid w:val="00143B7C"/>
    <w:rsid w:val="0014423E"/>
    <w:rsid w:val="0014445F"/>
    <w:rsid w:val="001444FA"/>
    <w:rsid w:val="001452FF"/>
    <w:rsid w:val="001454A8"/>
    <w:rsid w:val="0014567F"/>
    <w:rsid w:val="001456D6"/>
    <w:rsid w:val="00145E3D"/>
    <w:rsid w:val="00145E53"/>
    <w:rsid w:val="00145ED9"/>
    <w:rsid w:val="00146542"/>
    <w:rsid w:val="001467B9"/>
    <w:rsid w:val="001467CB"/>
    <w:rsid w:val="0014695B"/>
    <w:rsid w:val="0014714F"/>
    <w:rsid w:val="001471BF"/>
    <w:rsid w:val="001471C0"/>
    <w:rsid w:val="00147A17"/>
    <w:rsid w:val="00147D3D"/>
    <w:rsid w:val="00147FEF"/>
    <w:rsid w:val="00150826"/>
    <w:rsid w:val="0015091F"/>
    <w:rsid w:val="00150A51"/>
    <w:rsid w:val="00150AD3"/>
    <w:rsid w:val="001511F3"/>
    <w:rsid w:val="00152274"/>
    <w:rsid w:val="00152401"/>
    <w:rsid w:val="001526C6"/>
    <w:rsid w:val="00152881"/>
    <w:rsid w:val="0015300C"/>
    <w:rsid w:val="00153337"/>
    <w:rsid w:val="001535B7"/>
    <w:rsid w:val="0015437D"/>
    <w:rsid w:val="00154525"/>
    <w:rsid w:val="00154538"/>
    <w:rsid w:val="00154A3B"/>
    <w:rsid w:val="00154FAA"/>
    <w:rsid w:val="00155190"/>
    <w:rsid w:val="00155727"/>
    <w:rsid w:val="00155955"/>
    <w:rsid w:val="00155F2F"/>
    <w:rsid w:val="00156062"/>
    <w:rsid w:val="00156159"/>
    <w:rsid w:val="00156A3A"/>
    <w:rsid w:val="001577F7"/>
    <w:rsid w:val="00157EFE"/>
    <w:rsid w:val="001602B1"/>
    <w:rsid w:val="001603B8"/>
    <w:rsid w:val="00160541"/>
    <w:rsid w:val="00160921"/>
    <w:rsid w:val="00160B1F"/>
    <w:rsid w:val="00160DB8"/>
    <w:rsid w:val="00160DCA"/>
    <w:rsid w:val="00160ECA"/>
    <w:rsid w:val="00161D78"/>
    <w:rsid w:val="00162032"/>
    <w:rsid w:val="00162796"/>
    <w:rsid w:val="00162803"/>
    <w:rsid w:val="00162871"/>
    <w:rsid w:val="00162FBB"/>
    <w:rsid w:val="00163057"/>
    <w:rsid w:val="0016312B"/>
    <w:rsid w:val="0016321A"/>
    <w:rsid w:val="001633BA"/>
    <w:rsid w:val="00163B9A"/>
    <w:rsid w:val="00163EEA"/>
    <w:rsid w:val="00163F0B"/>
    <w:rsid w:val="00163FE9"/>
    <w:rsid w:val="0016411D"/>
    <w:rsid w:val="00164859"/>
    <w:rsid w:val="00164D7D"/>
    <w:rsid w:val="00165308"/>
    <w:rsid w:val="00165366"/>
    <w:rsid w:val="00165785"/>
    <w:rsid w:val="001657F1"/>
    <w:rsid w:val="0016675B"/>
    <w:rsid w:val="00167217"/>
    <w:rsid w:val="001672E2"/>
    <w:rsid w:val="001674CA"/>
    <w:rsid w:val="00167BFF"/>
    <w:rsid w:val="00170772"/>
    <w:rsid w:val="00171545"/>
    <w:rsid w:val="00171B27"/>
    <w:rsid w:val="00171B93"/>
    <w:rsid w:val="001720C7"/>
    <w:rsid w:val="00172C58"/>
    <w:rsid w:val="00173347"/>
    <w:rsid w:val="00173FBB"/>
    <w:rsid w:val="00174760"/>
    <w:rsid w:val="00174D34"/>
    <w:rsid w:val="00174E57"/>
    <w:rsid w:val="00174EF6"/>
    <w:rsid w:val="0017574C"/>
    <w:rsid w:val="001763E1"/>
    <w:rsid w:val="00176D33"/>
    <w:rsid w:val="00176EBE"/>
    <w:rsid w:val="0017722A"/>
    <w:rsid w:val="00177B01"/>
    <w:rsid w:val="00177E67"/>
    <w:rsid w:val="00180520"/>
    <w:rsid w:val="00180876"/>
    <w:rsid w:val="00180F8A"/>
    <w:rsid w:val="00181223"/>
    <w:rsid w:val="00181A55"/>
    <w:rsid w:val="00181C5F"/>
    <w:rsid w:val="001822BC"/>
    <w:rsid w:val="00183475"/>
    <w:rsid w:val="00183BD2"/>
    <w:rsid w:val="00183C9F"/>
    <w:rsid w:val="00184405"/>
    <w:rsid w:val="0018486C"/>
    <w:rsid w:val="0018487F"/>
    <w:rsid w:val="00184C4B"/>
    <w:rsid w:val="00185371"/>
    <w:rsid w:val="00187284"/>
    <w:rsid w:val="0018772B"/>
    <w:rsid w:val="00190DA7"/>
    <w:rsid w:val="001914B1"/>
    <w:rsid w:val="0019173F"/>
    <w:rsid w:val="00191839"/>
    <w:rsid w:val="0019184D"/>
    <w:rsid w:val="00191B38"/>
    <w:rsid w:val="00191F11"/>
    <w:rsid w:val="00191F12"/>
    <w:rsid w:val="00192D69"/>
    <w:rsid w:val="0019321C"/>
    <w:rsid w:val="0019363C"/>
    <w:rsid w:val="001939CB"/>
    <w:rsid w:val="00193B06"/>
    <w:rsid w:val="00193D1A"/>
    <w:rsid w:val="00194A28"/>
    <w:rsid w:val="00194B00"/>
    <w:rsid w:val="001955A9"/>
    <w:rsid w:val="00195970"/>
    <w:rsid w:val="00195A01"/>
    <w:rsid w:val="001966C9"/>
    <w:rsid w:val="001970D8"/>
    <w:rsid w:val="00197BA6"/>
    <w:rsid w:val="001A081A"/>
    <w:rsid w:val="001A0890"/>
    <w:rsid w:val="001A1067"/>
    <w:rsid w:val="001A11A9"/>
    <w:rsid w:val="001A226A"/>
    <w:rsid w:val="001A22D6"/>
    <w:rsid w:val="001A22D7"/>
    <w:rsid w:val="001A311E"/>
    <w:rsid w:val="001A33D0"/>
    <w:rsid w:val="001A3A46"/>
    <w:rsid w:val="001A3CD8"/>
    <w:rsid w:val="001A5159"/>
    <w:rsid w:val="001A58EA"/>
    <w:rsid w:val="001A64AD"/>
    <w:rsid w:val="001A6597"/>
    <w:rsid w:val="001A671B"/>
    <w:rsid w:val="001A6893"/>
    <w:rsid w:val="001A6A81"/>
    <w:rsid w:val="001A72A6"/>
    <w:rsid w:val="001A7711"/>
    <w:rsid w:val="001A7FE4"/>
    <w:rsid w:val="001B0BB1"/>
    <w:rsid w:val="001B0C4E"/>
    <w:rsid w:val="001B1523"/>
    <w:rsid w:val="001B1655"/>
    <w:rsid w:val="001B1A61"/>
    <w:rsid w:val="001B2580"/>
    <w:rsid w:val="001B2A9A"/>
    <w:rsid w:val="001B3241"/>
    <w:rsid w:val="001B344A"/>
    <w:rsid w:val="001B375E"/>
    <w:rsid w:val="001B3BD8"/>
    <w:rsid w:val="001B3BFC"/>
    <w:rsid w:val="001B420F"/>
    <w:rsid w:val="001B479F"/>
    <w:rsid w:val="001B489D"/>
    <w:rsid w:val="001B4FC7"/>
    <w:rsid w:val="001B51C8"/>
    <w:rsid w:val="001B5203"/>
    <w:rsid w:val="001B5448"/>
    <w:rsid w:val="001B54D9"/>
    <w:rsid w:val="001B5780"/>
    <w:rsid w:val="001B5DAE"/>
    <w:rsid w:val="001B5E5E"/>
    <w:rsid w:val="001B6888"/>
    <w:rsid w:val="001B7A7F"/>
    <w:rsid w:val="001B7E66"/>
    <w:rsid w:val="001C0DDA"/>
    <w:rsid w:val="001C0F39"/>
    <w:rsid w:val="001C12F1"/>
    <w:rsid w:val="001C1550"/>
    <w:rsid w:val="001C177C"/>
    <w:rsid w:val="001C1C07"/>
    <w:rsid w:val="001C2970"/>
    <w:rsid w:val="001C2D57"/>
    <w:rsid w:val="001C2F31"/>
    <w:rsid w:val="001C33CB"/>
    <w:rsid w:val="001C36B6"/>
    <w:rsid w:val="001C3951"/>
    <w:rsid w:val="001C3C3C"/>
    <w:rsid w:val="001C3EA7"/>
    <w:rsid w:val="001C3F6C"/>
    <w:rsid w:val="001C4824"/>
    <w:rsid w:val="001C483F"/>
    <w:rsid w:val="001C4FEE"/>
    <w:rsid w:val="001C515A"/>
    <w:rsid w:val="001C5594"/>
    <w:rsid w:val="001C56D8"/>
    <w:rsid w:val="001C5C30"/>
    <w:rsid w:val="001C66AB"/>
    <w:rsid w:val="001C67F0"/>
    <w:rsid w:val="001C7254"/>
    <w:rsid w:val="001C7346"/>
    <w:rsid w:val="001D05DD"/>
    <w:rsid w:val="001D0977"/>
    <w:rsid w:val="001D0BBD"/>
    <w:rsid w:val="001D0CA8"/>
    <w:rsid w:val="001D11E0"/>
    <w:rsid w:val="001D13A0"/>
    <w:rsid w:val="001D16F8"/>
    <w:rsid w:val="001D1A61"/>
    <w:rsid w:val="001D210E"/>
    <w:rsid w:val="001D250F"/>
    <w:rsid w:val="001D2FF4"/>
    <w:rsid w:val="001D3160"/>
    <w:rsid w:val="001D32F7"/>
    <w:rsid w:val="001D3638"/>
    <w:rsid w:val="001D3F3B"/>
    <w:rsid w:val="001D474E"/>
    <w:rsid w:val="001D4D43"/>
    <w:rsid w:val="001D4E76"/>
    <w:rsid w:val="001D4F4B"/>
    <w:rsid w:val="001D4FEF"/>
    <w:rsid w:val="001D5867"/>
    <w:rsid w:val="001D5A4F"/>
    <w:rsid w:val="001D5CCD"/>
    <w:rsid w:val="001D5E9F"/>
    <w:rsid w:val="001D5F23"/>
    <w:rsid w:val="001D62D1"/>
    <w:rsid w:val="001D68BC"/>
    <w:rsid w:val="001D6CB1"/>
    <w:rsid w:val="001D72AD"/>
    <w:rsid w:val="001D76B7"/>
    <w:rsid w:val="001D7D8C"/>
    <w:rsid w:val="001E0155"/>
    <w:rsid w:val="001E0521"/>
    <w:rsid w:val="001E07C7"/>
    <w:rsid w:val="001E0B7C"/>
    <w:rsid w:val="001E0BBE"/>
    <w:rsid w:val="001E13CE"/>
    <w:rsid w:val="001E17DC"/>
    <w:rsid w:val="001E1D73"/>
    <w:rsid w:val="001E20A5"/>
    <w:rsid w:val="001E2527"/>
    <w:rsid w:val="001E2804"/>
    <w:rsid w:val="001E29A8"/>
    <w:rsid w:val="001E2C77"/>
    <w:rsid w:val="001E2E42"/>
    <w:rsid w:val="001E2F63"/>
    <w:rsid w:val="001E3015"/>
    <w:rsid w:val="001E3588"/>
    <w:rsid w:val="001E3C9C"/>
    <w:rsid w:val="001E3F1F"/>
    <w:rsid w:val="001E4242"/>
    <w:rsid w:val="001E457F"/>
    <w:rsid w:val="001E4999"/>
    <w:rsid w:val="001E4C27"/>
    <w:rsid w:val="001E55D5"/>
    <w:rsid w:val="001E5EB2"/>
    <w:rsid w:val="001E6409"/>
    <w:rsid w:val="001E6B9D"/>
    <w:rsid w:val="001E6FA0"/>
    <w:rsid w:val="001E702F"/>
    <w:rsid w:val="001E722E"/>
    <w:rsid w:val="001E76BE"/>
    <w:rsid w:val="001E7738"/>
    <w:rsid w:val="001E7812"/>
    <w:rsid w:val="001E7994"/>
    <w:rsid w:val="001F034D"/>
    <w:rsid w:val="001F0533"/>
    <w:rsid w:val="001F0D25"/>
    <w:rsid w:val="001F0D51"/>
    <w:rsid w:val="001F0EAA"/>
    <w:rsid w:val="001F18EC"/>
    <w:rsid w:val="001F1BC9"/>
    <w:rsid w:val="001F1DC0"/>
    <w:rsid w:val="001F1FB0"/>
    <w:rsid w:val="001F29A8"/>
    <w:rsid w:val="001F365B"/>
    <w:rsid w:val="001F3D30"/>
    <w:rsid w:val="001F4B5F"/>
    <w:rsid w:val="001F4B6C"/>
    <w:rsid w:val="001F4F42"/>
    <w:rsid w:val="001F4F5C"/>
    <w:rsid w:val="001F536F"/>
    <w:rsid w:val="001F56A6"/>
    <w:rsid w:val="001F56CD"/>
    <w:rsid w:val="001F5E1E"/>
    <w:rsid w:val="001F617E"/>
    <w:rsid w:val="001F65E4"/>
    <w:rsid w:val="001F6D4F"/>
    <w:rsid w:val="001F7F0C"/>
    <w:rsid w:val="002002A5"/>
    <w:rsid w:val="00200519"/>
    <w:rsid w:val="00200D3F"/>
    <w:rsid w:val="00201440"/>
    <w:rsid w:val="002019F9"/>
    <w:rsid w:val="00201DE5"/>
    <w:rsid w:val="002021A4"/>
    <w:rsid w:val="0020222E"/>
    <w:rsid w:val="00202256"/>
    <w:rsid w:val="00202265"/>
    <w:rsid w:val="0020247B"/>
    <w:rsid w:val="00202D81"/>
    <w:rsid w:val="00202F7F"/>
    <w:rsid w:val="00203650"/>
    <w:rsid w:val="00203DC8"/>
    <w:rsid w:val="00204254"/>
    <w:rsid w:val="00204655"/>
    <w:rsid w:val="002047A5"/>
    <w:rsid w:val="00204C1B"/>
    <w:rsid w:val="00204EE9"/>
    <w:rsid w:val="00204FA1"/>
    <w:rsid w:val="0020560E"/>
    <w:rsid w:val="00205822"/>
    <w:rsid w:val="00205898"/>
    <w:rsid w:val="00205B9E"/>
    <w:rsid w:val="00205F71"/>
    <w:rsid w:val="0020626D"/>
    <w:rsid w:val="00206640"/>
    <w:rsid w:val="00207040"/>
    <w:rsid w:val="00207106"/>
    <w:rsid w:val="0020777E"/>
    <w:rsid w:val="00210013"/>
    <w:rsid w:val="00210A6C"/>
    <w:rsid w:val="00210D52"/>
    <w:rsid w:val="00210E98"/>
    <w:rsid w:val="002112A6"/>
    <w:rsid w:val="00211CCC"/>
    <w:rsid w:val="00212204"/>
    <w:rsid w:val="002122A7"/>
    <w:rsid w:val="00212464"/>
    <w:rsid w:val="002127AC"/>
    <w:rsid w:val="00212E2D"/>
    <w:rsid w:val="00212F4C"/>
    <w:rsid w:val="00213103"/>
    <w:rsid w:val="00213177"/>
    <w:rsid w:val="002135DA"/>
    <w:rsid w:val="00213C78"/>
    <w:rsid w:val="00213D58"/>
    <w:rsid w:val="002140CC"/>
    <w:rsid w:val="0021478F"/>
    <w:rsid w:val="00215300"/>
    <w:rsid w:val="002156D3"/>
    <w:rsid w:val="0021573F"/>
    <w:rsid w:val="00215800"/>
    <w:rsid w:val="0021609F"/>
    <w:rsid w:val="0021612F"/>
    <w:rsid w:val="0021615A"/>
    <w:rsid w:val="00216782"/>
    <w:rsid w:val="002169E2"/>
    <w:rsid w:val="00216C70"/>
    <w:rsid w:val="00216F6B"/>
    <w:rsid w:val="0021763F"/>
    <w:rsid w:val="00217E9C"/>
    <w:rsid w:val="00220569"/>
    <w:rsid w:val="00220FFA"/>
    <w:rsid w:val="00221079"/>
    <w:rsid w:val="0022126D"/>
    <w:rsid w:val="00221932"/>
    <w:rsid w:val="00221C05"/>
    <w:rsid w:val="00222000"/>
    <w:rsid w:val="002220A6"/>
    <w:rsid w:val="00222304"/>
    <w:rsid w:val="00222635"/>
    <w:rsid w:val="00222854"/>
    <w:rsid w:val="00222C13"/>
    <w:rsid w:val="00223C7C"/>
    <w:rsid w:val="00224249"/>
    <w:rsid w:val="00224D07"/>
    <w:rsid w:val="00224D59"/>
    <w:rsid w:val="00225126"/>
    <w:rsid w:val="00225579"/>
    <w:rsid w:val="00225BC7"/>
    <w:rsid w:val="00225FC7"/>
    <w:rsid w:val="00226337"/>
    <w:rsid w:val="00226424"/>
    <w:rsid w:val="00226458"/>
    <w:rsid w:val="00226631"/>
    <w:rsid w:val="00226850"/>
    <w:rsid w:val="0022688D"/>
    <w:rsid w:val="002273C2"/>
    <w:rsid w:val="0023069B"/>
    <w:rsid w:val="00230C1A"/>
    <w:rsid w:val="00231114"/>
    <w:rsid w:val="00231659"/>
    <w:rsid w:val="00231E1B"/>
    <w:rsid w:val="0023203E"/>
    <w:rsid w:val="0023307D"/>
    <w:rsid w:val="0023336F"/>
    <w:rsid w:val="002337F0"/>
    <w:rsid w:val="00233811"/>
    <w:rsid w:val="00233B94"/>
    <w:rsid w:val="00234CA1"/>
    <w:rsid w:val="00234DCF"/>
    <w:rsid w:val="00234F9C"/>
    <w:rsid w:val="00234FC6"/>
    <w:rsid w:val="00235263"/>
    <w:rsid w:val="002354D5"/>
    <w:rsid w:val="00235B56"/>
    <w:rsid w:val="00235C64"/>
    <w:rsid w:val="002369DF"/>
    <w:rsid w:val="00236A3E"/>
    <w:rsid w:val="00237181"/>
    <w:rsid w:val="00237433"/>
    <w:rsid w:val="0023787A"/>
    <w:rsid w:val="002403A9"/>
    <w:rsid w:val="002405DF"/>
    <w:rsid w:val="002407B2"/>
    <w:rsid w:val="00240C5A"/>
    <w:rsid w:val="00240C8B"/>
    <w:rsid w:val="00240E46"/>
    <w:rsid w:val="0024107D"/>
    <w:rsid w:val="00241302"/>
    <w:rsid w:val="00241C26"/>
    <w:rsid w:val="00241F3F"/>
    <w:rsid w:val="00242FAE"/>
    <w:rsid w:val="002434B7"/>
    <w:rsid w:val="0024402E"/>
    <w:rsid w:val="00244139"/>
    <w:rsid w:val="002445E4"/>
    <w:rsid w:val="00244832"/>
    <w:rsid w:val="002449DF"/>
    <w:rsid w:val="002454FA"/>
    <w:rsid w:val="002456C2"/>
    <w:rsid w:val="00246387"/>
    <w:rsid w:val="002472A8"/>
    <w:rsid w:val="00247F44"/>
    <w:rsid w:val="002509ED"/>
    <w:rsid w:val="00250D3E"/>
    <w:rsid w:val="0025103A"/>
    <w:rsid w:val="0025138E"/>
    <w:rsid w:val="002513CD"/>
    <w:rsid w:val="002513FE"/>
    <w:rsid w:val="00252160"/>
    <w:rsid w:val="00252C32"/>
    <w:rsid w:val="002538CC"/>
    <w:rsid w:val="00253A7A"/>
    <w:rsid w:val="002547A4"/>
    <w:rsid w:val="00255052"/>
    <w:rsid w:val="002558DF"/>
    <w:rsid w:val="00255A7E"/>
    <w:rsid w:val="00256028"/>
    <w:rsid w:val="00256102"/>
    <w:rsid w:val="00256437"/>
    <w:rsid w:val="0025704C"/>
    <w:rsid w:val="00257081"/>
    <w:rsid w:val="0025794F"/>
    <w:rsid w:val="00257B58"/>
    <w:rsid w:val="00257E2B"/>
    <w:rsid w:val="0026120F"/>
    <w:rsid w:val="002613F4"/>
    <w:rsid w:val="00261505"/>
    <w:rsid w:val="0026274A"/>
    <w:rsid w:val="00262CEF"/>
    <w:rsid w:val="00263073"/>
    <w:rsid w:val="00263A2A"/>
    <w:rsid w:val="00263FC7"/>
    <w:rsid w:val="00264115"/>
    <w:rsid w:val="002641DF"/>
    <w:rsid w:val="00264B23"/>
    <w:rsid w:val="00264BD5"/>
    <w:rsid w:val="002655EA"/>
    <w:rsid w:val="002656B2"/>
    <w:rsid w:val="00265D05"/>
    <w:rsid w:val="00265E26"/>
    <w:rsid w:val="002663BB"/>
    <w:rsid w:val="002664C6"/>
    <w:rsid w:val="00266B10"/>
    <w:rsid w:val="00266C92"/>
    <w:rsid w:val="0026736A"/>
    <w:rsid w:val="00267504"/>
    <w:rsid w:val="0026758A"/>
    <w:rsid w:val="00270054"/>
    <w:rsid w:val="00271139"/>
    <w:rsid w:val="002711BB"/>
    <w:rsid w:val="00271418"/>
    <w:rsid w:val="0027151F"/>
    <w:rsid w:val="002715FA"/>
    <w:rsid w:val="00271606"/>
    <w:rsid w:val="0027178F"/>
    <w:rsid w:val="00271A7B"/>
    <w:rsid w:val="00271BFD"/>
    <w:rsid w:val="00272657"/>
    <w:rsid w:val="002741C3"/>
    <w:rsid w:val="0027452F"/>
    <w:rsid w:val="002750A0"/>
    <w:rsid w:val="00276563"/>
    <w:rsid w:val="00276B7B"/>
    <w:rsid w:val="00277183"/>
    <w:rsid w:val="00277471"/>
    <w:rsid w:val="00277A9A"/>
    <w:rsid w:val="00277E7B"/>
    <w:rsid w:val="00277F98"/>
    <w:rsid w:val="002802A2"/>
    <w:rsid w:val="002806E8"/>
    <w:rsid w:val="00280772"/>
    <w:rsid w:val="00280B9B"/>
    <w:rsid w:val="00280BE7"/>
    <w:rsid w:val="00280C79"/>
    <w:rsid w:val="00280F57"/>
    <w:rsid w:val="00281585"/>
    <w:rsid w:val="002815C4"/>
    <w:rsid w:val="00281F38"/>
    <w:rsid w:val="00282629"/>
    <w:rsid w:val="002831ED"/>
    <w:rsid w:val="00283227"/>
    <w:rsid w:val="002846D5"/>
    <w:rsid w:val="00284E0E"/>
    <w:rsid w:val="00284F9D"/>
    <w:rsid w:val="002850AB"/>
    <w:rsid w:val="00285A32"/>
    <w:rsid w:val="002860E6"/>
    <w:rsid w:val="00286806"/>
    <w:rsid w:val="00287010"/>
    <w:rsid w:val="00287608"/>
    <w:rsid w:val="0028765A"/>
    <w:rsid w:val="00287701"/>
    <w:rsid w:val="00287878"/>
    <w:rsid w:val="00287D9A"/>
    <w:rsid w:val="00287DC5"/>
    <w:rsid w:val="002906F2"/>
    <w:rsid w:val="00290732"/>
    <w:rsid w:val="00290A7F"/>
    <w:rsid w:val="002916E0"/>
    <w:rsid w:val="00291F06"/>
    <w:rsid w:val="002922A9"/>
    <w:rsid w:val="002924BB"/>
    <w:rsid w:val="0029323D"/>
    <w:rsid w:val="0029361B"/>
    <w:rsid w:val="00293AFB"/>
    <w:rsid w:val="00293EBD"/>
    <w:rsid w:val="00293F10"/>
    <w:rsid w:val="0029417F"/>
    <w:rsid w:val="00294208"/>
    <w:rsid w:val="0029469D"/>
    <w:rsid w:val="00294AC2"/>
    <w:rsid w:val="00295125"/>
    <w:rsid w:val="002955CB"/>
    <w:rsid w:val="00295A34"/>
    <w:rsid w:val="00295C7F"/>
    <w:rsid w:val="00295CAF"/>
    <w:rsid w:val="002960B9"/>
    <w:rsid w:val="00296422"/>
    <w:rsid w:val="0029678B"/>
    <w:rsid w:val="00296793"/>
    <w:rsid w:val="00296B39"/>
    <w:rsid w:val="0029717B"/>
    <w:rsid w:val="00297754"/>
    <w:rsid w:val="002977E3"/>
    <w:rsid w:val="002A0404"/>
    <w:rsid w:val="002A07EB"/>
    <w:rsid w:val="002A0AAA"/>
    <w:rsid w:val="002A0B61"/>
    <w:rsid w:val="002A11D2"/>
    <w:rsid w:val="002A11F3"/>
    <w:rsid w:val="002A220C"/>
    <w:rsid w:val="002A2F02"/>
    <w:rsid w:val="002A2FC3"/>
    <w:rsid w:val="002A3172"/>
    <w:rsid w:val="002A39BD"/>
    <w:rsid w:val="002A3CB0"/>
    <w:rsid w:val="002A3F8E"/>
    <w:rsid w:val="002A4078"/>
    <w:rsid w:val="002A441A"/>
    <w:rsid w:val="002A4524"/>
    <w:rsid w:val="002A4C20"/>
    <w:rsid w:val="002A4EB6"/>
    <w:rsid w:val="002A55FA"/>
    <w:rsid w:val="002A57D7"/>
    <w:rsid w:val="002A609F"/>
    <w:rsid w:val="002A68C0"/>
    <w:rsid w:val="002A690E"/>
    <w:rsid w:val="002A6C2E"/>
    <w:rsid w:val="002A6D11"/>
    <w:rsid w:val="002A7195"/>
    <w:rsid w:val="002A7D21"/>
    <w:rsid w:val="002A7EE6"/>
    <w:rsid w:val="002A7F82"/>
    <w:rsid w:val="002B013C"/>
    <w:rsid w:val="002B0143"/>
    <w:rsid w:val="002B02DA"/>
    <w:rsid w:val="002B0D87"/>
    <w:rsid w:val="002B0D98"/>
    <w:rsid w:val="002B1BA5"/>
    <w:rsid w:val="002B1CBB"/>
    <w:rsid w:val="002B27B8"/>
    <w:rsid w:val="002B2D1C"/>
    <w:rsid w:val="002B2D59"/>
    <w:rsid w:val="002B2DA7"/>
    <w:rsid w:val="002B2E76"/>
    <w:rsid w:val="002B32EE"/>
    <w:rsid w:val="002B3477"/>
    <w:rsid w:val="002B3922"/>
    <w:rsid w:val="002B3B1C"/>
    <w:rsid w:val="002B42CF"/>
    <w:rsid w:val="002B4A0E"/>
    <w:rsid w:val="002B4E95"/>
    <w:rsid w:val="002B5085"/>
    <w:rsid w:val="002B5825"/>
    <w:rsid w:val="002B5B29"/>
    <w:rsid w:val="002B6B02"/>
    <w:rsid w:val="002B7420"/>
    <w:rsid w:val="002C00F0"/>
    <w:rsid w:val="002C0666"/>
    <w:rsid w:val="002C07ED"/>
    <w:rsid w:val="002C0B27"/>
    <w:rsid w:val="002C0FFC"/>
    <w:rsid w:val="002C1E3A"/>
    <w:rsid w:val="002C256B"/>
    <w:rsid w:val="002C39C7"/>
    <w:rsid w:val="002C41AF"/>
    <w:rsid w:val="002C41E9"/>
    <w:rsid w:val="002C4AEC"/>
    <w:rsid w:val="002C4D9C"/>
    <w:rsid w:val="002C552B"/>
    <w:rsid w:val="002C5638"/>
    <w:rsid w:val="002C69AD"/>
    <w:rsid w:val="002C6B69"/>
    <w:rsid w:val="002C6EA7"/>
    <w:rsid w:val="002C7431"/>
    <w:rsid w:val="002C79F2"/>
    <w:rsid w:val="002C7CAC"/>
    <w:rsid w:val="002D0A2B"/>
    <w:rsid w:val="002D14BD"/>
    <w:rsid w:val="002D1557"/>
    <w:rsid w:val="002D16C4"/>
    <w:rsid w:val="002D1FD5"/>
    <w:rsid w:val="002D2355"/>
    <w:rsid w:val="002D327F"/>
    <w:rsid w:val="002D4392"/>
    <w:rsid w:val="002D4481"/>
    <w:rsid w:val="002D4775"/>
    <w:rsid w:val="002D4FBE"/>
    <w:rsid w:val="002D656C"/>
    <w:rsid w:val="002D6870"/>
    <w:rsid w:val="002D6A86"/>
    <w:rsid w:val="002D7030"/>
    <w:rsid w:val="002D71D1"/>
    <w:rsid w:val="002D72B6"/>
    <w:rsid w:val="002D7D9F"/>
    <w:rsid w:val="002E0568"/>
    <w:rsid w:val="002E078F"/>
    <w:rsid w:val="002E0A27"/>
    <w:rsid w:val="002E119A"/>
    <w:rsid w:val="002E1714"/>
    <w:rsid w:val="002E2129"/>
    <w:rsid w:val="002E23DF"/>
    <w:rsid w:val="002E2A25"/>
    <w:rsid w:val="002E2F2F"/>
    <w:rsid w:val="002E2F47"/>
    <w:rsid w:val="002E34F8"/>
    <w:rsid w:val="002E4011"/>
    <w:rsid w:val="002E48D3"/>
    <w:rsid w:val="002E5A1B"/>
    <w:rsid w:val="002E6529"/>
    <w:rsid w:val="002E6651"/>
    <w:rsid w:val="002E6823"/>
    <w:rsid w:val="002E6A3A"/>
    <w:rsid w:val="002E6AD4"/>
    <w:rsid w:val="002E6BFB"/>
    <w:rsid w:val="002E7048"/>
    <w:rsid w:val="002E71C6"/>
    <w:rsid w:val="002E740B"/>
    <w:rsid w:val="002E7695"/>
    <w:rsid w:val="002E7948"/>
    <w:rsid w:val="002F06F2"/>
    <w:rsid w:val="002F0816"/>
    <w:rsid w:val="002F1021"/>
    <w:rsid w:val="002F123F"/>
    <w:rsid w:val="002F1ADF"/>
    <w:rsid w:val="002F1E85"/>
    <w:rsid w:val="002F1EA8"/>
    <w:rsid w:val="002F24F7"/>
    <w:rsid w:val="002F27AE"/>
    <w:rsid w:val="002F28BC"/>
    <w:rsid w:val="002F292E"/>
    <w:rsid w:val="002F2B7C"/>
    <w:rsid w:val="002F2BB8"/>
    <w:rsid w:val="002F2DED"/>
    <w:rsid w:val="002F3582"/>
    <w:rsid w:val="002F3616"/>
    <w:rsid w:val="002F3727"/>
    <w:rsid w:val="002F3D1D"/>
    <w:rsid w:val="002F3F44"/>
    <w:rsid w:val="002F4069"/>
    <w:rsid w:val="002F524D"/>
    <w:rsid w:val="002F5E97"/>
    <w:rsid w:val="002F6177"/>
    <w:rsid w:val="002F6DDD"/>
    <w:rsid w:val="002F77FE"/>
    <w:rsid w:val="002F7CAE"/>
    <w:rsid w:val="002F7DFC"/>
    <w:rsid w:val="0030054B"/>
    <w:rsid w:val="003008AD"/>
    <w:rsid w:val="00300C02"/>
    <w:rsid w:val="00300D3E"/>
    <w:rsid w:val="003015DC"/>
    <w:rsid w:val="00301A51"/>
    <w:rsid w:val="00301B6B"/>
    <w:rsid w:val="00301FC6"/>
    <w:rsid w:val="00301FE4"/>
    <w:rsid w:val="0030202D"/>
    <w:rsid w:val="00302F87"/>
    <w:rsid w:val="00302FEF"/>
    <w:rsid w:val="00303454"/>
    <w:rsid w:val="0030390F"/>
    <w:rsid w:val="00303E61"/>
    <w:rsid w:val="003042F5"/>
    <w:rsid w:val="003046BD"/>
    <w:rsid w:val="003046C2"/>
    <w:rsid w:val="00304816"/>
    <w:rsid w:val="0030485D"/>
    <w:rsid w:val="003058C3"/>
    <w:rsid w:val="00306163"/>
    <w:rsid w:val="00306644"/>
    <w:rsid w:val="00306766"/>
    <w:rsid w:val="0030686A"/>
    <w:rsid w:val="00306F89"/>
    <w:rsid w:val="00307B73"/>
    <w:rsid w:val="003108D1"/>
    <w:rsid w:val="00310C8D"/>
    <w:rsid w:val="003110CB"/>
    <w:rsid w:val="0031130B"/>
    <w:rsid w:val="0031138D"/>
    <w:rsid w:val="003113A7"/>
    <w:rsid w:val="0031145B"/>
    <w:rsid w:val="0031193E"/>
    <w:rsid w:val="00311A4E"/>
    <w:rsid w:val="00311C2F"/>
    <w:rsid w:val="00312133"/>
    <w:rsid w:val="0031242B"/>
    <w:rsid w:val="00312EC5"/>
    <w:rsid w:val="00313349"/>
    <w:rsid w:val="00313A1E"/>
    <w:rsid w:val="00313B8F"/>
    <w:rsid w:val="00313CE3"/>
    <w:rsid w:val="003144CD"/>
    <w:rsid w:val="00314C02"/>
    <w:rsid w:val="00314C83"/>
    <w:rsid w:val="003151FD"/>
    <w:rsid w:val="0031550E"/>
    <w:rsid w:val="00315E6B"/>
    <w:rsid w:val="00315E82"/>
    <w:rsid w:val="00315F96"/>
    <w:rsid w:val="00315FD3"/>
    <w:rsid w:val="00316848"/>
    <w:rsid w:val="00316BC4"/>
    <w:rsid w:val="00317677"/>
    <w:rsid w:val="00317716"/>
    <w:rsid w:val="0031775F"/>
    <w:rsid w:val="00317F1F"/>
    <w:rsid w:val="00320B07"/>
    <w:rsid w:val="00320E05"/>
    <w:rsid w:val="00320EA4"/>
    <w:rsid w:val="0032115E"/>
    <w:rsid w:val="003211B6"/>
    <w:rsid w:val="003216EF"/>
    <w:rsid w:val="00321903"/>
    <w:rsid w:val="00321BEF"/>
    <w:rsid w:val="0032210B"/>
    <w:rsid w:val="003222CE"/>
    <w:rsid w:val="0032331B"/>
    <w:rsid w:val="003233EB"/>
    <w:rsid w:val="00324297"/>
    <w:rsid w:val="00324AFA"/>
    <w:rsid w:val="00324B40"/>
    <w:rsid w:val="00324F2C"/>
    <w:rsid w:val="003257C1"/>
    <w:rsid w:val="003259B3"/>
    <w:rsid w:val="00325A88"/>
    <w:rsid w:val="00325CF8"/>
    <w:rsid w:val="00326015"/>
    <w:rsid w:val="00326B5C"/>
    <w:rsid w:val="00326E8C"/>
    <w:rsid w:val="003279C7"/>
    <w:rsid w:val="00327AD3"/>
    <w:rsid w:val="00327F43"/>
    <w:rsid w:val="003308D3"/>
    <w:rsid w:val="00330EED"/>
    <w:rsid w:val="00331104"/>
    <w:rsid w:val="003313F3"/>
    <w:rsid w:val="00331570"/>
    <w:rsid w:val="00331769"/>
    <w:rsid w:val="00331A7E"/>
    <w:rsid w:val="00331B68"/>
    <w:rsid w:val="00331FC4"/>
    <w:rsid w:val="00332B4C"/>
    <w:rsid w:val="00332ED9"/>
    <w:rsid w:val="003330EC"/>
    <w:rsid w:val="0033325D"/>
    <w:rsid w:val="003336F9"/>
    <w:rsid w:val="00333EE0"/>
    <w:rsid w:val="00334133"/>
    <w:rsid w:val="003344F6"/>
    <w:rsid w:val="00334BA3"/>
    <w:rsid w:val="00334F0A"/>
    <w:rsid w:val="003353BE"/>
    <w:rsid w:val="00335507"/>
    <w:rsid w:val="003355BC"/>
    <w:rsid w:val="003363C6"/>
    <w:rsid w:val="00336609"/>
    <w:rsid w:val="003373F7"/>
    <w:rsid w:val="00340170"/>
    <w:rsid w:val="003402DD"/>
    <w:rsid w:val="0034103C"/>
    <w:rsid w:val="003413FB"/>
    <w:rsid w:val="00341523"/>
    <w:rsid w:val="00341D51"/>
    <w:rsid w:val="00342E9F"/>
    <w:rsid w:val="00342F12"/>
    <w:rsid w:val="003435CE"/>
    <w:rsid w:val="00343A93"/>
    <w:rsid w:val="00343D91"/>
    <w:rsid w:val="00344102"/>
    <w:rsid w:val="0034441A"/>
    <w:rsid w:val="00344853"/>
    <w:rsid w:val="0034511E"/>
    <w:rsid w:val="0034516E"/>
    <w:rsid w:val="003459DC"/>
    <w:rsid w:val="00345C16"/>
    <w:rsid w:val="003461BC"/>
    <w:rsid w:val="00346244"/>
    <w:rsid w:val="00346C0B"/>
    <w:rsid w:val="00346D58"/>
    <w:rsid w:val="00346D89"/>
    <w:rsid w:val="003470F9"/>
    <w:rsid w:val="003473A8"/>
    <w:rsid w:val="003476D9"/>
    <w:rsid w:val="00347E3F"/>
    <w:rsid w:val="0035016C"/>
    <w:rsid w:val="003504EB"/>
    <w:rsid w:val="00350697"/>
    <w:rsid w:val="003510C8"/>
    <w:rsid w:val="003514B4"/>
    <w:rsid w:val="0035191A"/>
    <w:rsid w:val="00351927"/>
    <w:rsid w:val="00351E53"/>
    <w:rsid w:val="00352265"/>
    <w:rsid w:val="0035276A"/>
    <w:rsid w:val="0035374E"/>
    <w:rsid w:val="00353D63"/>
    <w:rsid w:val="00353F38"/>
    <w:rsid w:val="003541BF"/>
    <w:rsid w:val="003545AF"/>
    <w:rsid w:val="00354714"/>
    <w:rsid w:val="00354921"/>
    <w:rsid w:val="0035611D"/>
    <w:rsid w:val="003565F8"/>
    <w:rsid w:val="00356FFD"/>
    <w:rsid w:val="003572DF"/>
    <w:rsid w:val="00357D57"/>
    <w:rsid w:val="00360086"/>
    <w:rsid w:val="003602AB"/>
    <w:rsid w:val="003606CD"/>
    <w:rsid w:val="00360A28"/>
    <w:rsid w:val="00360CF7"/>
    <w:rsid w:val="0036115E"/>
    <w:rsid w:val="00361693"/>
    <w:rsid w:val="003619DB"/>
    <w:rsid w:val="00362185"/>
    <w:rsid w:val="00362632"/>
    <w:rsid w:val="0036278F"/>
    <w:rsid w:val="00362B3D"/>
    <w:rsid w:val="00362F4D"/>
    <w:rsid w:val="0036308B"/>
    <w:rsid w:val="00363326"/>
    <w:rsid w:val="00363E79"/>
    <w:rsid w:val="003647C1"/>
    <w:rsid w:val="00364942"/>
    <w:rsid w:val="00364B79"/>
    <w:rsid w:val="00364CF7"/>
    <w:rsid w:val="003660FF"/>
    <w:rsid w:val="0036650F"/>
    <w:rsid w:val="00366E3D"/>
    <w:rsid w:val="00367738"/>
    <w:rsid w:val="003677F8"/>
    <w:rsid w:val="00367961"/>
    <w:rsid w:val="00370C74"/>
    <w:rsid w:val="00371358"/>
    <w:rsid w:val="003717E8"/>
    <w:rsid w:val="003720ED"/>
    <w:rsid w:val="0037246F"/>
    <w:rsid w:val="003724D2"/>
    <w:rsid w:val="003729A9"/>
    <w:rsid w:val="00372C18"/>
    <w:rsid w:val="00372EE0"/>
    <w:rsid w:val="00373318"/>
    <w:rsid w:val="00373EEC"/>
    <w:rsid w:val="00374351"/>
    <w:rsid w:val="00374425"/>
    <w:rsid w:val="003746B5"/>
    <w:rsid w:val="0037507E"/>
    <w:rsid w:val="00375566"/>
    <w:rsid w:val="003761D3"/>
    <w:rsid w:val="00376715"/>
    <w:rsid w:val="00376CC9"/>
    <w:rsid w:val="00376E41"/>
    <w:rsid w:val="00377354"/>
    <w:rsid w:val="00377AA5"/>
    <w:rsid w:val="00377CD3"/>
    <w:rsid w:val="00377F66"/>
    <w:rsid w:val="00380134"/>
    <w:rsid w:val="00380AAC"/>
    <w:rsid w:val="00381883"/>
    <w:rsid w:val="00381B7A"/>
    <w:rsid w:val="003828D7"/>
    <w:rsid w:val="00382E93"/>
    <w:rsid w:val="003830C2"/>
    <w:rsid w:val="003832DA"/>
    <w:rsid w:val="00383779"/>
    <w:rsid w:val="00383BD8"/>
    <w:rsid w:val="00385405"/>
    <w:rsid w:val="003855F2"/>
    <w:rsid w:val="0038580F"/>
    <w:rsid w:val="00386C95"/>
    <w:rsid w:val="003875D7"/>
    <w:rsid w:val="00387962"/>
    <w:rsid w:val="00387DC2"/>
    <w:rsid w:val="0039035D"/>
    <w:rsid w:val="00390C16"/>
    <w:rsid w:val="00391FB5"/>
    <w:rsid w:val="0039257F"/>
    <w:rsid w:val="003927C9"/>
    <w:rsid w:val="00392A8A"/>
    <w:rsid w:val="00392B80"/>
    <w:rsid w:val="003937D3"/>
    <w:rsid w:val="003938D0"/>
    <w:rsid w:val="00393A43"/>
    <w:rsid w:val="00393A87"/>
    <w:rsid w:val="00393B28"/>
    <w:rsid w:val="00393C45"/>
    <w:rsid w:val="00393DB6"/>
    <w:rsid w:val="0039441C"/>
    <w:rsid w:val="003947EC"/>
    <w:rsid w:val="00395962"/>
    <w:rsid w:val="00395BFC"/>
    <w:rsid w:val="00395E05"/>
    <w:rsid w:val="00396CE8"/>
    <w:rsid w:val="00396D6F"/>
    <w:rsid w:val="00397088"/>
    <w:rsid w:val="00397190"/>
    <w:rsid w:val="00397AEF"/>
    <w:rsid w:val="00397CB5"/>
    <w:rsid w:val="00397D8E"/>
    <w:rsid w:val="00397DB7"/>
    <w:rsid w:val="003A0026"/>
    <w:rsid w:val="003A01E0"/>
    <w:rsid w:val="003A039E"/>
    <w:rsid w:val="003A06E4"/>
    <w:rsid w:val="003A0BFB"/>
    <w:rsid w:val="003A18A0"/>
    <w:rsid w:val="003A1A77"/>
    <w:rsid w:val="003A1E63"/>
    <w:rsid w:val="003A25D1"/>
    <w:rsid w:val="003A2660"/>
    <w:rsid w:val="003A2BA5"/>
    <w:rsid w:val="003A3661"/>
    <w:rsid w:val="003A3C6A"/>
    <w:rsid w:val="003A5002"/>
    <w:rsid w:val="003A551D"/>
    <w:rsid w:val="003A55B7"/>
    <w:rsid w:val="003A5ABA"/>
    <w:rsid w:val="003A5B27"/>
    <w:rsid w:val="003A5EAF"/>
    <w:rsid w:val="003A6130"/>
    <w:rsid w:val="003A632E"/>
    <w:rsid w:val="003A6353"/>
    <w:rsid w:val="003A64A2"/>
    <w:rsid w:val="003A6A27"/>
    <w:rsid w:val="003A6A51"/>
    <w:rsid w:val="003A6E1A"/>
    <w:rsid w:val="003A7544"/>
    <w:rsid w:val="003A7D3E"/>
    <w:rsid w:val="003A7D93"/>
    <w:rsid w:val="003B084A"/>
    <w:rsid w:val="003B092D"/>
    <w:rsid w:val="003B0D41"/>
    <w:rsid w:val="003B0EFE"/>
    <w:rsid w:val="003B11E9"/>
    <w:rsid w:val="003B1799"/>
    <w:rsid w:val="003B1810"/>
    <w:rsid w:val="003B183D"/>
    <w:rsid w:val="003B1BD8"/>
    <w:rsid w:val="003B1C8B"/>
    <w:rsid w:val="003B33A9"/>
    <w:rsid w:val="003B3CB1"/>
    <w:rsid w:val="003B3FB3"/>
    <w:rsid w:val="003B4263"/>
    <w:rsid w:val="003B4C45"/>
    <w:rsid w:val="003B4C69"/>
    <w:rsid w:val="003B4CE6"/>
    <w:rsid w:val="003B4E31"/>
    <w:rsid w:val="003B5532"/>
    <w:rsid w:val="003B5988"/>
    <w:rsid w:val="003B5B52"/>
    <w:rsid w:val="003B6041"/>
    <w:rsid w:val="003B64D4"/>
    <w:rsid w:val="003B6709"/>
    <w:rsid w:val="003B6B73"/>
    <w:rsid w:val="003B7BC8"/>
    <w:rsid w:val="003B7CD9"/>
    <w:rsid w:val="003B7DFB"/>
    <w:rsid w:val="003B7F85"/>
    <w:rsid w:val="003C0746"/>
    <w:rsid w:val="003C0BAB"/>
    <w:rsid w:val="003C1448"/>
    <w:rsid w:val="003C15AC"/>
    <w:rsid w:val="003C1607"/>
    <w:rsid w:val="003C1F4B"/>
    <w:rsid w:val="003C2720"/>
    <w:rsid w:val="003C3393"/>
    <w:rsid w:val="003C35ED"/>
    <w:rsid w:val="003C40D3"/>
    <w:rsid w:val="003C5746"/>
    <w:rsid w:val="003C58B3"/>
    <w:rsid w:val="003C58D7"/>
    <w:rsid w:val="003C59C1"/>
    <w:rsid w:val="003C5B08"/>
    <w:rsid w:val="003C5C3A"/>
    <w:rsid w:val="003C5FB0"/>
    <w:rsid w:val="003C61F5"/>
    <w:rsid w:val="003C6272"/>
    <w:rsid w:val="003C6661"/>
    <w:rsid w:val="003C68F4"/>
    <w:rsid w:val="003C6CAD"/>
    <w:rsid w:val="003C72D6"/>
    <w:rsid w:val="003C7B31"/>
    <w:rsid w:val="003C7BFA"/>
    <w:rsid w:val="003D017C"/>
    <w:rsid w:val="003D06E6"/>
    <w:rsid w:val="003D0AFF"/>
    <w:rsid w:val="003D0F3F"/>
    <w:rsid w:val="003D12EE"/>
    <w:rsid w:val="003D1596"/>
    <w:rsid w:val="003D1A9E"/>
    <w:rsid w:val="003D1B14"/>
    <w:rsid w:val="003D1C41"/>
    <w:rsid w:val="003D1F2A"/>
    <w:rsid w:val="003D1F9E"/>
    <w:rsid w:val="003D205B"/>
    <w:rsid w:val="003D2207"/>
    <w:rsid w:val="003D281C"/>
    <w:rsid w:val="003D2DE2"/>
    <w:rsid w:val="003D3972"/>
    <w:rsid w:val="003D3ED8"/>
    <w:rsid w:val="003D4423"/>
    <w:rsid w:val="003D4539"/>
    <w:rsid w:val="003D52A8"/>
    <w:rsid w:val="003D54BD"/>
    <w:rsid w:val="003D5545"/>
    <w:rsid w:val="003D5616"/>
    <w:rsid w:val="003D596C"/>
    <w:rsid w:val="003D5B28"/>
    <w:rsid w:val="003D5C52"/>
    <w:rsid w:val="003D649F"/>
    <w:rsid w:val="003D6616"/>
    <w:rsid w:val="003D6763"/>
    <w:rsid w:val="003D69CA"/>
    <w:rsid w:val="003D6A06"/>
    <w:rsid w:val="003D6FA3"/>
    <w:rsid w:val="003D74BD"/>
    <w:rsid w:val="003D7727"/>
    <w:rsid w:val="003D797D"/>
    <w:rsid w:val="003E03A8"/>
    <w:rsid w:val="003E0830"/>
    <w:rsid w:val="003E1402"/>
    <w:rsid w:val="003E17CB"/>
    <w:rsid w:val="003E1EA5"/>
    <w:rsid w:val="003E2619"/>
    <w:rsid w:val="003E26AC"/>
    <w:rsid w:val="003E3162"/>
    <w:rsid w:val="003E3216"/>
    <w:rsid w:val="003E3277"/>
    <w:rsid w:val="003E33ED"/>
    <w:rsid w:val="003E3D00"/>
    <w:rsid w:val="003E3EAD"/>
    <w:rsid w:val="003E3ED9"/>
    <w:rsid w:val="003E4390"/>
    <w:rsid w:val="003E454C"/>
    <w:rsid w:val="003E476F"/>
    <w:rsid w:val="003E492E"/>
    <w:rsid w:val="003E4D35"/>
    <w:rsid w:val="003E516E"/>
    <w:rsid w:val="003E65EC"/>
    <w:rsid w:val="003E6690"/>
    <w:rsid w:val="003E6890"/>
    <w:rsid w:val="003E6C60"/>
    <w:rsid w:val="003E6CDD"/>
    <w:rsid w:val="003E70A8"/>
    <w:rsid w:val="003E736A"/>
    <w:rsid w:val="003E775F"/>
    <w:rsid w:val="003E7C37"/>
    <w:rsid w:val="003F0121"/>
    <w:rsid w:val="003F1057"/>
    <w:rsid w:val="003F1524"/>
    <w:rsid w:val="003F1816"/>
    <w:rsid w:val="003F19AC"/>
    <w:rsid w:val="003F2021"/>
    <w:rsid w:val="003F2733"/>
    <w:rsid w:val="003F2FE1"/>
    <w:rsid w:val="003F3205"/>
    <w:rsid w:val="003F3412"/>
    <w:rsid w:val="003F380D"/>
    <w:rsid w:val="003F3C07"/>
    <w:rsid w:val="003F3C4E"/>
    <w:rsid w:val="003F3D80"/>
    <w:rsid w:val="003F41CD"/>
    <w:rsid w:val="003F46AD"/>
    <w:rsid w:val="003F4A90"/>
    <w:rsid w:val="003F4C5C"/>
    <w:rsid w:val="003F4C9C"/>
    <w:rsid w:val="003F4F74"/>
    <w:rsid w:val="003F616C"/>
    <w:rsid w:val="003F6B56"/>
    <w:rsid w:val="003F6E9F"/>
    <w:rsid w:val="003F7ECE"/>
    <w:rsid w:val="00400F13"/>
    <w:rsid w:val="004017B8"/>
    <w:rsid w:val="004018D2"/>
    <w:rsid w:val="00401E49"/>
    <w:rsid w:val="004025BF"/>
    <w:rsid w:val="00402738"/>
    <w:rsid w:val="004029EA"/>
    <w:rsid w:val="00402A00"/>
    <w:rsid w:val="00402B6D"/>
    <w:rsid w:val="00402CFB"/>
    <w:rsid w:val="00403228"/>
    <w:rsid w:val="00403B54"/>
    <w:rsid w:val="00404068"/>
    <w:rsid w:val="00404933"/>
    <w:rsid w:val="00404B9C"/>
    <w:rsid w:val="00404EF5"/>
    <w:rsid w:val="0040506A"/>
    <w:rsid w:val="004057DD"/>
    <w:rsid w:val="004057F2"/>
    <w:rsid w:val="004060AE"/>
    <w:rsid w:val="00406680"/>
    <w:rsid w:val="004066F7"/>
    <w:rsid w:val="00406861"/>
    <w:rsid w:val="00406A4B"/>
    <w:rsid w:val="00407235"/>
    <w:rsid w:val="00407779"/>
    <w:rsid w:val="00407D4B"/>
    <w:rsid w:val="004108AB"/>
    <w:rsid w:val="00410915"/>
    <w:rsid w:val="00410D48"/>
    <w:rsid w:val="00410F88"/>
    <w:rsid w:val="00411509"/>
    <w:rsid w:val="0041174D"/>
    <w:rsid w:val="004120C2"/>
    <w:rsid w:val="00412821"/>
    <w:rsid w:val="00412F1B"/>
    <w:rsid w:val="004134A1"/>
    <w:rsid w:val="004135E9"/>
    <w:rsid w:val="00413E2F"/>
    <w:rsid w:val="0041446A"/>
    <w:rsid w:val="004148E5"/>
    <w:rsid w:val="00414A28"/>
    <w:rsid w:val="00414A98"/>
    <w:rsid w:val="004151B6"/>
    <w:rsid w:val="00415208"/>
    <w:rsid w:val="0041573C"/>
    <w:rsid w:val="0041593F"/>
    <w:rsid w:val="00416063"/>
    <w:rsid w:val="0041648C"/>
    <w:rsid w:val="00416D04"/>
    <w:rsid w:val="0041712F"/>
    <w:rsid w:val="00417281"/>
    <w:rsid w:val="0041742C"/>
    <w:rsid w:val="004174D4"/>
    <w:rsid w:val="004208FB"/>
    <w:rsid w:val="00420A00"/>
    <w:rsid w:val="00420E9C"/>
    <w:rsid w:val="0042111D"/>
    <w:rsid w:val="00421218"/>
    <w:rsid w:val="004216F4"/>
    <w:rsid w:val="00421B36"/>
    <w:rsid w:val="00421CE9"/>
    <w:rsid w:val="004223C5"/>
    <w:rsid w:val="00422891"/>
    <w:rsid w:val="004229CB"/>
    <w:rsid w:val="00424633"/>
    <w:rsid w:val="00424E75"/>
    <w:rsid w:val="00425477"/>
    <w:rsid w:val="00425F7F"/>
    <w:rsid w:val="0042653C"/>
    <w:rsid w:val="00426B18"/>
    <w:rsid w:val="00426D4C"/>
    <w:rsid w:val="00427819"/>
    <w:rsid w:val="00427EDE"/>
    <w:rsid w:val="004305AF"/>
    <w:rsid w:val="00430632"/>
    <w:rsid w:val="00430710"/>
    <w:rsid w:val="0043089C"/>
    <w:rsid w:val="00430DE0"/>
    <w:rsid w:val="00431021"/>
    <w:rsid w:val="004312C4"/>
    <w:rsid w:val="00431762"/>
    <w:rsid w:val="00432036"/>
    <w:rsid w:val="004329A0"/>
    <w:rsid w:val="00432B66"/>
    <w:rsid w:val="00433559"/>
    <w:rsid w:val="00433A44"/>
    <w:rsid w:val="00434124"/>
    <w:rsid w:val="00434280"/>
    <w:rsid w:val="004344DA"/>
    <w:rsid w:val="00434851"/>
    <w:rsid w:val="00434873"/>
    <w:rsid w:val="00434BAB"/>
    <w:rsid w:val="00435033"/>
    <w:rsid w:val="004368E8"/>
    <w:rsid w:val="00437710"/>
    <w:rsid w:val="004377D3"/>
    <w:rsid w:val="00437A2E"/>
    <w:rsid w:val="00437E68"/>
    <w:rsid w:val="00441699"/>
    <w:rsid w:val="00441A1A"/>
    <w:rsid w:val="00441EBE"/>
    <w:rsid w:val="00442676"/>
    <w:rsid w:val="004427A2"/>
    <w:rsid w:val="00442B92"/>
    <w:rsid w:val="00442EA4"/>
    <w:rsid w:val="00443497"/>
    <w:rsid w:val="00443B69"/>
    <w:rsid w:val="00443BF9"/>
    <w:rsid w:val="00443C3E"/>
    <w:rsid w:val="004443F1"/>
    <w:rsid w:val="00446624"/>
    <w:rsid w:val="0044673C"/>
    <w:rsid w:val="00446AAE"/>
    <w:rsid w:val="00446D0A"/>
    <w:rsid w:val="00446FDA"/>
    <w:rsid w:val="00447051"/>
    <w:rsid w:val="00450276"/>
    <w:rsid w:val="00450436"/>
    <w:rsid w:val="00450E57"/>
    <w:rsid w:val="00451463"/>
    <w:rsid w:val="004517D0"/>
    <w:rsid w:val="00451A69"/>
    <w:rsid w:val="0045213D"/>
    <w:rsid w:val="004523AD"/>
    <w:rsid w:val="004523E8"/>
    <w:rsid w:val="00452450"/>
    <w:rsid w:val="00452840"/>
    <w:rsid w:val="00452FBF"/>
    <w:rsid w:val="00453092"/>
    <w:rsid w:val="004532E4"/>
    <w:rsid w:val="00454031"/>
    <w:rsid w:val="0045455D"/>
    <w:rsid w:val="00454C25"/>
    <w:rsid w:val="004556FC"/>
    <w:rsid w:val="004558E2"/>
    <w:rsid w:val="00455A91"/>
    <w:rsid w:val="004560E6"/>
    <w:rsid w:val="004561F0"/>
    <w:rsid w:val="00456789"/>
    <w:rsid w:val="00456AA3"/>
    <w:rsid w:val="00456D6A"/>
    <w:rsid w:val="004572E5"/>
    <w:rsid w:val="004575AB"/>
    <w:rsid w:val="004575AD"/>
    <w:rsid w:val="004578C3"/>
    <w:rsid w:val="00457A88"/>
    <w:rsid w:val="00457F57"/>
    <w:rsid w:val="004605B3"/>
    <w:rsid w:val="00460688"/>
    <w:rsid w:val="00462483"/>
    <w:rsid w:val="0046288F"/>
    <w:rsid w:val="00462A6F"/>
    <w:rsid w:val="00462A7A"/>
    <w:rsid w:val="00462F48"/>
    <w:rsid w:val="00463238"/>
    <w:rsid w:val="00463974"/>
    <w:rsid w:val="00464194"/>
    <w:rsid w:val="00464510"/>
    <w:rsid w:val="0046466D"/>
    <w:rsid w:val="004648D1"/>
    <w:rsid w:val="004648D9"/>
    <w:rsid w:val="00464FE2"/>
    <w:rsid w:val="0046539C"/>
    <w:rsid w:val="00465A80"/>
    <w:rsid w:val="00465D5C"/>
    <w:rsid w:val="00466473"/>
    <w:rsid w:val="00466903"/>
    <w:rsid w:val="00466AFB"/>
    <w:rsid w:val="00466F6C"/>
    <w:rsid w:val="0046768E"/>
    <w:rsid w:val="00467F1D"/>
    <w:rsid w:val="004701C7"/>
    <w:rsid w:val="00471637"/>
    <w:rsid w:val="0047168F"/>
    <w:rsid w:val="00472033"/>
    <w:rsid w:val="00472458"/>
    <w:rsid w:val="00472A50"/>
    <w:rsid w:val="00472D0F"/>
    <w:rsid w:val="0047310A"/>
    <w:rsid w:val="00473D78"/>
    <w:rsid w:val="0047424E"/>
    <w:rsid w:val="00474F07"/>
    <w:rsid w:val="00476014"/>
    <w:rsid w:val="004760FA"/>
    <w:rsid w:val="00476A6C"/>
    <w:rsid w:val="00476AA8"/>
    <w:rsid w:val="00476B23"/>
    <w:rsid w:val="0047701A"/>
    <w:rsid w:val="0047713F"/>
    <w:rsid w:val="00477789"/>
    <w:rsid w:val="00477927"/>
    <w:rsid w:val="00480733"/>
    <w:rsid w:val="00480895"/>
    <w:rsid w:val="00480997"/>
    <w:rsid w:val="00480A5A"/>
    <w:rsid w:val="0048106B"/>
    <w:rsid w:val="00481840"/>
    <w:rsid w:val="0048213E"/>
    <w:rsid w:val="0048272A"/>
    <w:rsid w:val="00482892"/>
    <w:rsid w:val="00482F74"/>
    <w:rsid w:val="0048328D"/>
    <w:rsid w:val="0048380A"/>
    <w:rsid w:val="0048380B"/>
    <w:rsid w:val="0048392F"/>
    <w:rsid w:val="00483BC2"/>
    <w:rsid w:val="00483D18"/>
    <w:rsid w:val="004841CF"/>
    <w:rsid w:val="004842CA"/>
    <w:rsid w:val="00484614"/>
    <w:rsid w:val="004849C9"/>
    <w:rsid w:val="00484BDA"/>
    <w:rsid w:val="00484C27"/>
    <w:rsid w:val="00484D97"/>
    <w:rsid w:val="0048520C"/>
    <w:rsid w:val="004857DB"/>
    <w:rsid w:val="00485804"/>
    <w:rsid w:val="00485BEB"/>
    <w:rsid w:val="00485ECB"/>
    <w:rsid w:val="004861F3"/>
    <w:rsid w:val="00486465"/>
    <w:rsid w:val="00486A36"/>
    <w:rsid w:val="004870EC"/>
    <w:rsid w:val="00487190"/>
    <w:rsid w:val="004878C2"/>
    <w:rsid w:val="00487D5B"/>
    <w:rsid w:val="00490AB9"/>
    <w:rsid w:val="00490BD3"/>
    <w:rsid w:val="004913C8"/>
    <w:rsid w:val="0049195F"/>
    <w:rsid w:val="00491D08"/>
    <w:rsid w:val="00491D80"/>
    <w:rsid w:val="00492717"/>
    <w:rsid w:val="004927B6"/>
    <w:rsid w:val="00492B16"/>
    <w:rsid w:val="00493670"/>
    <w:rsid w:val="00493EE8"/>
    <w:rsid w:val="004942E7"/>
    <w:rsid w:val="004944A4"/>
    <w:rsid w:val="00494C48"/>
    <w:rsid w:val="00494EA8"/>
    <w:rsid w:val="00494F19"/>
    <w:rsid w:val="004954B3"/>
    <w:rsid w:val="004957A4"/>
    <w:rsid w:val="004962E0"/>
    <w:rsid w:val="004967EE"/>
    <w:rsid w:val="00497445"/>
    <w:rsid w:val="004974BE"/>
    <w:rsid w:val="00497565"/>
    <w:rsid w:val="004979B3"/>
    <w:rsid w:val="00497BC8"/>
    <w:rsid w:val="004A065E"/>
    <w:rsid w:val="004A0683"/>
    <w:rsid w:val="004A07D8"/>
    <w:rsid w:val="004A093F"/>
    <w:rsid w:val="004A0B36"/>
    <w:rsid w:val="004A1238"/>
    <w:rsid w:val="004A1366"/>
    <w:rsid w:val="004A13CC"/>
    <w:rsid w:val="004A1DE7"/>
    <w:rsid w:val="004A246F"/>
    <w:rsid w:val="004A2861"/>
    <w:rsid w:val="004A2A9C"/>
    <w:rsid w:val="004A3245"/>
    <w:rsid w:val="004A3AB3"/>
    <w:rsid w:val="004A4406"/>
    <w:rsid w:val="004A45B0"/>
    <w:rsid w:val="004A5046"/>
    <w:rsid w:val="004A51D4"/>
    <w:rsid w:val="004A5670"/>
    <w:rsid w:val="004A5728"/>
    <w:rsid w:val="004A5FA7"/>
    <w:rsid w:val="004A6258"/>
    <w:rsid w:val="004A6F95"/>
    <w:rsid w:val="004A70D8"/>
    <w:rsid w:val="004A72A6"/>
    <w:rsid w:val="004A730D"/>
    <w:rsid w:val="004A760B"/>
    <w:rsid w:val="004A7CFC"/>
    <w:rsid w:val="004B01B2"/>
    <w:rsid w:val="004B0875"/>
    <w:rsid w:val="004B0B3D"/>
    <w:rsid w:val="004B1883"/>
    <w:rsid w:val="004B1933"/>
    <w:rsid w:val="004B1E6C"/>
    <w:rsid w:val="004B2D04"/>
    <w:rsid w:val="004B313B"/>
    <w:rsid w:val="004B3289"/>
    <w:rsid w:val="004B3593"/>
    <w:rsid w:val="004B3C26"/>
    <w:rsid w:val="004B3E3D"/>
    <w:rsid w:val="004B3FF0"/>
    <w:rsid w:val="004B4403"/>
    <w:rsid w:val="004B4910"/>
    <w:rsid w:val="004B4CD0"/>
    <w:rsid w:val="004B504B"/>
    <w:rsid w:val="004B5526"/>
    <w:rsid w:val="004B55E6"/>
    <w:rsid w:val="004B5688"/>
    <w:rsid w:val="004B5984"/>
    <w:rsid w:val="004B5A2D"/>
    <w:rsid w:val="004B5C87"/>
    <w:rsid w:val="004B6058"/>
    <w:rsid w:val="004B63D9"/>
    <w:rsid w:val="004B6405"/>
    <w:rsid w:val="004B6B6C"/>
    <w:rsid w:val="004B6FF7"/>
    <w:rsid w:val="004B7184"/>
    <w:rsid w:val="004B7472"/>
    <w:rsid w:val="004B74A2"/>
    <w:rsid w:val="004B7DFB"/>
    <w:rsid w:val="004C0561"/>
    <w:rsid w:val="004C05B1"/>
    <w:rsid w:val="004C0DDF"/>
    <w:rsid w:val="004C15CF"/>
    <w:rsid w:val="004C1610"/>
    <w:rsid w:val="004C187B"/>
    <w:rsid w:val="004C199E"/>
    <w:rsid w:val="004C237F"/>
    <w:rsid w:val="004C2AFC"/>
    <w:rsid w:val="004C2B87"/>
    <w:rsid w:val="004C30A8"/>
    <w:rsid w:val="004C3D12"/>
    <w:rsid w:val="004C3F0D"/>
    <w:rsid w:val="004C3F83"/>
    <w:rsid w:val="004C4310"/>
    <w:rsid w:val="004C467A"/>
    <w:rsid w:val="004C4BC6"/>
    <w:rsid w:val="004C4D28"/>
    <w:rsid w:val="004C6798"/>
    <w:rsid w:val="004C67DA"/>
    <w:rsid w:val="004C75C6"/>
    <w:rsid w:val="004C77E4"/>
    <w:rsid w:val="004C7DE4"/>
    <w:rsid w:val="004C7F18"/>
    <w:rsid w:val="004D0452"/>
    <w:rsid w:val="004D055A"/>
    <w:rsid w:val="004D0965"/>
    <w:rsid w:val="004D0D31"/>
    <w:rsid w:val="004D17D8"/>
    <w:rsid w:val="004D1CE5"/>
    <w:rsid w:val="004D2060"/>
    <w:rsid w:val="004D3037"/>
    <w:rsid w:val="004D31CA"/>
    <w:rsid w:val="004D3659"/>
    <w:rsid w:val="004D3900"/>
    <w:rsid w:val="004D39B8"/>
    <w:rsid w:val="004D3FCE"/>
    <w:rsid w:val="004D521D"/>
    <w:rsid w:val="004D5316"/>
    <w:rsid w:val="004D55AE"/>
    <w:rsid w:val="004D56E0"/>
    <w:rsid w:val="004D5898"/>
    <w:rsid w:val="004D5A96"/>
    <w:rsid w:val="004D6302"/>
    <w:rsid w:val="004D6342"/>
    <w:rsid w:val="004D67CA"/>
    <w:rsid w:val="004D6ADA"/>
    <w:rsid w:val="004D6BA0"/>
    <w:rsid w:val="004D6BFB"/>
    <w:rsid w:val="004D749B"/>
    <w:rsid w:val="004D7580"/>
    <w:rsid w:val="004D7BB7"/>
    <w:rsid w:val="004D7C2B"/>
    <w:rsid w:val="004D7C37"/>
    <w:rsid w:val="004D7CF6"/>
    <w:rsid w:val="004D7D6B"/>
    <w:rsid w:val="004D7DCC"/>
    <w:rsid w:val="004D7E03"/>
    <w:rsid w:val="004E0557"/>
    <w:rsid w:val="004E064E"/>
    <w:rsid w:val="004E0AE3"/>
    <w:rsid w:val="004E12C4"/>
    <w:rsid w:val="004E14A2"/>
    <w:rsid w:val="004E183B"/>
    <w:rsid w:val="004E1B7E"/>
    <w:rsid w:val="004E1B8B"/>
    <w:rsid w:val="004E2C96"/>
    <w:rsid w:val="004E3596"/>
    <w:rsid w:val="004E3619"/>
    <w:rsid w:val="004E3A2E"/>
    <w:rsid w:val="004E4AC8"/>
    <w:rsid w:val="004E53EE"/>
    <w:rsid w:val="004E5A23"/>
    <w:rsid w:val="004E5DE6"/>
    <w:rsid w:val="004E5E3F"/>
    <w:rsid w:val="004E61CD"/>
    <w:rsid w:val="004E64E6"/>
    <w:rsid w:val="004E6938"/>
    <w:rsid w:val="004E6A2B"/>
    <w:rsid w:val="004E7563"/>
    <w:rsid w:val="004F0EA4"/>
    <w:rsid w:val="004F2048"/>
    <w:rsid w:val="004F2092"/>
    <w:rsid w:val="004F22BB"/>
    <w:rsid w:val="004F27D4"/>
    <w:rsid w:val="004F2A5F"/>
    <w:rsid w:val="004F36DF"/>
    <w:rsid w:val="004F3915"/>
    <w:rsid w:val="004F3D4D"/>
    <w:rsid w:val="004F52FD"/>
    <w:rsid w:val="004F5FA4"/>
    <w:rsid w:val="004F608F"/>
    <w:rsid w:val="004F6C89"/>
    <w:rsid w:val="004F7222"/>
    <w:rsid w:val="004F7923"/>
    <w:rsid w:val="004F7C95"/>
    <w:rsid w:val="004F7D7C"/>
    <w:rsid w:val="0050001E"/>
    <w:rsid w:val="005003E9"/>
    <w:rsid w:val="0050047D"/>
    <w:rsid w:val="0050068E"/>
    <w:rsid w:val="00500BC7"/>
    <w:rsid w:val="00500E76"/>
    <w:rsid w:val="00500EBE"/>
    <w:rsid w:val="00500F27"/>
    <w:rsid w:val="005010D2"/>
    <w:rsid w:val="00501743"/>
    <w:rsid w:val="00502027"/>
    <w:rsid w:val="005021CF"/>
    <w:rsid w:val="0050237C"/>
    <w:rsid w:val="00502567"/>
    <w:rsid w:val="005042AD"/>
    <w:rsid w:val="005043AA"/>
    <w:rsid w:val="00505443"/>
    <w:rsid w:val="00505559"/>
    <w:rsid w:val="0050574C"/>
    <w:rsid w:val="00506663"/>
    <w:rsid w:val="00506847"/>
    <w:rsid w:val="0050699B"/>
    <w:rsid w:val="00506FE0"/>
    <w:rsid w:val="00507469"/>
    <w:rsid w:val="005100CF"/>
    <w:rsid w:val="00510515"/>
    <w:rsid w:val="00510767"/>
    <w:rsid w:val="005110C8"/>
    <w:rsid w:val="00511234"/>
    <w:rsid w:val="0051154F"/>
    <w:rsid w:val="00511782"/>
    <w:rsid w:val="005130C0"/>
    <w:rsid w:val="00513376"/>
    <w:rsid w:val="00513A4D"/>
    <w:rsid w:val="0051440C"/>
    <w:rsid w:val="00515097"/>
    <w:rsid w:val="00515C3C"/>
    <w:rsid w:val="00516453"/>
    <w:rsid w:val="0051653E"/>
    <w:rsid w:val="00516908"/>
    <w:rsid w:val="00516B9C"/>
    <w:rsid w:val="00516D22"/>
    <w:rsid w:val="0051710D"/>
    <w:rsid w:val="0051730D"/>
    <w:rsid w:val="00517496"/>
    <w:rsid w:val="00517567"/>
    <w:rsid w:val="00517BC0"/>
    <w:rsid w:val="00517F64"/>
    <w:rsid w:val="005209B4"/>
    <w:rsid w:val="00520E23"/>
    <w:rsid w:val="00520EC3"/>
    <w:rsid w:val="0052100A"/>
    <w:rsid w:val="00521498"/>
    <w:rsid w:val="00521D8E"/>
    <w:rsid w:val="00521F6C"/>
    <w:rsid w:val="00522174"/>
    <w:rsid w:val="005225CA"/>
    <w:rsid w:val="00522DCA"/>
    <w:rsid w:val="00523296"/>
    <w:rsid w:val="00523574"/>
    <w:rsid w:val="00523D97"/>
    <w:rsid w:val="00523F3D"/>
    <w:rsid w:val="0052433C"/>
    <w:rsid w:val="0052531F"/>
    <w:rsid w:val="005254E1"/>
    <w:rsid w:val="00525623"/>
    <w:rsid w:val="00525A62"/>
    <w:rsid w:val="005265B5"/>
    <w:rsid w:val="005265C0"/>
    <w:rsid w:val="005268BB"/>
    <w:rsid w:val="00527B88"/>
    <w:rsid w:val="00527CE7"/>
    <w:rsid w:val="00527DB1"/>
    <w:rsid w:val="00527DEA"/>
    <w:rsid w:val="00527E11"/>
    <w:rsid w:val="00530F56"/>
    <w:rsid w:val="005311D8"/>
    <w:rsid w:val="0053132A"/>
    <w:rsid w:val="00531461"/>
    <w:rsid w:val="00531C1C"/>
    <w:rsid w:val="00532329"/>
    <w:rsid w:val="005327EB"/>
    <w:rsid w:val="00532876"/>
    <w:rsid w:val="00532A58"/>
    <w:rsid w:val="00533AE8"/>
    <w:rsid w:val="00533B77"/>
    <w:rsid w:val="00533E0E"/>
    <w:rsid w:val="0053496F"/>
    <w:rsid w:val="00534AB6"/>
    <w:rsid w:val="00534E3D"/>
    <w:rsid w:val="0053553D"/>
    <w:rsid w:val="00536009"/>
    <w:rsid w:val="0053627F"/>
    <w:rsid w:val="00536BDE"/>
    <w:rsid w:val="00536C8F"/>
    <w:rsid w:val="00536E7B"/>
    <w:rsid w:val="00536F0A"/>
    <w:rsid w:val="0053765D"/>
    <w:rsid w:val="00540740"/>
    <w:rsid w:val="00540DB3"/>
    <w:rsid w:val="00541B66"/>
    <w:rsid w:val="00541D0F"/>
    <w:rsid w:val="00542356"/>
    <w:rsid w:val="00542739"/>
    <w:rsid w:val="00542C2F"/>
    <w:rsid w:val="00542FDD"/>
    <w:rsid w:val="0054347A"/>
    <w:rsid w:val="005434A9"/>
    <w:rsid w:val="0054433F"/>
    <w:rsid w:val="00544396"/>
    <w:rsid w:val="005446C8"/>
    <w:rsid w:val="005448B1"/>
    <w:rsid w:val="00544ADA"/>
    <w:rsid w:val="00544CE2"/>
    <w:rsid w:val="0054506E"/>
    <w:rsid w:val="005451FA"/>
    <w:rsid w:val="0054580B"/>
    <w:rsid w:val="00545EB2"/>
    <w:rsid w:val="005460C3"/>
    <w:rsid w:val="00546565"/>
    <w:rsid w:val="00546EBE"/>
    <w:rsid w:val="0054713D"/>
    <w:rsid w:val="00547D2E"/>
    <w:rsid w:val="00547D91"/>
    <w:rsid w:val="00550265"/>
    <w:rsid w:val="005502D4"/>
    <w:rsid w:val="005503F0"/>
    <w:rsid w:val="005504CA"/>
    <w:rsid w:val="005506CE"/>
    <w:rsid w:val="00550C7D"/>
    <w:rsid w:val="00551657"/>
    <w:rsid w:val="00551DB0"/>
    <w:rsid w:val="00551DDF"/>
    <w:rsid w:val="005527A5"/>
    <w:rsid w:val="00552810"/>
    <w:rsid w:val="0055282E"/>
    <w:rsid w:val="00552BAF"/>
    <w:rsid w:val="00553484"/>
    <w:rsid w:val="00553C43"/>
    <w:rsid w:val="005541EE"/>
    <w:rsid w:val="005547BE"/>
    <w:rsid w:val="00554D42"/>
    <w:rsid w:val="00554E01"/>
    <w:rsid w:val="00554FA4"/>
    <w:rsid w:val="005561C7"/>
    <w:rsid w:val="0055632C"/>
    <w:rsid w:val="00556458"/>
    <w:rsid w:val="0055657B"/>
    <w:rsid w:val="00556969"/>
    <w:rsid w:val="005577DB"/>
    <w:rsid w:val="0055781D"/>
    <w:rsid w:val="00557C5A"/>
    <w:rsid w:val="00557E88"/>
    <w:rsid w:val="0056059F"/>
    <w:rsid w:val="005609EE"/>
    <w:rsid w:val="0056124C"/>
    <w:rsid w:val="00561442"/>
    <w:rsid w:val="00561487"/>
    <w:rsid w:val="0056164A"/>
    <w:rsid w:val="00561872"/>
    <w:rsid w:val="00561E00"/>
    <w:rsid w:val="00561EF9"/>
    <w:rsid w:val="00562017"/>
    <w:rsid w:val="00562E30"/>
    <w:rsid w:val="00562ED8"/>
    <w:rsid w:val="00563339"/>
    <w:rsid w:val="0056339C"/>
    <w:rsid w:val="005641EE"/>
    <w:rsid w:val="00564C4F"/>
    <w:rsid w:val="0056573E"/>
    <w:rsid w:val="0056576F"/>
    <w:rsid w:val="00565824"/>
    <w:rsid w:val="00565AA7"/>
    <w:rsid w:val="005660E0"/>
    <w:rsid w:val="00566368"/>
    <w:rsid w:val="00566B47"/>
    <w:rsid w:val="00566C17"/>
    <w:rsid w:val="00567951"/>
    <w:rsid w:val="00567A3A"/>
    <w:rsid w:val="00570359"/>
    <w:rsid w:val="0057040E"/>
    <w:rsid w:val="00570790"/>
    <w:rsid w:val="0057080E"/>
    <w:rsid w:val="005708E9"/>
    <w:rsid w:val="0057118C"/>
    <w:rsid w:val="005716E7"/>
    <w:rsid w:val="00571A01"/>
    <w:rsid w:val="00571CC0"/>
    <w:rsid w:val="00571E8B"/>
    <w:rsid w:val="0057229D"/>
    <w:rsid w:val="005722B7"/>
    <w:rsid w:val="005722C0"/>
    <w:rsid w:val="005724AA"/>
    <w:rsid w:val="005724DE"/>
    <w:rsid w:val="005730FA"/>
    <w:rsid w:val="005738E1"/>
    <w:rsid w:val="00573AF6"/>
    <w:rsid w:val="00573F43"/>
    <w:rsid w:val="005740B4"/>
    <w:rsid w:val="00574428"/>
    <w:rsid w:val="005745A4"/>
    <w:rsid w:val="005745AF"/>
    <w:rsid w:val="00575102"/>
    <w:rsid w:val="00575ADB"/>
    <w:rsid w:val="00575B5B"/>
    <w:rsid w:val="00575E05"/>
    <w:rsid w:val="0057691C"/>
    <w:rsid w:val="00576A34"/>
    <w:rsid w:val="0057710F"/>
    <w:rsid w:val="00577A5D"/>
    <w:rsid w:val="005806C7"/>
    <w:rsid w:val="00581747"/>
    <w:rsid w:val="00581E44"/>
    <w:rsid w:val="00582761"/>
    <w:rsid w:val="0058315D"/>
    <w:rsid w:val="0058421F"/>
    <w:rsid w:val="00584353"/>
    <w:rsid w:val="005845D9"/>
    <w:rsid w:val="005846E6"/>
    <w:rsid w:val="00584790"/>
    <w:rsid w:val="005848A9"/>
    <w:rsid w:val="00584CE1"/>
    <w:rsid w:val="00584CF0"/>
    <w:rsid w:val="00584D45"/>
    <w:rsid w:val="00584D53"/>
    <w:rsid w:val="00585204"/>
    <w:rsid w:val="00585362"/>
    <w:rsid w:val="00585C78"/>
    <w:rsid w:val="00585CC1"/>
    <w:rsid w:val="0058624E"/>
    <w:rsid w:val="0058633E"/>
    <w:rsid w:val="005864DA"/>
    <w:rsid w:val="00586714"/>
    <w:rsid w:val="00586C24"/>
    <w:rsid w:val="00586C2C"/>
    <w:rsid w:val="00587046"/>
    <w:rsid w:val="005873E8"/>
    <w:rsid w:val="00587900"/>
    <w:rsid w:val="005908BA"/>
    <w:rsid w:val="00590B75"/>
    <w:rsid w:val="005926BC"/>
    <w:rsid w:val="00592A2B"/>
    <w:rsid w:val="0059332F"/>
    <w:rsid w:val="00593BEA"/>
    <w:rsid w:val="005945E3"/>
    <w:rsid w:val="00594A3F"/>
    <w:rsid w:val="00595987"/>
    <w:rsid w:val="00596166"/>
    <w:rsid w:val="00596503"/>
    <w:rsid w:val="00596A58"/>
    <w:rsid w:val="00596B39"/>
    <w:rsid w:val="00596B8D"/>
    <w:rsid w:val="00596EA4"/>
    <w:rsid w:val="00597562"/>
    <w:rsid w:val="0059786F"/>
    <w:rsid w:val="00597E99"/>
    <w:rsid w:val="005A0275"/>
    <w:rsid w:val="005A0B33"/>
    <w:rsid w:val="005A1CA8"/>
    <w:rsid w:val="005A22FD"/>
    <w:rsid w:val="005A2A26"/>
    <w:rsid w:val="005A2ADB"/>
    <w:rsid w:val="005A2D78"/>
    <w:rsid w:val="005A320B"/>
    <w:rsid w:val="005A352F"/>
    <w:rsid w:val="005A3C77"/>
    <w:rsid w:val="005A3E9B"/>
    <w:rsid w:val="005A43FE"/>
    <w:rsid w:val="005A4454"/>
    <w:rsid w:val="005A44A4"/>
    <w:rsid w:val="005A4B2A"/>
    <w:rsid w:val="005A4D1E"/>
    <w:rsid w:val="005A61E7"/>
    <w:rsid w:val="005A62BA"/>
    <w:rsid w:val="005A6C57"/>
    <w:rsid w:val="005A6E86"/>
    <w:rsid w:val="005A717E"/>
    <w:rsid w:val="005A7504"/>
    <w:rsid w:val="005A7C4D"/>
    <w:rsid w:val="005B0481"/>
    <w:rsid w:val="005B06F4"/>
    <w:rsid w:val="005B07EB"/>
    <w:rsid w:val="005B0A6B"/>
    <w:rsid w:val="005B1222"/>
    <w:rsid w:val="005B25FA"/>
    <w:rsid w:val="005B29EC"/>
    <w:rsid w:val="005B2CE9"/>
    <w:rsid w:val="005B2F1F"/>
    <w:rsid w:val="005B3041"/>
    <w:rsid w:val="005B47F3"/>
    <w:rsid w:val="005B5416"/>
    <w:rsid w:val="005B5BBB"/>
    <w:rsid w:val="005B67C0"/>
    <w:rsid w:val="005B6973"/>
    <w:rsid w:val="005B71FE"/>
    <w:rsid w:val="005B76FD"/>
    <w:rsid w:val="005B789A"/>
    <w:rsid w:val="005B78F0"/>
    <w:rsid w:val="005B7C37"/>
    <w:rsid w:val="005B7EE7"/>
    <w:rsid w:val="005C071E"/>
    <w:rsid w:val="005C073C"/>
    <w:rsid w:val="005C0FB8"/>
    <w:rsid w:val="005C0FEE"/>
    <w:rsid w:val="005C1465"/>
    <w:rsid w:val="005C1ABF"/>
    <w:rsid w:val="005C25B8"/>
    <w:rsid w:val="005C2BDE"/>
    <w:rsid w:val="005C321E"/>
    <w:rsid w:val="005C3941"/>
    <w:rsid w:val="005C3AD5"/>
    <w:rsid w:val="005C41CC"/>
    <w:rsid w:val="005C4538"/>
    <w:rsid w:val="005C52CB"/>
    <w:rsid w:val="005C68FA"/>
    <w:rsid w:val="005C6FD6"/>
    <w:rsid w:val="005D15D4"/>
    <w:rsid w:val="005D16A8"/>
    <w:rsid w:val="005D1A14"/>
    <w:rsid w:val="005D1E72"/>
    <w:rsid w:val="005D227B"/>
    <w:rsid w:val="005D2502"/>
    <w:rsid w:val="005D2647"/>
    <w:rsid w:val="005D2690"/>
    <w:rsid w:val="005D293A"/>
    <w:rsid w:val="005D31FB"/>
    <w:rsid w:val="005D3376"/>
    <w:rsid w:val="005D36F4"/>
    <w:rsid w:val="005D37DF"/>
    <w:rsid w:val="005D396A"/>
    <w:rsid w:val="005D403C"/>
    <w:rsid w:val="005D41B9"/>
    <w:rsid w:val="005D4209"/>
    <w:rsid w:val="005D42B9"/>
    <w:rsid w:val="005D4926"/>
    <w:rsid w:val="005D5370"/>
    <w:rsid w:val="005D646A"/>
    <w:rsid w:val="005D6903"/>
    <w:rsid w:val="005D6FC4"/>
    <w:rsid w:val="005D7456"/>
    <w:rsid w:val="005D7494"/>
    <w:rsid w:val="005D751A"/>
    <w:rsid w:val="005D7542"/>
    <w:rsid w:val="005D7D34"/>
    <w:rsid w:val="005E055D"/>
    <w:rsid w:val="005E0874"/>
    <w:rsid w:val="005E1297"/>
    <w:rsid w:val="005E16D4"/>
    <w:rsid w:val="005E1D2C"/>
    <w:rsid w:val="005E1F4F"/>
    <w:rsid w:val="005E2405"/>
    <w:rsid w:val="005E29CE"/>
    <w:rsid w:val="005E3067"/>
    <w:rsid w:val="005E39DC"/>
    <w:rsid w:val="005E3CB0"/>
    <w:rsid w:val="005E3D02"/>
    <w:rsid w:val="005E49D8"/>
    <w:rsid w:val="005E540F"/>
    <w:rsid w:val="005E57CA"/>
    <w:rsid w:val="005E6D73"/>
    <w:rsid w:val="005E6F0B"/>
    <w:rsid w:val="005E7165"/>
    <w:rsid w:val="005E771B"/>
    <w:rsid w:val="005E7854"/>
    <w:rsid w:val="005E7F22"/>
    <w:rsid w:val="005F069D"/>
    <w:rsid w:val="005F10C3"/>
    <w:rsid w:val="005F14B8"/>
    <w:rsid w:val="005F15C2"/>
    <w:rsid w:val="005F15E8"/>
    <w:rsid w:val="005F1DC2"/>
    <w:rsid w:val="005F2636"/>
    <w:rsid w:val="005F26E7"/>
    <w:rsid w:val="005F2BAC"/>
    <w:rsid w:val="005F2BE8"/>
    <w:rsid w:val="005F2CB1"/>
    <w:rsid w:val="005F2CD7"/>
    <w:rsid w:val="005F3561"/>
    <w:rsid w:val="005F3C1A"/>
    <w:rsid w:val="005F4039"/>
    <w:rsid w:val="005F440F"/>
    <w:rsid w:val="005F452A"/>
    <w:rsid w:val="005F4CBE"/>
    <w:rsid w:val="005F4DD0"/>
    <w:rsid w:val="005F4FAC"/>
    <w:rsid w:val="005F5183"/>
    <w:rsid w:val="005F58AA"/>
    <w:rsid w:val="005F5BEC"/>
    <w:rsid w:val="005F5C1E"/>
    <w:rsid w:val="005F693C"/>
    <w:rsid w:val="005F711B"/>
    <w:rsid w:val="005F71D1"/>
    <w:rsid w:val="005F723D"/>
    <w:rsid w:val="005F76F8"/>
    <w:rsid w:val="005F7AC3"/>
    <w:rsid w:val="005F7EAB"/>
    <w:rsid w:val="005F7EB6"/>
    <w:rsid w:val="0060094F"/>
    <w:rsid w:val="00601044"/>
    <w:rsid w:val="006014A5"/>
    <w:rsid w:val="00601C9F"/>
    <w:rsid w:val="00602386"/>
    <w:rsid w:val="00602913"/>
    <w:rsid w:val="00602B5C"/>
    <w:rsid w:val="00602C5C"/>
    <w:rsid w:val="006034AE"/>
    <w:rsid w:val="006034E8"/>
    <w:rsid w:val="00603745"/>
    <w:rsid w:val="00603D0C"/>
    <w:rsid w:val="00604143"/>
    <w:rsid w:val="00604408"/>
    <w:rsid w:val="006048EC"/>
    <w:rsid w:val="00605273"/>
    <w:rsid w:val="00605496"/>
    <w:rsid w:val="00606BBF"/>
    <w:rsid w:val="00606D16"/>
    <w:rsid w:val="0060736B"/>
    <w:rsid w:val="006073B1"/>
    <w:rsid w:val="00607629"/>
    <w:rsid w:val="0060780D"/>
    <w:rsid w:val="00610197"/>
    <w:rsid w:val="006103DB"/>
    <w:rsid w:val="00611003"/>
    <w:rsid w:val="00611435"/>
    <w:rsid w:val="006119C3"/>
    <w:rsid w:val="0061277F"/>
    <w:rsid w:val="006128AF"/>
    <w:rsid w:val="0061356C"/>
    <w:rsid w:val="006136CA"/>
    <w:rsid w:val="00613E29"/>
    <w:rsid w:val="00614AEE"/>
    <w:rsid w:val="00614B90"/>
    <w:rsid w:val="00614F3D"/>
    <w:rsid w:val="006158D3"/>
    <w:rsid w:val="00615AA5"/>
    <w:rsid w:val="00615BBC"/>
    <w:rsid w:val="00616795"/>
    <w:rsid w:val="0061710D"/>
    <w:rsid w:val="00617346"/>
    <w:rsid w:val="00617412"/>
    <w:rsid w:val="0061798F"/>
    <w:rsid w:val="00617C6B"/>
    <w:rsid w:val="006203AD"/>
    <w:rsid w:val="00620580"/>
    <w:rsid w:val="006207C9"/>
    <w:rsid w:val="00620926"/>
    <w:rsid w:val="0062175E"/>
    <w:rsid w:val="006218F6"/>
    <w:rsid w:val="00621A77"/>
    <w:rsid w:val="00622F42"/>
    <w:rsid w:val="0062329E"/>
    <w:rsid w:val="00623B9B"/>
    <w:rsid w:val="006240E2"/>
    <w:rsid w:val="0062430F"/>
    <w:rsid w:val="00624EC9"/>
    <w:rsid w:val="0062534B"/>
    <w:rsid w:val="006257CF"/>
    <w:rsid w:val="00625CCF"/>
    <w:rsid w:val="006261F5"/>
    <w:rsid w:val="00626287"/>
    <w:rsid w:val="006274A8"/>
    <w:rsid w:val="006276A5"/>
    <w:rsid w:val="006278A1"/>
    <w:rsid w:val="00627EEE"/>
    <w:rsid w:val="00630C49"/>
    <w:rsid w:val="00630DF0"/>
    <w:rsid w:val="00630E07"/>
    <w:rsid w:val="0063134A"/>
    <w:rsid w:val="00631F0E"/>
    <w:rsid w:val="00632512"/>
    <w:rsid w:val="00632B72"/>
    <w:rsid w:val="00632EFC"/>
    <w:rsid w:val="0063332F"/>
    <w:rsid w:val="00633428"/>
    <w:rsid w:val="00633D3C"/>
    <w:rsid w:val="00634460"/>
    <w:rsid w:val="0063457B"/>
    <w:rsid w:val="00634AAB"/>
    <w:rsid w:val="006350E7"/>
    <w:rsid w:val="00635A4B"/>
    <w:rsid w:val="006361F6"/>
    <w:rsid w:val="0063669C"/>
    <w:rsid w:val="006366FF"/>
    <w:rsid w:val="00636922"/>
    <w:rsid w:val="006371EB"/>
    <w:rsid w:val="006374C2"/>
    <w:rsid w:val="00637870"/>
    <w:rsid w:val="00640061"/>
    <w:rsid w:val="0064040B"/>
    <w:rsid w:val="006404B7"/>
    <w:rsid w:val="00640618"/>
    <w:rsid w:val="00640824"/>
    <w:rsid w:val="00640C65"/>
    <w:rsid w:val="00640EEA"/>
    <w:rsid w:val="006410A7"/>
    <w:rsid w:val="006414E5"/>
    <w:rsid w:val="00641BBD"/>
    <w:rsid w:val="00641D7D"/>
    <w:rsid w:val="006423D2"/>
    <w:rsid w:val="00642672"/>
    <w:rsid w:val="00643A3F"/>
    <w:rsid w:val="00643C07"/>
    <w:rsid w:val="0064409B"/>
    <w:rsid w:val="00644422"/>
    <w:rsid w:val="0064478E"/>
    <w:rsid w:val="00644E63"/>
    <w:rsid w:val="00645028"/>
    <w:rsid w:val="00645100"/>
    <w:rsid w:val="00645121"/>
    <w:rsid w:val="0064686D"/>
    <w:rsid w:val="006476F6"/>
    <w:rsid w:val="0064775D"/>
    <w:rsid w:val="00647D7B"/>
    <w:rsid w:val="00647F08"/>
    <w:rsid w:val="00650B8C"/>
    <w:rsid w:val="00650BF3"/>
    <w:rsid w:val="0065133C"/>
    <w:rsid w:val="006513E9"/>
    <w:rsid w:val="0065195F"/>
    <w:rsid w:val="00651C6C"/>
    <w:rsid w:val="00652404"/>
    <w:rsid w:val="0065262E"/>
    <w:rsid w:val="0065352B"/>
    <w:rsid w:val="0065372E"/>
    <w:rsid w:val="00653A62"/>
    <w:rsid w:val="006542D2"/>
    <w:rsid w:val="006544DB"/>
    <w:rsid w:val="006545C7"/>
    <w:rsid w:val="00654A2E"/>
    <w:rsid w:val="00654F7F"/>
    <w:rsid w:val="00655443"/>
    <w:rsid w:val="006557BE"/>
    <w:rsid w:val="00656689"/>
    <w:rsid w:val="00656FE9"/>
    <w:rsid w:val="00657FBE"/>
    <w:rsid w:val="00660113"/>
    <w:rsid w:val="006601CE"/>
    <w:rsid w:val="0066108E"/>
    <w:rsid w:val="0066157F"/>
    <w:rsid w:val="00661C32"/>
    <w:rsid w:val="00661CD8"/>
    <w:rsid w:val="00661DA0"/>
    <w:rsid w:val="00662155"/>
    <w:rsid w:val="00662358"/>
    <w:rsid w:val="00662703"/>
    <w:rsid w:val="00662E2D"/>
    <w:rsid w:val="00662ED7"/>
    <w:rsid w:val="00663224"/>
    <w:rsid w:val="0066330A"/>
    <w:rsid w:val="0066336D"/>
    <w:rsid w:val="00663B73"/>
    <w:rsid w:val="00663EDE"/>
    <w:rsid w:val="00664263"/>
    <w:rsid w:val="00664542"/>
    <w:rsid w:val="00664DE3"/>
    <w:rsid w:val="00665672"/>
    <w:rsid w:val="00665DAE"/>
    <w:rsid w:val="00666136"/>
    <w:rsid w:val="00666229"/>
    <w:rsid w:val="0066634A"/>
    <w:rsid w:val="00666C2F"/>
    <w:rsid w:val="00666CCB"/>
    <w:rsid w:val="006677C7"/>
    <w:rsid w:val="00667F4C"/>
    <w:rsid w:val="006702D6"/>
    <w:rsid w:val="006710BA"/>
    <w:rsid w:val="00671902"/>
    <w:rsid w:val="00671B8C"/>
    <w:rsid w:val="00671CBA"/>
    <w:rsid w:val="00673521"/>
    <w:rsid w:val="006735DA"/>
    <w:rsid w:val="006737CB"/>
    <w:rsid w:val="006738CB"/>
    <w:rsid w:val="00673911"/>
    <w:rsid w:val="00674C91"/>
    <w:rsid w:val="00675B8E"/>
    <w:rsid w:val="00675CFD"/>
    <w:rsid w:val="00676403"/>
    <w:rsid w:val="00676C47"/>
    <w:rsid w:val="00676CFD"/>
    <w:rsid w:val="00676EDD"/>
    <w:rsid w:val="00677084"/>
    <w:rsid w:val="0067715B"/>
    <w:rsid w:val="00677AB5"/>
    <w:rsid w:val="00677F6F"/>
    <w:rsid w:val="00680341"/>
    <w:rsid w:val="00680436"/>
    <w:rsid w:val="00680D47"/>
    <w:rsid w:val="00681106"/>
    <w:rsid w:val="0068118E"/>
    <w:rsid w:val="00681E14"/>
    <w:rsid w:val="006821D8"/>
    <w:rsid w:val="0068234B"/>
    <w:rsid w:val="00682CD1"/>
    <w:rsid w:val="00682FE6"/>
    <w:rsid w:val="00683279"/>
    <w:rsid w:val="006832C1"/>
    <w:rsid w:val="006832C6"/>
    <w:rsid w:val="00683613"/>
    <w:rsid w:val="006838A1"/>
    <w:rsid w:val="0068398F"/>
    <w:rsid w:val="00683F75"/>
    <w:rsid w:val="00683FE8"/>
    <w:rsid w:val="006843E0"/>
    <w:rsid w:val="00684611"/>
    <w:rsid w:val="00684EC2"/>
    <w:rsid w:val="006856A2"/>
    <w:rsid w:val="00685B53"/>
    <w:rsid w:val="006865CB"/>
    <w:rsid w:val="00686DC1"/>
    <w:rsid w:val="00686F7F"/>
    <w:rsid w:val="00686FD0"/>
    <w:rsid w:val="00687057"/>
    <w:rsid w:val="006873B5"/>
    <w:rsid w:val="00687E21"/>
    <w:rsid w:val="00690491"/>
    <w:rsid w:val="00690651"/>
    <w:rsid w:val="00691120"/>
    <w:rsid w:val="00691192"/>
    <w:rsid w:val="006911F7"/>
    <w:rsid w:val="006920C5"/>
    <w:rsid w:val="0069249A"/>
    <w:rsid w:val="00692ABB"/>
    <w:rsid w:val="006930B1"/>
    <w:rsid w:val="00693857"/>
    <w:rsid w:val="00693972"/>
    <w:rsid w:val="006945E7"/>
    <w:rsid w:val="0069480F"/>
    <w:rsid w:val="00694E7B"/>
    <w:rsid w:val="006955CF"/>
    <w:rsid w:val="0069567D"/>
    <w:rsid w:val="00695682"/>
    <w:rsid w:val="00695C2E"/>
    <w:rsid w:val="00695C48"/>
    <w:rsid w:val="00696136"/>
    <w:rsid w:val="00696213"/>
    <w:rsid w:val="00696348"/>
    <w:rsid w:val="00696605"/>
    <w:rsid w:val="0069684C"/>
    <w:rsid w:val="00696DA7"/>
    <w:rsid w:val="006976E4"/>
    <w:rsid w:val="00697917"/>
    <w:rsid w:val="00697D1D"/>
    <w:rsid w:val="00697E5D"/>
    <w:rsid w:val="006A02F4"/>
    <w:rsid w:val="006A0A63"/>
    <w:rsid w:val="006A0B03"/>
    <w:rsid w:val="006A1144"/>
    <w:rsid w:val="006A1CE7"/>
    <w:rsid w:val="006A1D5E"/>
    <w:rsid w:val="006A1FE4"/>
    <w:rsid w:val="006A29C4"/>
    <w:rsid w:val="006A2AA9"/>
    <w:rsid w:val="006A3234"/>
    <w:rsid w:val="006A34C2"/>
    <w:rsid w:val="006A3E08"/>
    <w:rsid w:val="006A42EC"/>
    <w:rsid w:val="006A4D44"/>
    <w:rsid w:val="006A4D8E"/>
    <w:rsid w:val="006A546D"/>
    <w:rsid w:val="006A5CF3"/>
    <w:rsid w:val="006A6135"/>
    <w:rsid w:val="006A76F5"/>
    <w:rsid w:val="006A79A9"/>
    <w:rsid w:val="006A7BE2"/>
    <w:rsid w:val="006A7FD8"/>
    <w:rsid w:val="006B0044"/>
    <w:rsid w:val="006B016A"/>
    <w:rsid w:val="006B0B5C"/>
    <w:rsid w:val="006B0C32"/>
    <w:rsid w:val="006B10FF"/>
    <w:rsid w:val="006B1483"/>
    <w:rsid w:val="006B1B8A"/>
    <w:rsid w:val="006B1EC8"/>
    <w:rsid w:val="006B2BD5"/>
    <w:rsid w:val="006B2E49"/>
    <w:rsid w:val="006B3009"/>
    <w:rsid w:val="006B38AE"/>
    <w:rsid w:val="006B3B3F"/>
    <w:rsid w:val="006B3E9A"/>
    <w:rsid w:val="006B4017"/>
    <w:rsid w:val="006B42A9"/>
    <w:rsid w:val="006B4422"/>
    <w:rsid w:val="006B46AA"/>
    <w:rsid w:val="006B4F21"/>
    <w:rsid w:val="006B4F3E"/>
    <w:rsid w:val="006B53EF"/>
    <w:rsid w:val="006B5689"/>
    <w:rsid w:val="006B5A56"/>
    <w:rsid w:val="006B5FBF"/>
    <w:rsid w:val="006B6182"/>
    <w:rsid w:val="006B6679"/>
    <w:rsid w:val="006B66D0"/>
    <w:rsid w:val="006B6CD9"/>
    <w:rsid w:val="006B6F51"/>
    <w:rsid w:val="006B7219"/>
    <w:rsid w:val="006B7346"/>
    <w:rsid w:val="006B7654"/>
    <w:rsid w:val="006B7EFB"/>
    <w:rsid w:val="006C03E1"/>
    <w:rsid w:val="006C0FD2"/>
    <w:rsid w:val="006C11C0"/>
    <w:rsid w:val="006C1582"/>
    <w:rsid w:val="006C202D"/>
    <w:rsid w:val="006C262F"/>
    <w:rsid w:val="006C2D5D"/>
    <w:rsid w:val="006C3584"/>
    <w:rsid w:val="006C3D12"/>
    <w:rsid w:val="006C4F72"/>
    <w:rsid w:val="006C5DF4"/>
    <w:rsid w:val="006C64A4"/>
    <w:rsid w:val="006C6861"/>
    <w:rsid w:val="006C6A57"/>
    <w:rsid w:val="006C6D42"/>
    <w:rsid w:val="006C78A3"/>
    <w:rsid w:val="006C7C84"/>
    <w:rsid w:val="006C7FD6"/>
    <w:rsid w:val="006D0120"/>
    <w:rsid w:val="006D05F7"/>
    <w:rsid w:val="006D0D3D"/>
    <w:rsid w:val="006D16CB"/>
    <w:rsid w:val="006D1878"/>
    <w:rsid w:val="006D1B43"/>
    <w:rsid w:val="006D1B70"/>
    <w:rsid w:val="006D1DA7"/>
    <w:rsid w:val="006D2351"/>
    <w:rsid w:val="006D2701"/>
    <w:rsid w:val="006D2AF4"/>
    <w:rsid w:val="006D36EF"/>
    <w:rsid w:val="006D3989"/>
    <w:rsid w:val="006D4425"/>
    <w:rsid w:val="006D480C"/>
    <w:rsid w:val="006D50EC"/>
    <w:rsid w:val="006D572E"/>
    <w:rsid w:val="006D613C"/>
    <w:rsid w:val="006D61B1"/>
    <w:rsid w:val="006D641D"/>
    <w:rsid w:val="006D6FC0"/>
    <w:rsid w:val="006D740D"/>
    <w:rsid w:val="006D7573"/>
    <w:rsid w:val="006D78E5"/>
    <w:rsid w:val="006D78F4"/>
    <w:rsid w:val="006D7A8A"/>
    <w:rsid w:val="006E0413"/>
    <w:rsid w:val="006E06B8"/>
    <w:rsid w:val="006E0BEF"/>
    <w:rsid w:val="006E0CA4"/>
    <w:rsid w:val="006E1050"/>
    <w:rsid w:val="006E1ACA"/>
    <w:rsid w:val="006E2404"/>
    <w:rsid w:val="006E2F0C"/>
    <w:rsid w:val="006E31F4"/>
    <w:rsid w:val="006E343E"/>
    <w:rsid w:val="006E3C4D"/>
    <w:rsid w:val="006E3F72"/>
    <w:rsid w:val="006E402F"/>
    <w:rsid w:val="006E407C"/>
    <w:rsid w:val="006E4274"/>
    <w:rsid w:val="006E42FC"/>
    <w:rsid w:val="006E442F"/>
    <w:rsid w:val="006E494E"/>
    <w:rsid w:val="006E4A23"/>
    <w:rsid w:val="006E4A51"/>
    <w:rsid w:val="006E50D6"/>
    <w:rsid w:val="006E50F5"/>
    <w:rsid w:val="006E5162"/>
    <w:rsid w:val="006E53AD"/>
    <w:rsid w:val="006E627D"/>
    <w:rsid w:val="006E670E"/>
    <w:rsid w:val="006E6E88"/>
    <w:rsid w:val="006E712A"/>
    <w:rsid w:val="006E7B19"/>
    <w:rsid w:val="006F0711"/>
    <w:rsid w:val="006F08A3"/>
    <w:rsid w:val="006F08C8"/>
    <w:rsid w:val="006F1170"/>
    <w:rsid w:val="006F1649"/>
    <w:rsid w:val="006F16D4"/>
    <w:rsid w:val="006F21EC"/>
    <w:rsid w:val="006F2237"/>
    <w:rsid w:val="006F2A91"/>
    <w:rsid w:val="006F2EA2"/>
    <w:rsid w:val="006F3D3C"/>
    <w:rsid w:val="006F41CA"/>
    <w:rsid w:val="006F429E"/>
    <w:rsid w:val="006F49CB"/>
    <w:rsid w:val="006F4A7E"/>
    <w:rsid w:val="006F4F12"/>
    <w:rsid w:val="006F4FDC"/>
    <w:rsid w:val="006F51A7"/>
    <w:rsid w:val="006F5FEB"/>
    <w:rsid w:val="006F69AD"/>
    <w:rsid w:val="006F744D"/>
    <w:rsid w:val="006F7A21"/>
    <w:rsid w:val="006F7A98"/>
    <w:rsid w:val="00700C7E"/>
    <w:rsid w:val="00701E04"/>
    <w:rsid w:val="00701E88"/>
    <w:rsid w:val="00702B6B"/>
    <w:rsid w:val="0070311E"/>
    <w:rsid w:val="007033AA"/>
    <w:rsid w:val="00703D33"/>
    <w:rsid w:val="0070420B"/>
    <w:rsid w:val="007046B4"/>
    <w:rsid w:val="00704BEF"/>
    <w:rsid w:val="00704D41"/>
    <w:rsid w:val="00704DC7"/>
    <w:rsid w:val="007053FA"/>
    <w:rsid w:val="00705782"/>
    <w:rsid w:val="00705939"/>
    <w:rsid w:val="00706D70"/>
    <w:rsid w:val="00707579"/>
    <w:rsid w:val="00707808"/>
    <w:rsid w:val="00710257"/>
    <w:rsid w:val="00710382"/>
    <w:rsid w:val="007107EA"/>
    <w:rsid w:val="00710B6F"/>
    <w:rsid w:val="00710DB3"/>
    <w:rsid w:val="007115E6"/>
    <w:rsid w:val="00711617"/>
    <w:rsid w:val="00711A58"/>
    <w:rsid w:val="00711A78"/>
    <w:rsid w:val="00711C89"/>
    <w:rsid w:val="0071247F"/>
    <w:rsid w:val="007125A2"/>
    <w:rsid w:val="007131E5"/>
    <w:rsid w:val="007135C3"/>
    <w:rsid w:val="00713EA3"/>
    <w:rsid w:val="007144E7"/>
    <w:rsid w:val="00714F77"/>
    <w:rsid w:val="007157BB"/>
    <w:rsid w:val="00715D19"/>
    <w:rsid w:val="00715E65"/>
    <w:rsid w:val="00716758"/>
    <w:rsid w:val="00716911"/>
    <w:rsid w:val="00717185"/>
    <w:rsid w:val="00717B03"/>
    <w:rsid w:val="00717EFB"/>
    <w:rsid w:val="00720D01"/>
    <w:rsid w:val="0072116B"/>
    <w:rsid w:val="0072225D"/>
    <w:rsid w:val="007222F8"/>
    <w:rsid w:val="00722A86"/>
    <w:rsid w:val="00723187"/>
    <w:rsid w:val="00723951"/>
    <w:rsid w:val="00723CEE"/>
    <w:rsid w:val="0072454F"/>
    <w:rsid w:val="00724727"/>
    <w:rsid w:val="00724CC0"/>
    <w:rsid w:val="00724D87"/>
    <w:rsid w:val="007250D2"/>
    <w:rsid w:val="0072537F"/>
    <w:rsid w:val="00725524"/>
    <w:rsid w:val="0072553B"/>
    <w:rsid w:val="007258D0"/>
    <w:rsid w:val="007259FF"/>
    <w:rsid w:val="00725A08"/>
    <w:rsid w:val="00725D0F"/>
    <w:rsid w:val="00725E44"/>
    <w:rsid w:val="00726637"/>
    <w:rsid w:val="007267D9"/>
    <w:rsid w:val="00726FE9"/>
    <w:rsid w:val="0072795B"/>
    <w:rsid w:val="00727B89"/>
    <w:rsid w:val="007301B1"/>
    <w:rsid w:val="0073041B"/>
    <w:rsid w:val="007310AF"/>
    <w:rsid w:val="007311E2"/>
    <w:rsid w:val="00731312"/>
    <w:rsid w:val="00731A10"/>
    <w:rsid w:val="00731EB9"/>
    <w:rsid w:val="007321D7"/>
    <w:rsid w:val="007328AC"/>
    <w:rsid w:val="00733499"/>
    <w:rsid w:val="007336BC"/>
    <w:rsid w:val="00733D36"/>
    <w:rsid w:val="007347AE"/>
    <w:rsid w:val="00735A92"/>
    <w:rsid w:val="00735DB6"/>
    <w:rsid w:val="00735E66"/>
    <w:rsid w:val="00735E67"/>
    <w:rsid w:val="00735F61"/>
    <w:rsid w:val="00736891"/>
    <w:rsid w:val="00736BA9"/>
    <w:rsid w:val="007370E3"/>
    <w:rsid w:val="00740C90"/>
    <w:rsid w:val="007421C2"/>
    <w:rsid w:val="00742322"/>
    <w:rsid w:val="0074259A"/>
    <w:rsid w:val="00742FAD"/>
    <w:rsid w:val="00743075"/>
    <w:rsid w:val="0074342F"/>
    <w:rsid w:val="007435AF"/>
    <w:rsid w:val="007435E3"/>
    <w:rsid w:val="00743B3D"/>
    <w:rsid w:val="00744264"/>
    <w:rsid w:val="007443BB"/>
    <w:rsid w:val="00745492"/>
    <w:rsid w:val="00745692"/>
    <w:rsid w:val="007461C8"/>
    <w:rsid w:val="007475B4"/>
    <w:rsid w:val="00747C81"/>
    <w:rsid w:val="00747CE6"/>
    <w:rsid w:val="00751B52"/>
    <w:rsid w:val="00751F1D"/>
    <w:rsid w:val="007522C7"/>
    <w:rsid w:val="0075234F"/>
    <w:rsid w:val="0075277D"/>
    <w:rsid w:val="00753129"/>
    <w:rsid w:val="00753ADE"/>
    <w:rsid w:val="00753C62"/>
    <w:rsid w:val="00754029"/>
    <w:rsid w:val="0075413F"/>
    <w:rsid w:val="00754B45"/>
    <w:rsid w:val="00754B7B"/>
    <w:rsid w:val="00755075"/>
    <w:rsid w:val="0075579A"/>
    <w:rsid w:val="00755C2E"/>
    <w:rsid w:val="00756549"/>
    <w:rsid w:val="00756C1F"/>
    <w:rsid w:val="0075712E"/>
    <w:rsid w:val="00757942"/>
    <w:rsid w:val="007601FD"/>
    <w:rsid w:val="00761278"/>
    <w:rsid w:val="007614E5"/>
    <w:rsid w:val="00761E1E"/>
    <w:rsid w:val="007621D2"/>
    <w:rsid w:val="00762B81"/>
    <w:rsid w:val="007634DD"/>
    <w:rsid w:val="007636E9"/>
    <w:rsid w:val="00763902"/>
    <w:rsid w:val="0076405B"/>
    <w:rsid w:val="00764091"/>
    <w:rsid w:val="007645A4"/>
    <w:rsid w:val="007647D6"/>
    <w:rsid w:val="00764C59"/>
    <w:rsid w:val="007654AF"/>
    <w:rsid w:val="00765E2E"/>
    <w:rsid w:val="00766436"/>
    <w:rsid w:val="007664B2"/>
    <w:rsid w:val="00766D62"/>
    <w:rsid w:val="00766D73"/>
    <w:rsid w:val="00766D77"/>
    <w:rsid w:val="00766FB7"/>
    <w:rsid w:val="00767023"/>
    <w:rsid w:val="00767532"/>
    <w:rsid w:val="0076784E"/>
    <w:rsid w:val="00767D56"/>
    <w:rsid w:val="00767DCA"/>
    <w:rsid w:val="007701D5"/>
    <w:rsid w:val="0077055A"/>
    <w:rsid w:val="00770CDC"/>
    <w:rsid w:val="00771390"/>
    <w:rsid w:val="00771663"/>
    <w:rsid w:val="007716CC"/>
    <w:rsid w:val="00771DEC"/>
    <w:rsid w:val="00772D9F"/>
    <w:rsid w:val="007742F9"/>
    <w:rsid w:val="00774434"/>
    <w:rsid w:val="00775532"/>
    <w:rsid w:val="00775698"/>
    <w:rsid w:val="00775829"/>
    <w:rsid w:val="007762AC"/>
    <w:rsid w:val="0077673A"/>
    <w:rsid w:val="007767D9"/>
    <w:rsid w:val="007768DC"/>
    <w:rsid w:val="00777357"/>
    <w:rsid w:val="0077755B"/>
    <w:rsid w:val="0077756F"/>
    <w:rsid w:val="007775A7"/>
    <w:rsid w:val="00777AA1"/>
    <w:rsid w:val="00777E42"/>
    <w:rsid w:val="00780424"/>
    <w:rsid w:val="00780911"/>
    <w:rsid w:val="0078094F"/>
    <w:rsid w:val="00780D33"/>
    <w:rsid w:val="00781054"/>
    <w:rsid w:val="00781204"/>
    <w:rsid w:val="00781264"/>
    <w:rsid w:val="00781904"/>
    <w:rsid w:val="007819C8"/>
    <w:rsid w:val="00781AAF"/>
    <w:rsid w:val="0078324E"/>
    <w:rsid w:val="00783ED2"/>
    <w:rsid w:val="00783F19"/>
    <w:rsid w:val="00784207"/>
    <w:rsid w:val="00784F43"/>
    <w:rsid w:val="007850AE"/>
    <w:rsid w:val="0078527C"/>
    <w:rsid w:val="007855CE"/>
    <w:rsid w:val="0078643A"/>
    <w:rsid w:val="0078739B"/>
    <w:rsid w:val="00787704"/>
    <w:rsid w:val="007877D7"/>
    <w:rsid w:val="00787ABC"/>
    <w:rsid w:val="00787FC7"/>
    <w:rsid w:val="00790048"/>
    <w:rsid w:val="007903E5"/>
    <w:rsid w:val="00790592"/>
    <w:rsid w:val="007905E1"/>
    <w:rsid w:val="00790A12"/>
    <w:rsid w:val="00790C0F"/>
    <w:rsid w:val="00791203"/>
    <w:rsid w:val="0079140B"/>
    <w:rsid w:val="007919C7"/>
    <w:rsid w:val="00791EE0"/>
    <w:rsid w:val="007935F1"/>
    <w:rsid w:val="00793F89"/>
    <w:rsid w:val="00794285"/>
    <w:rsid w:val="00794366"/>
    <w:rsid w:val="007949D2"/>
    <w:rsid w:val="00795351"/>
    <w:rsid w:val="00795AFB"/>
    <w:rsid w:val="007961F2"/>
    <w:rsid w:val="0079648B"/>
    <w:rsid w:val="00796AC1"/>
    <w:rsid w:val="00796CB0"/>
    <w:rsid w:val="00797517"/>
    <w:rsid w:val="0079765B"/>
    <w:rsid w:val="00797B19"/>
    <w:rsid w:val="007A06DD"/>
    <w:rsid w:val="007A0A1F"/>
    <w:rsid w:val="007A0A83"/>
    <w:rsid w:val="007A0BEE"/>
    <w:rsid w:val="007A0E82"/>
    <w:rsid w:val="007A143F"/>
    <w:rsid w:val="007A1519"/>
    <w:rsid w:val="007A15AA"/>
    <w:rsid w:val="007A15BB"/>
    <w:rsid w:val="007A1991"/>
    <w:rsid w:val="007A2164"/>
    <w:rsid w:val="007A37C8"/>
    <w:rsid w:val="007A3BDD"/>
    <w:rsid w:val="007A4AE1"/>
    <w:rsid w:val="007A4BAD"/>
    <w:rsid w:val="007A5057"/>
    <w:rsid w:val="007A555F"/>
    <w:rsid w:val="007A5764"/>
    <w:rsid w:val="007A5CAB"/>
    <w:rsid w:val="007A68CA"/>
    <w:rsid w:val="007A6D08"/>
    <w:rsid w:val="007A78CB"/>
    <w:rsid w:val="007A7B59"/>
    <w:rsid w:val="007A7D3A"/>
    <w:rsid w:val="007A7EAC"/>
    <w:rsid w:val="007B064E"/>
    <w:rsid w:val="007B0766"/>
    <w:rsid w:val="007B11A3"/>
    <w:rsid w:val="007B135D"/>
    <w:rsid w:val="007B1635"/>
    <w:rsid w:val="007B1A1E"/>
    <w:rsid w:val="007B1B7D"/>
    <w:rsid w:val="007B1DDF"/>
    <w:rsid w:val="007B22ED"/>
    <w:rsid w:val="007B2656"/>
    <w:rsid w:val="007B26AA"/>
    <w:rsid w:val="007B2B8C"/>
    <w:rsid w:val="007B3408"/>
    <w:rsid w:val="007B340C"/>
    <w:rsid w:val="007B3589"/>
    <w:rsid w:val="007B3874"/>
    <w:rsid w:val="007B38E0"/>
    <w:rsid w:val="007B3B54"/>
    <w:rsid w:val="007B414D"/>
    <w:rsid w:val="007B42D0"/>
    <w:rsid w:val="007B5015"/>
    <w:rsid w:val="007B5242"/>
    <w:rsid w:val="007B52F9"/>
    <w:rsid w:val="007B5423"/>
    <w:rsid w:val="007B578E"/>
    <w:rsid w:val="007B59E4"/>
    <w:rsid w:val="007B5FF7"/>
    <w:rsid w:val="007B650F"/>
    <w:rsid w:val="007B6845"/>
    <w:rsid w:val="007B696A"/>
    <w:rsid w:val="007B6ACA"/>
    <w:rsid w:val="007B77BF"/>
    <w:rsid w:val="007B7D19"/>
    <w:rsid w:val="007C05E4"/>
    <w:rsid w:val="007C0902"/>
    <w:rsid w:val="007C0948"/>
    <w:rsid w:val="007C0982"/>
    <w:rsid w:val="007C0E58"/>
    <w:rsid w:val="007C181E"/>
    <w:rsid w:val="007C1C3A"/>
    <w:rsid w:val="007C1C56"/>
    <w:rsid w:val="007C233D"/>
    <w:rsid w:val="007C24B6"/>
    <w:rsid w:val="007C27C8"/>
    <w:rsid w:val="007C280C"/>
    <w:rsid w:val="007C2BF3"/>
    <w:rsid w:val="007C38C1"/>
    <w:rsid w:val="007C4591"/>
    <w:rsid w:val="007C4C1E"/>
    <w:rsid w:val="007C64CB"/>
    <w:rsid w:val="007C6E0B"/>
    <w:rsid w:val="007C70BD"/>
    <w:rsid w:val="007C76BB"/>
    <w:rsid w:val="007C773D"/>
    <w:rsid w:val="007C7806"/>
    <w:rsid w:val="007C7AA2"/>
    <w:rsid w:val="007D06F4"/>
    <w:rsid w:val="007D094A"/>
    <w:rsid w:val="007D0AF3"/>
    <w:rsid w:val="007D145D"/>
    <w:rsid w:val="007D17EA"/>
    <w:rsid w:val="007D1C00"/>
    <w:rsid w:val="007D23BB"/>
    <w:rsid w:val="007D2624"/>
    <w:rsid w:val="007D2657"/>
    <w:rsid w:val="007D2949"/>
    <w:rsid w:val="007D2D15"/>
    <w:rsid w:val="007D36B7"/>
    <w:rsid w:val="007D3736"/>
    <w:rsid w:val="007D3AA1"/>
    <w:rsid w:val="007D3C7F"/>
    <w:rsid w:val="007D4352"/>
    <w:rsid w:val="007D44FE"/>
    <w:rsid w:val="007D4802"/>
    <w:rsid w:val="007D48D2"/>
    <w:rsid w:val="007D4A9E"/>
    <w:rsid w:val="007D4B0D"/>
    <w:rsid w:val="007D4B80"/>
    <w:rsid w:val="007D53CE"/>
    <w:rsid w:val="007D5985"/>
    <w:rsid w:val="007D6281"/>
    <w:rsid w:val="007D74BC"/>
    <w:rsid w:val="007D7A10"/>
    <w:rsid w:val="007E0477"/>
    <w:rsid w:val="007E0899"/>
    <w:rsid w:val="007E09FD"/>
    <w:rsid w:val="007E0C13"/>
    <w:rsid w:val="007E18BC"/>
    <w:rsid w:val="007E18CB"/>
    <w:rsid w:val="007E1C1E"/>
    <w:rsid w:val="007E1D54"/>
    <w:rsid w:val="007E1E00"/>
    <w:rsid w:val="007E24F1"/>
    <w:rsid w:val="007E272A"/>
    <w:rsid w:val="007E2B3B"/>
    <w:rsid w:val="007E30AA"/>
    <w:rsid w:val="007E30B7"/>
    <w:rsid w:val="007E317B"/>
    <w:rsid w:val="007E31D7"/>
    <w:rsid w:val="007E3C21"/>
    <w:rsid w:val="007E3E15"/>
    <w:rsid w:val="007E423E"/>
    <w:rsid w:val="007E47C8"/>
    <w:rsid w:val="007E4AB4"/>
    <w:rsid w:val="007E4E2E"/>
    <w:rsid w:val="007E4F84"/>
    <w:rsid w:val="007E52F8"/>
    <w:rsid w:val="007E5491"/>
    <w:rsid w:val="007E5571"/>
    <w:rsid w:val="007E5B95"/>
    <w:rsid w:val="007E60C2"/>
    <w:rsid w:val="007E6482"/>
    <w:rsid w:val="007E70C7"/>
    <w:rsid w:val="007E716B"/>
    <w:rsid w:val="007E722A"/>
    <w:rsid w:val="007E73A0"/>
    <w:rsid w:val="007E78AF"/>
    <w:rsid w:val="007E7BA9"/>
    <w:rsid w:val="007F002C"/>
    <w:rsid w:val="007F103B"/>
    <w:rsid w:val="007F137C"/>
    <w:rsid w:val="007F1508"/>
    <w:rsid w:val="007F167D"/>
    <w:rsid w:val="007F16FF"/>
    <w:rsid w:val="007F187E"/>
    <w:rsid w:val="007F1C72"/>
    <w:rsid w:val="007F1DE4"/>
    <w:rsid w:val="007F23DB"/>
    <w:rsid w:val="007F2506"/>
    <w:rsid w:val="007F25FA"/>
    <w:rsid w:val="007F2D35"/>
    <w:rsid w:val="007F3002"/>
    <w:rsid w:val="007F30C6"/>
    <w:rsid w:val="007F3431"/>
    <w:rsid w:val="007F3470"/>
    <w:rsid w:val="007F3C33"/>
    <w:rsid w:val="007F412A"/>
    <w:rsid w:val="007F413C"/>
    <w:rsid w:val="007F469B"/>
    <w:rsid w:val="007F4ED6"/>
    <w:rsid w:val="007F4F89"/>
    <w:rsid w:val="007F56C4"/>
    <w:rsid w:val="007F57FD"/>
    <w:rsid w:val="007F5AE9"/>
    <w:rsid w:val="007F5C19"/>
    <w:rsid w:val="007F6172"/>
    <w:rsid w:val="007F72A8"/>
    <w:rsid w:val="007F766A"/>
    <w:rsid w:val="007F7C9C"/>
    <w:rsid w:val="007F7D19"/>
    <w:rsid w:val="008005DA"/>
    <w:rsid w:val="0080083C"/>
    <w:rsid w:val="00800C58"/>
    <w:rsid w:val="008014A6"/>
    <w:rsid w:val="008019B6"/>
    <w:rsid w:val="00801F3B"/>
    <w:rsid w:val="00803324"/>
    <w:rsid w:val="00803792"/>
    <w:rsid w:val="00803AA3"/>
    <w:rsid w:val="00803CF7"/>
    <w:rsid w:val="008045BD"/>
    <w:rsid w:val="0080512A"/>
    <w:rsid w:val="008055DC"/>
    <w:rsid w:val="00805992"/>
    <w:rsid w:val="00806532"/>
    <w:rsid w:val="008067DA"/>
    <w:rsid w:val="00806C94"/>
    <w:rsid w:val="008075EE"/>
    <w:rsid w:val="00807844"/>
    <w:rsid w:val="00810987"/>
    <w:rsid w:val="00811021"/>
    <w:rsid w:val="00811663"/>
    <w:rsid w:val="00811A10"/>
    <w:rsid w:val="00811CFE"/>
    <w:rsid w:val="00812469"/>
    <w:rsid w:val="00812FB6"/>
    <w:rsid w:val="00813172"/>
    <w:rsid w:val="00813782"/>
    <w:rsid w:val="00814027"/>
    <w:rsid w:val="008154A8"/>
    <w:rsid w:val="00815C13"/>
    <w:rsid w:val="008166A5"/>
    <w:rsid w:val="008166DC"/>
    <w:rsid w:val="00816CF8"/>
    <w:rsid w:val="008206AB"/>
    <w:rsid w:val="00820BB2"/>
    <w:rsid w:val="00820E00"/>
    <w:rsid w:val="008211BF"/>
    <w:rsid w:val="008212DA"/>
    <w:rsid w:val="00821534"/>
    <w:rsid w:val="00821905"/>
    <w:rsid w:val="00822749"/>
    <w:rsid w:val="00822E30"/>
    <w:rsid w:val="00822F4A"/>
    <w:rsid w:val="00823093"/>
    <w:rsid w:val="00824066"/>
    <w:rsid w:val="00824205"/>
    <w:rsid w:val="00824329"/>
    <w:rsid w:val="00824566"/>
    <w:rsid w:val="008252F5"/>
    <w:rsid w:val="00825919"/>
    <w:rsid w:val="00826B6A"/>
    <w:rsid w:val="00827105"/>
    <w:rsid w:val="00827A30"/>
    <w:rsid w:val="00827D78"/>
    <w:rsid w:val="008305F1"/>
    <w:rsid w:val="00830BB2"/>
    <w:rsid w:val="00830E76"/>
    <w:rsid w:val="00831DF0"/>
    <w:rsid w:val="0083241B"/>
    <w:rsid w:val="008325B9"/>
    <w:rsid w:val="0083269B"/>
    <w:rsid w:val="00833206"/>
    <w:rsid w:val="0083340F"/>
    <w:rsid w:val="00833788"/>
    <w:rsid w:val="00833B48"/>
    <w:rsid w:val="00834068"/>
    <w:rsid w:val="00834E8C"/>
    <w:rsid w:val="00834FA7"/>
    <w:rsid w:val="00835390"/>
    <w:rsid w:val="00835C0E"/>
    <w:rsid w:val="00835C7A"/>
    <w:rsid w:val="00835D51"/>
    <w:rsid w:val="00835E02"/>
    <w:rsid w:val="00836484"/>
    <w:rsid w:val="008368FB"/>
    <w:rsid w:val="00836B11"/>
    <w:rsid w:val="00836D79"/>
    <w:rsid w:val="00836E1D"/>
    <w:rsid w:val="00840162"/>
    <w:rsid w:val="0084032B"/>
    <w:rsid w:val="008407DC"/>
    <w:rsid w:val="00841506"/>
    <w:rsid w:val="00841746"/>
    <w:rsid w:val="008418C3"/>
    <w:rsid w:val="008419E0"/>
    <w:rsid w:val="00841C1D"/>
    <w:rsid w:val="00841C33"/>
    <w:rsid w:val="00841D68"/>
    <w:rsid w:val="008423DF"/>
    <w:rsid w:val="00842428"/>
    <w:rsid w:val="00842920"/>
    <w:rsid w:val="00842951"/>
    <w:rsid w:val="00842CE1"/>
    <w:rsid w:val="00842D44"/>
    <w:rsid w:val="0084379E"/>
    <w:rsid w:val="00843AC3"/>
    <w:rsid w:val="00843E6D"/>
    <w:rsid w:val="008446AF"/>
    <w:rsid w:val="00844AB5"/>
    <w:rsid w:val="00845909"/>
    <w:rsid w:val="00845ADD"/>
    <w:rsid w:val="00845B70"/>
    <w:rsid w:val="00845FA7"/>
    <w:rsid w:val="00846249"/>
    <w:rsid w:val="008478C4"/>
    <w:rsid w:val="00847BC7"/>
    <w:rsid w:val="00850B8D"/>
    <w:rsid w:val="00850CE0"/>
    <w:rsid w:val="008511AD"/>
    <w:rsid w:val="008514AE"/>
    <w:rsid w:val="00851B02"/>
    <w:rsid w:val="00851B85"/>
    <w:rsid w:val="00851E5B"/>
    <w:rsid w:val="00852224"/>
    <w:rsid w:val="00853A06"/>
    <w:rsid w:val="008541C4"/>
    <w:rsid w:val="00854539"/>
    <w:rsid w:val="00854580"/>
    <w:rsid w:val="00855706"/>
    <w:rsid w:val="00855A97"/>
    <w:rsid w:val="00856383"/>
    <w:rsid w:val="00856477"/>
    <w:rsid w:val="00856698"/>
    <w:rsid w:val="00856960"/>
    <w:rsid w:val="00856A4C"/>
    <w:rsid w:val="00856AE3"/>
    <w:rsid w:val="00857090"/>
    <w:rsid w:val="00857727"/>
    <w:rsid w:val="0085788E"/>
    <w:rsid w:val="00857BC6"/>
    <w:rsid w:val="00857E6A"/>
    <w:rsid w:val="008600FE"/>
    <w:rsid w:val="00860DB6"/>
    <w:rsid w:val="0086218D"/>
    <w:rsid w:val="00863A82"/>
    <w:rsid w:val="0086412F"/>
    <w:rsid w:val="00864277"/>
    <w:rsid w:val="008659A1"/>
    <w:rsid w:val="0086646D"/>
    <w:rsid w:val="008668DE"/>
    <w:rsid w:val="00866B83"/>
    <w:rsid w:val="00866ED8"/>
    <w:rsid w:val="008672DC"/>
    <w:rsid w:val="00867B72"/>
    <w:rsid w:val="0087003C"/>
    <w:rsid w:val="008705B8"/>
    <w:rsid w:val="0087064A"/>
    <w:rsid w:val="00870932"/>
    <w:rsid w:val="00870C5B"/>
    <w:rsid w:val="00870CE7"/>
    <w:rsid w:val="00870D80"/>
    <w:rsid w:val="00870EB3"/>
    <w:rsid w:val="00871207"/>
    <w:rsid w:val="00871986"/>
    <w:rsid w:val="00871BE8"/>
    <w:rsid w:val="00872025"/>
    <w:rsid w:val="0087215E"/>
    <w:rsid w:val="0087302F"/>
    <w:rsid w:val="00873173"/>
    <w:rsid w:val="00873224"/>
    <w:rsid w:val="00873549"/>
    <w:rsid w:val="00873C8D"/>
    <w:rsid w:val="00873E55"/>
    <w:rsid w:val="00874343"/>
    <w:rsid w:val="008752E1"/>
    <w:rsid w:val="0087545C"/>
    <w:rsid w:val="0087557D"/>
    <w:rsid w:val="00875C7C"/>
    <w:rsid w:val="00876334"/>
    <w:rsid w:val="00876B1E"/>
    <w:rsid w:val="00877FE3"/>
    <w:rsid w:val="008806B7"/>
    <w:rsid w:val="008808F8"/>
    <w:rsid w:val="00881029"/>
    <w:rsid w:val="008815D2"/>
    <w:rsid w:val="00881CB6"/>
    <w:rsid w:val="00881DCD"/>
    <w:rsid w:val="00882436"/>
    <w:rsid w:val="0088255F"/>
    <w:rsid w:val="00882BF7"/>
    <w:rsid w:val="00883277"/>
    <w:rsid w:val="00883859"/>
    <w:rsid w:val="008838F3"/>
    <w:rsid w:val="008839EC"/>
    <w:rsid w:val="00883FB6"/>
    <w:rsid w:val="00884145"/>
    <w:rsid w:val="0088429A"/>
    <w:rsid w:val="0088437B"/>
    <w:rsid w:val="00884730"/>
    <w:rsid w:val="00884840"/>
    <w:rsid w:val="00884A42"/>
    <w:rsid w:val="00884CDC"/>
    <w:rsid w:val="008850CE"/>
    <w:rsid w:val="008857DC"/>
    <w:rsid w:val="00885838"/>
    <w:rsid w:val="00885C3D"/>
    <w:rsid w:val="00886336"/>
    <w:rsid w:val="008870A8"/>
    <w:rsid w:val="008875EF"/>
    <w:rsid w:val="0088776D"/>
    <w:rsid w:val="0089042F"/>
    <w:rsid w:val="008905EE"/>
    <w:rsid w:val="00890AE9"/>
    <w:rsid w:val="00890D25"/>
    <w:rsid w:val="00890F9A"/>
    <w:rsid w:val="00891901"/>
    <w:rsid w:val="00891E18"/>
    <w:rsid w:val="00893354"/>
    <w:rsid w:val="00893767"/>
    <w:rsid w:val="00893AC2"/>
    <w:rsid w:val="00893BE3"/>
    <w:rsid w:val="00893E0E"/>
    <w:rsid w:val="00893FED"/>
    <w:rsid w:val="00894331"/>
    <w:rsid w:val="00894462"/>
    <w:rsid w:val="008949DA"/>
    <w:rsid w:val="00894B1B"/>
    <w:rsid w:val="00894C94"/>
    <w:rsid w:val="00894DAD"/>
    <w:rsid w:val="0089504F"/>
    <w:rsid w:val="00896483"/>
    <w:rsid w:val="00896815"/>
    <w:rsid w:val="00896840"/>
    <w:rsid w:val="00896962"/>
    <w:rsid w:val="0089726C"/>
    <w:rsid w:val="00897757"/>
    <w:rsid w:val="008A1236"/>
    <w:rsid w:val="008A1250"/>
    <w:rsid w:val="008A134A"/>
    <w:rsid w:val="008A1E08"/>
    <w:rsid w:val="008A1E5A"/>
    <w:rsid w:val="008A1F64"/>
    <w:rsid w:val="008A3878"/>
    <w:rsid w:val="008A3FD0"/>
    <w:rsid w:val="008A489D"/>
    <w:rsid w:val="008A5546"/>
    <w:rsid w:val="008A5C8D"/>
    <w:rsid w:val="008A6051"/>
    <w:rsid w:val="008A6137"/>
    <w:rsid w:val="008A6655"/>
    <w:rsid w:val="008A677B"/>
    <w:rsid w:val="008A73CB"/>
    <w:rsid w:val="008A767C"/>
    <w:rsid w:val="008A78C9"/>
    <w:rsid w:val="008A7ED8"/>
    <w:rsid w:val="008B008E"/>
    <w:rsid w:val="008B010F"/>
    <w:rsid w:val="008B03B5"/>
    <w:rsid w:val="008B0A2B"/>
    <w:rsid w:val="008B0F3E"/>
    <w:rsid w:val="008B10E4"/>
    <w:rsid w:val="008B1F27"/>
    <w:rsid w:val="008B1F9E"/>
    <w:rsid w:val="008B2114"/>
    <w:rsid w:val="008B2340"/>
    <w:rsid w:val="008B2348"/>
    <w:rsid w:val="008B244F"/>
    <w:rsid w:val="008B267F"/>
    <w:rsid w:val="008B2883"/>
    <w:rsid w:val="008B28F8"/>
    <w:rsid w:val="008B35FC"/>
    <w:rsid w:val="008B38C4"/>
    <w:rsid w:val="008B3EA0"/>
    <w:rsid w:val="008B3F08"/>
    <w:rsid w:val="008B48DB"/>
    <w:rsid w:val="008B4AA2"/>
    <w:rsid w:val="008B4D61"/>
    <w:rsid w:val="008B4D94"/>
    <w:rsid w:val="008B5B8B"/>
    <w:rsid w:val="008B5CB7"/>
    <w:rsid w:val="008B5CE8"/>
    <w:rsid w:val="008B68EF"/>
    <w:rsid w:val="008B6DA9"/>
    <w:rsid w:val="008B7390"/>
    <w:rsid w:val="008B73B1"/>
    <w:rsid w:val="008B7422"/>
    <w:rsid w:val="008B7AB2"/>
    <w:rsid w:val="008B7CEC"/>
    <w:rsid w:val="008B7D70"/>
    <w:rsid w:val="008B7F28"/>
    <w:rsid w:val="008B7F5E"/>
    <w:rsid w:val="008C0AC8"/>
    <w:rsid w:val="008C1738"/>
    <w:rsid w:val="008C1A44"/>
    <w:rsid w:val="008C1C2A"/>
    <w:rsid w:val="008C1D4A"/>
    <w:rsid w:val="008C2358"/>
    <w:rsid w:val="008C245B"/>
    <w:rsid w:val="008C280A"/>
    <w:rsid w:val="008C28D5"/>
    <w:rsid w:val="008C3166"/>
    <w:rsid w:val="008C4220"/>
    <w:rsid w:val="008C48CD"/>
    <w:rsid w:val="008C48EC"/>
    <w:rsid w:val="008C5239"/>
    <w:rsid w:val="008C53E1"/>
    <w:rsid w:val="008C5697"/>
    <w:rsid w:val="008C5C69"/>
    <w:rsid w:val="008C5F4B"/>
    <w:rsid w:val="008C5FEE"/>
    <w:rsid w:val="008C647C"/>
    <w:rsid w:val="008C6481"/>
    <w:rsid w:val="008C74DA"/>
    <w:rsid w:val="008D0685"/>
    <w:rsid w:val="008D0D97"/>
    <w:rsid w:val="008D11DD"/>
    <w:rsid w:val="008D19BD"/>
    <w:rsid w:val="008D1BB3"/>
    <w:rsid w:val="008D23E8"/>
    <w:rsid w:val="008D2456"/>
    <w:rsid w:val="008D24AC"/>
    <w:rsid w:val="008D2B0B"/>
    <w:rsid w:val="008D3196"/>
    <w:rsid w:val="008D368E"/>
    <w:rsid w:val="008D397F"/>
    <w:rsid w:val="008D3C07"/>
    <w:rsid w:val="008D4469"/>
    <w:rsid w:val="008D498D"/>
    <w:rsid w:val="008D4F82"/>
    <w:rsid w:val="008D545E"/>
    <w:rsid w:val="008D5AAA"/>
    <w:rsid w:val="008D5CDF"/>
    <w:rsid w:val="008D5E0B"/>
    <w:rsid w:val="008D7053"/>
    <w:rsid w:val="008D7D13"/>
    <w:rsid w:val="008E03DD"/>
    <w:rsid w:val="008E0765"/>
    <w:rsid w:val="008E0984"/>
    <w:rsid w:val="008E0C3A"/>
    <w:rsid w:val="008E101C"/>
    <w:rsid w:val="008E113F"/>
    <w:rsid w:val="008E1626"/>
    <w:rsid w:val="008E240B"/>
    <w:rsid w:val="008E2D85"/>
    <w:rsid w:val="008E314D"/>
    <w:rsid w:val="008E3152"/>
    <w:rsid w:val="008E3CAD"/>
    <w:rsid w:val="008E495F"/>
    <w:rsid w:val="008E5A48"/>
    <w:rsid w:val="008E618D"/>
    <w:rsid w:val="008E67A0"/>
    <w:rsid w:val="008E6F79"/>
    <w:rsid w:val="008E75F4"/>
    <w:rsid w:val="008E7636"/>
    <w:rsid w:val="008E78E7"/>
    <w:rsid w:val="008F00A0"/>
    <w:rsid w:val="008F016C"/>
    <w:rsid w:val="008F024A"/>
    <w:rsid w:val="008F0A3C"/>
    <w:rsid w:val="008F0ACC"/>
    <w:rsid w:val="008F0DC1"/>
    <w:rsid w:val="008F1574"/>
    <w:rsid w:val="008F1F26"/>
    <w:rsid w:val="008F28C1"/>
    <w:rsid w:val="008F349E"/>
    <w:rsid w:val="008F3609"/>
    <w:rsid w:val="008F39BB"/>
    <w:rsid w:val="008F3B97"/>
    <w:rsid w:val="008F3F41"/>
    <w:rsid w:val="008F3FEB"/>
    <w:rsid w:val="008F413E"/>
    <w:rsid w:val="008F4236"/>
    <w:rsid w:val="008F4B79"/>
    <w:rsid w:val="008F4C02"/>
    <w:rsid w:val="008F4E50"/>
    <w:rsid w:val="008F60D8"/>
    <w:rsid w:val="008F669A"/>
    <w:rsid w:val="008F70BF"/>
    <w:rsid w:val="008F732D"/>
    <w:rsid w:val="008F75BB"/>
    <w:rsid w:val="008F7A0C"/>
    <w:rsid w:val="008F7ABD"/>
    <w:rsid w:val="0090008F"/>
    <w:rsid w:val="00900399"/>
    <w:rsid w:val="009006FD"/>
    <w:rsid w:val="00900C9A"/>
    <w:rsid w:val="00900ED5"/>
    <w:rsid w:val="0090262A"/>
    <w:rsid w:val="009026AA"/>
    <w:rsid w:val="009028FF"/>
    <w:rsid w:val="0090292C"/>
    <w:rsid w:val="00902B99"/>
    <w:rsid w:val="00903649"/>
    <w:rsid w:val="00903D71"/>
    <w:rsid w:val="00903DCC"/>
    <w:rsid w:val="00904947"/>
    <w:rsid w:val="00905090"/>
    <w:rsid w:val="009054CD"/>
    <w:rsid w:val="009055BC"/>
    <w:rsid w:val="00905975"/>
    <w:rsid w:val="009061F6"/>
    <w:rsid w:val="00906615"/>
    <w:rsid w:val="0090756C"/>
    <w:rsid w:val="009075CA"/>
    <w:rsid w:val="00907B30"/>
    <w:rsid w:val="00907D08"/>
    <w:rsid w:val="0091036A"/>
    <w:rsid w:val="009115B8"/>
    <w:rsid w:val="009116BB"/>
    <w:rsid w:val="009121DA"/>
    <w:rsid w:val="00912654"/>
    <w:rsid w:val="0091306C"/>
    <w:rsid w:val="00913C00"/>
    <w:rsid w:val="00913F96"/>
    <w:rsid w:val="00914796"/>
    <w:rsid w:val="00914DDD"/>
    <w:rsid w:val="00914DF2"/>
    <w:rsid w:val="00915372"/>
    <w:rsid w:val="00915D02"/>
    <w:rsid w:val="00915F45"/>
    <w:rsid w:val="00916516"/>
    <w:rsid w:val="00916582"/>
    <w:rsid w:val="00916BC7"/>
    <w:rsid w:val="00917301"/>
    <w:rsid w:val="009178D7"/>
    <w:rsid w:val="00920A81"/>
    <w:rsid w:val="0092104B"/>
    <w:rsid w:val="00922321"/>
    <w:rsid w:val="0092252F"/>
    <w:rsid w:val="009229A7"/>
    <w:rsid w:val="00922ABD"/>
    <w:rsid w:val="00922E18"/>
    <w:rsid w:val="00924426"/>
    <w:rsid w:val="00924470"/>
    <w:rsid w:val="0092498C"/>
    <w:rsid w:val="00924E4C"/>
    <w:rsid w:val="009254BE"/>
    <w:rsid w:val="009256FB"/>
    <w:rsid w:val="00925ABD"/>
    <w:rsid w:val="0092645E"/>
    <w:rsid w:val="009266EE"/>
    <w:rsid w:val="0092672F"/>
    <w:rsid w:val="00926864"/>
    <w:rsid w:val="00926D3B"/>
    <w:rsid w:val="00927104"/>
    <w:rsid w:val="00927A58"/>
    <w:rsid w:val="00927EA7"/>
    <w:rsid w:val="00927F27"/>
    <w:rsid w:val="00930268"/>
    <w:rsid w:val="0093095F"/>
    <w:rsid w:val="00930A58"/>
    <w:rsid w:val="00930F8C"/>
    <w:rsid w:val="00931E82"/>
    <w:rsid w:val="00932373"/>
    <w:rsid w:val="00932FC2"/>
    <w:rsid w:val="00932FF8"/>
    <w:rsid w:val="0093300D"/>
    <w:rsid w:val="009333CD"/>
    <w:rsid w:val="0093350E"/>
    <w:rsid w:val="00933590"/>
    <w:rsid w:val="00933846"/>
    <w:rsid w:val="009345FF"/>
    <w:rsid w:val="009349F6"/>
    <w:rsid w:val="00934D05"/>
    <w:rsid w:val="009358A6"/>
    <w:rsid w:val="0093616C"/>
    <w:rsid w:val="00936192"/>
    <w:rsid w:val="009364B4"/>
    <w:rsid w:val="009365BB"/>
    <w:rsid w:val="00936F72"/>
    <w:rsid w:val="00937618"/>
    <w:rsid w:val="009377A2"/>
    <w:rsid w:val="00937C57"/>
    <w:rsid w:val="00937CF2"/>
    <w:rsid w:val="00937F89"/>
    <w:rsid w:val="009401D3"/>
    <w:rsid w:val="00940455"/>
    <w:rsid w:val="009405A6"/>
    <w:rsid w:val="0094075F"/>
    <w:rsid w:val="0094115F"/>
    <w:rsid w:val="00941329"/>
    <w:rsid w:val="00941579"/>
    <w:rsid w:val="00941D6B"/>
    <w:rsid w:val="00941D6E"/>
    <w:rsid w:val="009420A0"/>
    <w:rsid w:val="00942456"/>
    <w:rsid w:val="00942758"/>
    <w:rsid w:val="00942779"/>
    <w:rsid w:val="009427B8"/>
    <w:rsid w:val="009429DC"/>
    <w:rsid w:val="00942AEA"/>
    <w:rsid w:val="00942CF0"/>
    <w:rsid w:val="00942E14"/>
    <w:rsid w:val="009433D6"/>
    <w:rsid w:val="00944AB0"/>
    <w:rsid w:val="00944C70"/>
    <w:rsid w:val="00944CEC"/>
    <w:rsid w:val="00945276"/>
    <w:rsid w:val="009458BC"/>
    <w:rsid w:val="009459A2"/>
    <w:rsid w:val="00945D0F"/>
    <w:rsid w:val="0094634C"/>
    <w:rsid w:val="0094676D"/>
    <w:rsid w:val="0094687F"/>
    <w:rsid w:val="00946BF0"/>
    <w:rsid w:val="009472F6"/>
    <w:rsid w:val="00947FC9"/>
    <w:rsid w:val="00950505"/>
    <w:rsid w:val="00950FE1"/>
    <w:rsid w:val="0095164F"/>
    <w:rsid w:val="00951820"/>
    <w:rsid w:val="009520BF"/>
    <w:rsid w:val="00952CFC"/>
    <w:rsid w:val="0095314B"/>
    <w:rsid w:val="00953555"/>
    <w:rsid w:val="00953AC2"/>
    <w:rsid w:val="009541BA"/>
    <w:rsid w:val="009544C5"/>
    <w:rsid w:val="0095483C"/>
    <w:rsid w:val="00954A4A"/>
    <w:rsid w:val="009563B3"/>
    <w:rsid w:val="009568C8"/>
    <w:rsid w:val="009569E5"/>
    <w:rsid w:val="00957623"/>
    <w:rsid w:val="009610BF"/>
    <w:rsid w:val="009612D0"/>
    <w:rsid w:val="00961677"/>
    <w:rsid w:val="0096176F"/>
    <w:rsid w:val="00961EA5"/>
    <w:rsid w:val="0096222D"/>
    <w:rsid w:val="00962475"/>
    <w:rsid w:val="00963094"/>
    <w:rsid w:val="00963982"/>
    <w:rsid w:val="00963A05"/>
    <w:rsid w:val="009643B4"/>
    <w:rsid w:val="00964AD9"/>
    <w:rsid w:val="009653DF"/>
    <w:rsid w:val="00965962"/>
    <w:rsid w:val="00965B88"/>
    <w:rsid w:val="00965D45"/>
    <w:rsid w:val="00966865"/>
    <w:rsid w:val="009671ED"/>
    <w:rsid w:val="00967473"/>
    <w:rsid w:val="009676AD"/>
    <w:rsid w:val="009677DE"/>
    <w:rsid w:val="00967DA9"/>
    <w:rsid w:val="00967F0A"/>
    <w:rsid w:val="009708CF"/>
    <w:rsid w:val="00970CC0"/>
    <w:rsid w:val="009710E0"/>
    <w:rsid w:val="0097279F"/>
    <w:rsid w:val="00972EDC"/>
    <w:rsid w:val="0097355E"/>
    <w:rsid w:val="00973AEA"/>
    <w:rsid w:val="00973AEC"/>
    <w:rsid w:val="00974008"/>
    <w:rsid w:val="0097421D"/>
    <w:rsid w:val="00974430"/>
    <w:rsid w:val="00974FF4"/>
    <w:rsid w:val="00975E41"/>
    <w:rsid w:val="00976746"/>
    <w:rsid w:val="009768F8"/>
    <w:rsid w:val="0097695D"/>
    <w:rsid w:val="009770ED"/>
    <w:rsid w:val="009771A3"/>
    <w:rsid w:val="0097734C"/>
    <w:rsid w:val="00977780"/>
    <w:rsid w:val="00977F80"/>
    <w:rsid w:val="0098025C"/>
    <w:rsid w:val="0098035F"/>
    <w:rsid w:val="0098038C"/>
    <w:rsid w:val="009806A6"/>
    <w:rsid w:val="0098084D"/>
    <w:rsid w:val="00980E12"/>
    <w:rsid w:val="0098114A"/>
    <w:rsid w:val="00981581"/>
    <w:rsid w:val="00981C20"/>
    <w:rsid w:val="009821BA"/>
    <w:rsid w:val="0098239B"/>
    <w:rsid w:val="00982A25"/>
    <w:rsid w:val="00982CA2"/>
    <w:rsid w:val="00982E95"/>
    <w:rsid w:val="0098374A"/>
    <w:rsid w:val="009846AC"/>
    <w:rsid w:val="00984F21"/>
    <w:rsid w:val="009850DC"/>
    <w:rsid w:val="0098515F"/>
    <w:rsid w:val="00985271"/>
    <w:rsid w:val="009854BF"/>
    <w:rsid w:val="009862AF"/>
    <w:rsid w:val="009868B0"/>
    <w:rsid w:val="00986B53"/>
    <w:rsid w:val="009870EC"/>
    <w:rsid w:val="00987976"/>
    <w:rsid w:val="00987D5A"/>
    <w:rsid w:val="0099033A"/>
    <w:rsid w:val="00990413"/>
    <w:rsid w:val="00990B05"/>
    <w:rsid w:val="00990BE2"/>
    <w:rsid w:val="00990CD7"/>
    <w:rsid w:val="00990D8A"/>
    <w:rsid w:val="0099110F"/>
    <w:rsid w:val="0099116B"/>
    <w:rsid w:val="00991198"/>
    <w:rsid w:val="009911F3"/>
    <w:rsid w:val="0099132F"/>
    <w:rsid w:val="0099172E"/>
    <w:rsid w:val="009920EB"/>
    <w:rsid w:val="00992243"/>
    <w:rsid w:val="0099297B"/>
    <w:rsid w:val="00993CE1"/>
    <w:rsid w:val="00994B21"/>
    <w:rsid w:val="0099588B"/>
    <w:rsid w:val="00995B38"/>
    <w:rsid w:val="00995D8B"/>
    <w:rsid w:val="00995DBE"/>
    <w:rsid w:val="00995DF0"/>
    <w:rsid w:val="009960AA"/>
    <w:rsid w:val="009965FB"/>
    <w:rsid w:val="00996794"/>
    <w:rsid w:val="00996A39"/>
    <w:rsid w:val="00997BEA"/>
    <w:rsid w:val="00997C10"/>
    <w:rsid w:val="00997FF5"/>
    <w:rsid w:val="009A0066"/>
    <w:rsid w:val="009A025F"/>
    <w:rsid w:val="009A10E5"/>
    <w:rsid w:val="009A112D"/>
    <w:rsid w:val="009A1D8A"/>
    <w:rsid w:val="009A1E61"/>
    <w:rsid w:val="009A1F2B"/>
    <w:rsid w:val="009A21DA"/>
    <w:rsid w:val="009A2B56"/>
    <w:rsid w:val="009A2C05"/>
    <w:rsid w:val="009A2DBB"/>
    <w:rsid w:val="009A33E7"/>
    <w:rsid w:val="009A34E5"/>
    <w:rsid w:val="009A369D"/>
    <w:rsid w:val="009A36DD"/>
    <w:rsid w:val="009A442C"/>
    <w:rsid w:val="009A44AD"/>
    <w:rsid w:val="009A48D8"/>
    <w:rsid w:val="009A5312"/>
    <w:rsid w:val="009A6317"/>
    <w:rsid w:val="009A6BC2"/>
    <w:rsid w:val="009A70C7"/>
    <w:rsid w:val="009A79F0"/>
    <w:rsid w:val="009B0018"/>
    <w:rsid w:val="009B0791"/>
    <w:rsid w:val="009B0978"/>
    <w:rsid w:val="009B0989"/>
    <w:rsid w:val="009B0A0C"/>
    <w:rsid w:val="009B1250"/>
    <w:rsid w:val="009B1252"/>
    <w:rsid w:val="009B1633"/>
    <w:rsid w:val="009B1687"/>
    <w:rsid w:val="009B1A83"/>
    <w:rsid w:val="009B1B80"/>
    <w:rsid w:val="009B20DD"/>
    <w:rsid w:val="009B2AF6"/>
    <w:rsid w:val="009B30F9"/>
    <w:rsid w:val="009B33CA"/>
    <w:rsid w:val="009B3784"/>
    <w:rsid w:val="009B397F"/>
    <w:rsid w:val="009B3E21"/>
    <w:rsid w:val="009B439D"/>
    <w:rsid w:val="009B4BF7"/>
    <w:rsid w:val="009B5277"/>
    <w:rsid w:val="009B5669"/>
    <w:rsid w:val="009B5AD3"/>
    <w:rsid w:val="009B62F0"/>
    <w:rsid w:val="009B6421"/>
    <w:rsid w:val="009B70C4"/>
    <w:rsid w:val="009B757F"/>
    <w:rsid w:val="009B79A3"/>
    <w:rsid w:val="009B7D1D"/>
    <w:rsid w:val="009C02CF"/>
    <w:rsid w:val="009C15BC"/>
    <w:rsid w:val="009C1754"/>
    <w:rsid w:val="009C21D9"/>
    <w:rsid w:val="009C3082"/>
    <w:rsid w:val="009C3336"/>
    <w:rsid w:val="009C35A1"/>
    <w:rsid w:val="009C41DC"/>
    <w:rsid w:val="009C43D7"/>
    <w:rsid w:val="009C47C8"/>
    <w:rsid w:val="009C4928"/>
    <w:rsid w:val="009C4B4B"/>
    <w:rsid w:val="009C4C97"/>
    <w:rsid w:val="009C5C9C"/>
    <w:rsid w:val="009C5E14"/>
    <w:rsid w:val="009C5FED"/>
    <w:rsid w:val="009C6140"/>
    <w:rsid w:val="009C62BD"/>
    <w:rsid w:val="009C6307"/>
    <w:rsid w:val="009C65F6"/>
    <w:rsid w:val="009C6C79"/>
    <w:rsid w:val="009C795A"/>
    <w:rsid w:val="009C7C72"/>
    <w:rsid w:val="009D02B6"/>
    <w:rsid w:val="009D0424"/>
    <w:rsid w:val="009D0716"/>
    <w:rsid w:val="009D0FDF"/>
    <w:rsid w:val="009D12C0"/>
    <w:rsid w:val="009D18B3"/>
    <w:rsid w:val="009D18D6"/>
    <w:rsid w:val="009D1E51"/>
    <w:rsid w:val="009D1E66"/>
    <w:rsid w:val="009D2823"/>
    <w:rsid w:val="009D33DC"/>
    <w:rsid w:val="009D37B7"/>
    <w:rsid w:val="009D37E0"/>
    <w:rsid w:val="009D3AAE"/>
    <w:rsid w:val="009D3D30"/>
    <w:rsid w:val="009D47E1"/>
    <w:rsid w:val="009D4AA7"/>
    <w:rsid w:val="009D4E6B"/>
    <w:rsid w:val="009D56DF"/>
    <w:rsid w:val="009D5C07"/>
    <w:rsid w:val="009D61BC"/>
    <w:rsid w:val="009D620A"/>
    <w:rsid w:val="009D683E"/>
    <w:rsid w:val="009D70F3"/>
    <w:rsid w:val="009D72EE"/>
    <w:rsid w:val="009E0079"/>
    <w:rsid w:val="009E0357"/>
    <w:rsid w:val="009E0822"/>
    <w:rsid w:val="009E0A44"/>
    <w:rsid w:val="009E0DD4"/>
    <w:rsid w:val="009E1786"/>
    <w:rsid w:val="009E1C55"/>
    <w:rsid w:val="009E1DB4"/>
    <w:rsid w:val="009E1F72"/>
    <w:rsid w:val="009E2DCE"/>
    <w:rsid w:val="009E2FF6"/>
    <w:rsid w:val="009E3616"/>
    <w:rsid w:val="009E3F82"/>
    <w:rsid w:val="009E4062"/>
    <w:rsid w:val="009E4144"/>
    <w:rsid w:val="009E437E"/>
    <w:rsid w:val="009E46D9"/>
    <w:rsid w:val="009E4DC6"/>
    <w:rsid w:val="009E50F8"/>
    <w:rsid w:val="009E51DB"/>
    <w:rsid w:val="009E52F7"/>
    <w:rsid w:val="009E5723"/>
    <w:rsid w:val="009E5B93"/>
    <w:rsid w:val="009E5D9B"/>
    <w:rsid w:val="009E5F7C"/>
    <w:rsid w:val="009E6316"/>
    <w:rsid w:val="009E6D3A"/>
    <w:rsid w:val="009E6E73"/>
    <w:rsid w:val="009E6F58"/>
    <w:rsid w:val="009E727A"/>
    <w:rsid w:val="009E73D7"/>
    <w:rsid w:val="009E7837"/>
    <w:rsid w:val="009F0095"/>
    <w:rsid w:val="009F01CA"/>
    <w:rsid w:val="009F04AD"/>
    <w:rsid w:val="009F05B6"/>
    <w:rsid w:val="009F07F2"/>
    <w:rsid w:val="009F0925"/>
    <w:rsid w:val="009F09B8"/>
    <w:rsid w:val="009F0F3C"/>
    <w:rsid w:val="009F0F77"/>
    <w:rsid w:val="009F11A4"/>
    <w:rsid w:val="009F13B3"/>
    <w:rsid w:val="009F247C"/>
    <w:rsid w:val="009F25EA"/>
    <w:rsid w:val="009F2D3F"/>
    <w:rsid w:val="009F2EBE"/>
    <w:rsid w:val="009F2EC5"/>
    <w:rsid w:val="009F327E"/>
    <w:rsid w:val="009F36CB"/>
    <w:rsid w:val="009F3707"/>
    <w:rsid w:val="009F3926"/>
    <w:rsid w:val="009F3AA1"/>
    <w:rsid w:val="009F5133"/>
    <w:rsid w:val="009F58BB"/>
    <w:rsid w:val="009F5BF3"/>
    <w:rsid w:val="009F618A"/>
    <w:rsid w:val="009F7ADD"/>
    <w:rsid w:val="009F7E20"/>
    <w:rsid w:val="00A001D7"/>
    <w:rsid w:val="00A00834"/>
    <w:rsid w:val="00A008B9"/>
    <w:rsid w:val="00A013BA"/>
    <w:rsid w:val="00A01DFF"/>
    <w:rsid w:val="00A0213D"/>
    <w:rsid w:val="00A021DA"/>
    <w:rsid w:val="00A026D9"/>
    <w:rsid w:val="00A02862"/>
    <w:rsid w:val="00A02F3C"/>
    <w:rsid w:val="00A034DF"/>
    <w:rsid w:val="00A036F2"/>
    <w:rsid w:val="00A037A2"/>
    <w:rsid w:val="00A03826"/>
    <w:rsid w:val="00A03FAE"/>
    <w:rsid w:val="00A047D1"/>
    <w:rsid w:val="00A05228"/>
    <w:rsid w:val="00A059E5"/>
    <w:rsid w:val="00A05E14"/>
    <w:rsid w:val="00A060AD"/>
    <w:rsid w:val="00A065E3"/>
    <w:rsid w:val="00A06977"/>
    <w:rsid w:val="00A073CB"/>
    <w:rsid w:val="00A076AB"/>
    <w:rsid w:val="00A10030"/>
    <w:rsid w:val="00A1095B"/>
    <w:rsid w:val="00A112BF"/>
    <w:rsid w:val="00A1139A"/>
    <w:rsid w:val="00A11998"/>
    <w:rsid w:val="00A11BAD"/>
    <w:rsid w:val="00A11CF8"/>
    <w:rsid w:val="00A11F2B"/>
    <w:rsid w:val="00A11F57"/>
    <w:rsid w:val="00A128EF"/>
    <w:rsid w:val="00A12BBD"/>
    <w:rsid w:val="00A132B4"/>
    <w:rsid w:val="00A1375D"/>
    <w:rsid w:val="00A13975"/>
    <w:rsid w:val="00A13DB9"/>
    <w:rsid w:val="00A14513"/>
    <w:rsid w:val="00A145A1"/>
    <w:rsid w:val="00A15922"/>
    <w:rsid w:val="00A159D8"/>
    <w:rsid w:val="00A15CC4"/>
    <w:rsid w:val="00A160AE"/>
    <w:rsid w:val="00A165BD"/>
    <w:rsid w:val="00A169C0"/>
    <w:rsid w:val="00A16B5C"/>
    <w:rsid w:val="00A17385"/>
    <w:rsid w:val="00A17D68"/>
    <w:rsid w:val="00A17E9E"/>
    <w:rsid w:val="00A201A0"/>
    <w:rsid w:val="00A20287"/>
    <w:rsid w:val="00A20744"/>
    <w:rsid w:val="00A2101E"/>
    <w:rsid w:val="00A2113D"/>
    <w:rsid w:val="00A212E4"/>
    <w:rsid w:val="00A213CC"/>
    <w:rsid w:val="00A21805"/>
    <w:rsid w:val="00A21F8D"/>
    <w:rsid w:val="00A22600"/>
    <w:rsid w:val="00A2266D"/>
    <w:rsid w:val="00A22F20"/>
    <w:rsid w:val="00A2355A"/>
    <w:rsid w:val="00A23801"/>
    <w:rsid w:val="00A23913"/>
    <w:rsid w:val="00A23AC1"/>
    <w:rsid w:val="00A24193"/>
    <w:rsid w:val="00A24321"/>
    <w:rsid w:val="00A2445A"/>
    <w:rsid w:val="00A24925"/>
    <w:rsid w:val="00A2507D"/>
    <w:rsid w:val="00A2517F"/>
    <w:rsid w:val="00A25388"/>
    <w:rsid w:val="00A26760"/>
    <w:rsid w:val="00A26828"/>
    <w:rsid w:val="00A26EC9"/>
    <w:rsid w:val="00A26F82"/>
    <w:rsid w:val="00A2782F"/>
    <w:rsid w:val="00A30C0A"/>
    <w:rsid w:val="00A31024"/>
    <w:rsid w:val="00A3156C"/>
    <w:rsid w:val="00A32812"/>
    <w:rsid w:val="00A328D6"/>
    <w:rsid w:val="00A339E6"/>
    <w:rsid w:val="00A33CB8"/>
    <w:rsid w:val="00A33F7D"/>
    <w:rsid w:val="00A343B1"/>
    <w:rsid w:val="00A346EE"/>
    <w:rsid w:val="00A348D1"/>
    <w:rsid w:val="00A35073"/>
    <w:rsid w:val="00A35264"/>
    <w:rsid w:val="00A352FF"/>
    <w:rsid w:val="00A35F08"/>
    <w:rsid w:val="00A36490"/>
    <w:rsid w:val="00A3683E"/>
    <w:rsid w:val="00A36E74"/>
    <w:rsid w:val="00A36F26"/>
    <w:rsid w:val="00A3707F"/>
    <w:rsid w:val="00A3797B"/>
    <w:rsid w:val="00A37BF6"/>
    <w:rsid w:val="00A4097E"/>
    <w:rsid w:val="00A41469"/>
    <w:rsid w:val="00A41942"/>
    <w:rsid w:val="00A424F5"/>
    <w:rsid w:val="00A42B40"/>
    <w:rsid w:val="00A43006"/>
    <w:rsid w:val="00A43391"/>
    <w:rsid w:val="00A433FB"/>
    <w:rsid w:val="00A43B13"/>
    <w:rsid w:val="00A43C1D"/>
    <w:rsid w:val="00A43D42"/>
    <w:rsid w:val="00A44903"/>
    <w:rsid w:val="00A4495E"/>
    <w:rsid w:val="00A44A68"/>
    <w:rsid w:val="00A44BE5"/>
    <w:rsid w:val="00A45BCE"/>
    <w:rsid w:val="00A45C43"/>
    <w:rsid w:val="00A45D89"/>
    <w:rsid w:val="00A462F5"/>
    <w:rsid w:val="00A468E4"/>
    <w:rsid w:val="00A46BEA"/>
    <w:rsid w:val="00A47336"/>
    <w:rsid w:val="00A475BA"/>
    <w:rsid w:val="00A479AA"/>
    <w:rsid w:val="00A47B0A"/>
    <w:rsid w:val="00A50018"/>
    <w:rsid w:val="00A50493"/>
    <w:rsid w:val="00A50A66"/>
    <w:rsid w:val="00A51859"/>
    <w:rsid w:val="00A51E13"/>
    <w:rsid w:val="00A52034"/>
    <w:rsid w:val="00A52301"/>
    <w:rsid w:val="00A523AF"/>
    <w:rsid w:val="00A526F4"/>
    <w:rsid w:val="00A52965"/>
    <w:rsid w:val="00A52D96"/>
    <w:rsid w:val="00A5302D"/>
    <w:rsid w:val="00A545A1"/>
    <w:rsid w:val="00A54914"/>
    <w:rsid w:val="00A55145"/>
    <w:rsid w:val="00A55329"/>
    <w:rsid w:val="00A55805"/>
    <w:rsid w:val="00A55C32"/>
    <w:rsid w:val="00A55D25"/>
    <w:rsid w:val="00A55DBD"/>
    <w:rsid w:val="00A561AD"/>
    <w:rsid w:val="00A562FC"/>
    <w:rsid w:val="00A566D8"/>
    <w:rsid w:val="00A56AE4"/>
    <w:rsid w:val="00A57385"/>
    <w:rsid w:val="00A57BB3"/>
    <w:rsid w:val="00A6068F"/>
    <w:rsid w:val="00A60A6C"/>
    <w:rsid w:val="00A622CF"/>
    <w:rsid w:val="00A62494"/>
    <w:rsid w:val="00A6282F"/>
    <w:rsid w:val="00A62FE2"/>
    <w:rsid w:val="00A63C35"/>
    <w:rsid w:val="00A63F64"/>
    <w:rsid w:val="00A6432D"/>
    <w:rsid w:val="00A64752"/>
    <w:rsid w:val="00A64D83"/>
    <w:rsid w:val="00A64DED"/>
    <w:rsid w:val="00A6500A"/>
    <w:rsid w:val="00A65368"/>
    <w:rsid w:val="00A65809"/>
    <w:rsid w:val="00A65ED4"/>
    <w:rsid w:val="00A66034"/>
    <w:rsid w:val="00A6665A"/>
    <w:rsid w:val="00A66E0E"/>
    <w:rsid w:val="00A670F1"/>
    <w:rsid w:val="00A67330"/>
    <w:rsid w:val="00A675D7"/>
    <w:rsid w:val="00A67705"/>
    <w:rsid w:val="00A70345"/>
    <w:rsid w:val="00A70347"/>
    <w:rsid w:val="00A7069C"/>
    <w:rsid w:val="00A708B3"/>
    <w:rsid w:val="00A7147C"/>
    <w:rsid w:val="00A71E79"/>
    <w:rsid w:val="00A71F86"/>
    <w:rsid w:val="00A72195"/>
    <w:rsid w:val="00A72718"/>
    <w:rsid w:val="00A72794"/>
    <w:rsid w:val="00A72A0B"/>
    <w:rsid w:val="00A72DBA"/>
    <w:rsid w:val="00A72F40"/>
    <w:rsid w:val="00A730C4"/>
    <w:rsid w:val="00A73350"/>
    <w:rsid w:val="00A73398"/>
    <w:rsid w:val="00A73AE3"/>
    <w:rsid w:val="00A73B5B"/>
    <w:rsid w:val="00A73CD8"/>
    <w:rsid w:val="00A73D74"/>
    <w:rsid w:val="00A7406B"/>
    <w:rsid w:val="00A7439A"/>
    <w:rsid w:val="00A74BED"/>
    <w:rsid w:val="00A7551E"/>
    <w:rsid w:val="00A755E3"/>
    <w:rsid w:val="00A755FE"/>
    <w:rsid w:val="00A761BB"/>
    <w:rsid w:val="00A763EE"/>
    <w:rsid w:val="00A76430"/>
    <w:rsid w:val="00A76EEA"/>
    <w:rsid w:val="00A76F3F"/>
    <w:rsid w:val="00A77421"/>
    <w:rsid w:val="00A775F5"/>
    <w:rsid w:val="00A778CC"/>
    <w:rsid w:val="00A77958"/>
    <w:rsid w:val="00A779B4"/>
    <w:rsid w:val="00A8003F"/>
    <w:rsid w:val="00A80472"/>
    <w:rsid w:val="00A80562"/>
    <w:rsid w:val="00A8068D"/>
    <w:rsid w:val="00A808BB"/>
    <w:rsid w:val="00A809AC"/>
    <w:rsid w:val="00A813B2"/>
    <w:rsid w:val="00A81920"/>
    <w:rsid w:val="00A827E1"/>
    <w:rsid w:val="00A83527"/>
    <w:rsid w:val="00A83622"/>
    <w:rsid w:val="00A83B4A"/>
    <w:rsid w:val="00A840DF"/>
    <w:rsid w:val="00A84CE8"/>
    <w:rsid w:val="00A850B2"/>
    <w:rsid w:val="00A85181"/>
    <w:rsid w:val="00A85781"/>
    <w:rsid w:val="00A86084"/>
    <w:rsid w:val="00A86D1A"/>
    <w:rsid w:val="00A872FC"/>
    <w:rsid w:val="00A87306"/>
    <w:rsid w:val="00A874C7"/>
    <w:rsid w:val="00A8770F"/>
    <w:rsid w:val="00A905A0"/>
    <w:rsid w:val="00A90683"/>
    <w:rsid w:val="00A90F7B"/>
    <w:rsid w:val="00A9147E"/>
    <w:rsid w:val="00A9189F"/>
    <w:rsid w:val="00A92B49"/>
    <w:rsid w:val="00A92FF9"/>
    <w:rsid w:val="00A9437D"/>
    <w:rsid w:val="00A94650"/>
    <w:rsid w:val="00A94CA1"/>
    <w:rsid w:val="00A94E5E"/>
    <w:rsid w:val="00A95003"/>
    <w:rsid w:val="00A953F4"/>
    <w:rsid w:val="00A9553B"/>
    <w:rsid w:val="00A959EF"/>
    <w:rsid w:val="00A95C43"/>
    <w:rsid w:val="00A95EA6"/>
    <w:rsid w:val="00A9629C"/>
    <w:rsid w:val="00A9661A"/>
    <w:rsid w:val="00A96963"/>
    <w:rsid w:val="00A96DF4"/>
    <w:rsid w:val="00A970C4"/>
    <w:rsid w:val="00A97938"/>
    <w:rsid w:val="00A97F89"/>
    <w:rsid w:val="00AA08E8"/>
    <w:rsid w:val="00AA0967"/>
    <w:rsid w:val="00AA0AC9"/>
    <w:rsid w:val="00AA179A"/>
    <w:rsid w:val="00AA19F4"/>
    <w:rsid w:val="00AA24A8"/>
    <w:rsid w:val="00AA28AB"/>
    <w:rsid w:val="00AA2EF6"/>
    <w:rsid w:val="00AA3993"/>
    <w:rsid w:val="00AA4142"/>
    <w:rsid w:val="00AA45C6"/>
    <w:rsid w:val="00AA5055"/>
    <w:rsid w:val="00AA5C3D"/>
    <w:rsid w:val="00AA5E47"/>
    <w:rsid w:val="00AA69FC"/>
    <w:rsid w:val="00AA6C80"/>
    <w:rsid w:val="00AA7768"/>
    <w:rsid w:val="00AA77E1"/>
    <w:rsid w:val="00AA7BFC"/>
    <w:rsid w:val="00AA7F31"/>
    <w:rsid w:val="00AB0178"/>
    <w:rsid w:val="00AB04C6"/>
    <w:rsid w:val="00AB085C"/>
    <w:rsid w:val="00AB0EE3"/>
    <w:rsid w:val="00AB0EFD"/>
    <w:rsid w:val="00AB0F0C"/>
    <w:rsid w:val="00AB0F68"/>
    <w:rsid w:val="00AB10EC"/>
    <w:rsid w:val="00AB1131"/>
    <w:rsid w:val="00AB1227"/>
    <w:rsid w:val="00AB1515"/>
    <w:rsid w:val="00AB16D3"/>
    <w:rsid w:val="00AB18B3"/>
    <w:rsid w:val="00AB1F17"/>
    <w:rsid w:val="00AB2081"/>
    <w:rsid w:val="00AB2355"/>
    <w:rsid w:val="00AB294F"/>
    <w:rsid w:val="00AB2B0A"/>
    <w:rsid w:val="00AB322C"/>
    <w:rsid w:val="00AB3DB3"/>
    <w:rsid w:val="00AB3EB4"/>
    <w:rsid w:val="00AB42E5"/>
    <w:rsid w:val="00AB4922"/>
    <w:rsid w:val="00AB4931"/>
    <w:rsid w:val="00AB4BAC"/>
    <w:rsid w:val="00AB4BB4"/>
    <w:rsid w:val="00AB4C61"/>
    <w:rsid w:val="00AB54EB"/>
    <w:rsid w:val="00AB5FA0"/>
    <w:rsid w:val="00AB68DD"/>
    <w:rsid w:val="00AB6A05"/>
    <w:rsid w:val="00AB6F43"/>
    <w:rsid w:val="00AB76D5"/>
    <w:rsid w:val="00AC00FF"/>
    <w:rsid w:val="00AC03F5"/>
    <w:rsid w:val="00AC044E"/>
    <w:rsid w:val="00AC0569"/>
    <w:rsid w:val="00AC07B7"/>
    <w:rsid w:val="00AC0DA4"/>
    <w:rsid w:val="00AC108E"/>
    <w:rsid w:val="00AC1E2C"/>
    <w:rsid w:val="00AC2342"/>
    <w:rsid w:val="00AC2920"/>
    <w:rsid w:val="00AC2B2E"/>
    <w:rsid w:val="00AC2C41"/>
    <w:rsid w:val="00AC31A3"/>
    <w:rsid w:val="00AC344D"/>
    <w:rsid w:val="00AC38E9"/>
    <w:rsid w:val="00AC3901"/>
    <w:rsid w:val="00AC3D89"/>
    <w:rsid w:val="00AC3F93"/>
    <w:rsid w:val="00AC424E"/>
    <w:rsid w:val="00AC4545"/>
    <w:rsid w:val="00AC4567"/>
    <w:rsid w:val="00AC4873"/>
    <w:rsid w:val="00AC579C"/>
    <w:rsid w:val="00AC57C0"/>
    <w:rsid w:val="00AC5A3D"/>
    <w:rsid w:val="00AC5AE0"/>
    <w:rsid w:val="00AC5B3F"/>
    <w:rsid w:val="00AC5C6F"/>
    <w:rsid w:val="00AC64B6"/>
    <w:rsid w:val="00AC7508"/>
    <w:rsid w:val="00AC756C"/>
    <w:rsid w:val="00AD0094"/>
    <w:rsid w:val="00AD126D"/>
    <w:rsid w:val="00AD1A3F"/>
    <w:rsid w:val="00AD1B68"/>
    <w:rsid w:val="00AD1E04"/>
    <w:rsid w:val="00AD1FD8"/>
    <w:rsid w:val="00AD229A"/>
    <w:rsid w:val="00AD2A43"/>
    <w:rsid w:val="00AD2C81"/>
    <w:rsid w:val="00AD2E77"/>
    <w:rsid w:val="00AD3042"/>
    <w:rsid w:val="00AD33DF"/>
    <w:rsid w:val="00AD349D"/>
    <w:rsid w:val="00AD3FF2"/>
    <w:rsid w:val="00AD4360"/>
    <w:rsid w:val="00AD4734"/>
    <w:rsid w:val="00AD4D76"/>
    <w:rsid w:val="00AD4F8B"/>
    <w:rsid w:val="00AD51D1"/>
    <w:rsid w:val="00AD5496"/>
    <w:rsid w:val="00AD56B5"/>
    <w:rsid w:val="00AD5735"/>
    <w:rsid w:val="00AD5A2A"/>
    <w:rsid w:val="00AD6A5D"/>
    <w:rsid w:val="00AD6D86"/>
    <w:rsid w:val="00AD717E"/>
    <w:rsid w:val="00AD7BE3"/>
    <w:rsid w:val="00AD7EE5"/>
    <w:rsid w:val="00AE0CEE"/>
    <w:rsid w:val="00AE1243"/>
    <w:rsid w:val="00AE12CE"/>
    <w:rsid w:val="00AE17AA"/>
    <w:rsid w:val="00AE1A5B"/>
    <w:rsid w:val="00AE22EE"/>
    <w:rsid w:val="00AE258C"/>
    <w:rsid w:val="00AE25A9"/>
    <w:rsid w:val="00AE2CAA"/>
    <w:rsid w:val="00AE3032"/>
    <w:rsid w:val="00AE3389"/>
    <w:rsid w:val="00AE3994"/>
    <w:rsid w:val="00AE4B94"/>
    <w:rsid w:val="00AE5394"/>
    <w:rsid w:val="00AE5B95"/>
    <w:rsid w:val="00AE6F0E"/>
    <w:rsid w:val="00AE73C4"/>
    <w:rsid w:val="00AE7506"/>
    <w:rsid w:val="00AE78C7"/>
    <w:rsid w:val="00AE7B73"/>
    <w:rsid w:val="00AF03BD"/>
    <w:rsid w:val="00AF0604"/>
    <w:rsid w:val="00AF087B"/>
    <w:rsid w:val="00AF08E2"/>
    <w:rsid w:val="00AF0D67"/>
    <w:rsid w:val="00AF13A0"/>
    <w:rsid w:val="00AF16D8"/>
    <w:rsid w:val="00AF2326"/>
    <w:rsid w:val="00AF240F"/>
    <w:rsid w:val="00AF2909"/>
    <w:rsid w:val="00AF3575"/>
    <w:rsid w:val="00AF3923"/>
    <w:rsid w:val="00AF3D91"/>
    <w:rsid w:val="00AF488B"/>
    <w:rsid w:val="00AF4FDB"/>
    <w:rsid w:val="00AF515F"/>
    <w:rsid w:val="00AF61BB"/>
    <w:rsid w:val="00AF69C3"/>
    <w:rsid w:val="00AF6D77"/>
    <w:rsid w:val="00B0060D"/>
    <w:rsid w:val="00B01408"/>
    <w:rsid w:val="00B019DF"/>
    <w:rsid w:val="00B01C6C"/>
    <w:rsid w:val="00B02237"/>
    <w:rsid w:val="00B024F9"/>
    <w:rsid w:val="00B02C68"/>
    <w:rsid w:val="00B03A15"/>
    <w:rsid w:val="00B03F91"/>
    <w:rsid w:val="00B04017"/>
    <w:rsid w:val="00B04263"/>
    <w:rsid w:val="00B04F82"/>
    <w:rsid w:val="00B05093"/>
    <w:rsid w:val="00B05429"/>
    <w:rsid w:val="00B05ADE"/>
    <w:rsid w:val="00B06AA5"/>
    <w:rsid w:val="00B06EDC"/>
    <w:rsid w:val="00B0734A"/>
    <w:rsid w:val="00B0748D"/>
    <w:rsid w:val="00B0749F"/>
    <w:rsid w:val="00B07E80"/>
    <w:rsid w:val="00B1053F"/>
    <w:rsid w:val="00B10695"/>
    <w:rsid w:val="00B106FD"/>
    <w:rsid w:val="00B109DC"/>
    <w:rsid w:val="00B115AB"/>
    <w:rsid w:val="00B11F71"/>
    <w:rsid w:val="00B12882"/>
    <w:rsid w:val="00B12E33"/>
    <w:rsid w:val="00B13066"/>
    <w:rsid w:val="00B13187"/>
    <w:rsid w:val="00B13232"/>
    <w:rsid w:val="00B13F0F"/>
    <w:rsid w:val="00B1472E"/>
    <w:rsid w:val="00B15063"/>
    <w:rsid w:val="00B1530A"/>
    <w:rsid w:val="00B15AF0"/>
    <w:rsid w:val="00B1687A"/>
    <w:rsid w:val="00B168F7"/>
    <w:rsid w:val="00B16AD2"/>
    <w:rsid w:val="00B16D3D"/>
    <w:rsid w:val="00B16DAA"/>
    <w:rsid w:val="00B17320"/>
    <w:rsid w:val="00B176E0"/>
    <w:rsid w:val="00B17948"/>
    <w:rsid w:val="00B17969"/>
    <w:rsid w:val="00B205BC"/>
    <w:rsid w:val="00B20945"/>
    <w:rsid w:val="00B20E78"/>
    <w:rsid w:val="00B2139B"/>
    <w:rsid w:val="00B219EE"/>
    <w:rsid w:val="00B21A7E"/>
    <w:rsid w:val="00B21B97"/>
    <w:rsid w:val="00B2305B"/>
    <w:rsid w:val="00B2343A"/>
    <w:rsid w:val="00B239E6"/>
    <w:rsid w:val="00B23BA0"/>
    <w:rsid w:val="00B23BF3"/>
    <w:rsid w:val="00B240E8"/>
    <w:rsid w:val="00B24419"/>
    <w:rsid w:val="00B244F7"/>
    <w:rsid w:val="00B2556D"/>
    <w:rsid w:val="00B25D13"/>
    <w:rsid w:val="00B2634D"/>
    <w:rsid w:val="00B265E0"/>
    <w:rsid w:val="00B266BF"/>
    <w:rsid w:val="00B26770"/>
    <w:rsid w:val="00B268C7"/>
    <w:rsid w:val="00B26907"/>
    <w:rsid w:val="00B27000"/>
    <w:rsid w:val="00B279DE"/>
    <w:rsid w:val="00B27B36"/>
    <w:rsid w:val="00B27C87"/>
    <w:rsid w:val="00B30148"/>
    <w:rsid w:val="00B3017A"/>
    <w:rsid w:val="00B301D2"/>
    <w:rsid w:val="00B30300"/>
    <w:rsid w:val="00B30696"/>
    <w:rsid w:val="00B30A73"/>
    <w:rsid w:val="00B3203D"/>
    <w:rsid w:val="00B321E9"/>
    <w:rsid w:val="00B32A1F"/>
    <w:rsid w:val="00B32FEE"/>
    <w:rsid w:val="00B3355E"/>
    <w:rsid w:val="00B33572"/>
    <w:rsid w:val="00B33B8A"/>
    <w:rsid w:val="00B34DC5"/>
    <w:rsid w:val="00B35058"/>
    <w:rsid w:val="00B352FA"/>
    <w:rsid w:val="00B35338"/>
    <w:rsid w:val="00B35422"/>
    <w:rsid w:val="00B35426"/>
    <w:rsid w:val="00B35464"/>
    <w:rsid w:val="00B35A19"/>
    <w:rsid w:val="00B35CF7"/>
    <w:rsid w:val="00B3611B"/>
    <w:rsid w:val="00B36AA5"/>
    <w:rsid w:val="00B36F51"/>
    <w:rsid w:val="00B40A08"/>
    <w:rsid w:val="00B40DF8"/>
    <w:rsid w:val="00B413A3"/>
    <w:rsid w:val="00B42120"/>
    <w:rsid w:val="00B42231"/>
    <w:rsid w:val="00B4240C"/>
    <w:rsid w:val="00B42BEF"/>
    <w:rsid w:val="00B43361"/>
    <w:rsid w:val="00B43801"/>
    <w:rsid w:val="00B43913"/>
    <w:rsid w:val="00B43A04"/>
    <w:rsid w:val="00B43BC2"/>
    <w:rsid w:val="00B4434D"/>
    <w:rsid w:val="00B44CF9"/>
    <w:rsid w:val="00B457FE"/>
    <w:rsid w:val="00B45A7E"/>
    <w:rsid w:val="00B45FF8"/>
    <w:rsid w:val="00B46461"/>
    <w:rsid w:val="00B464F5"/>
    <w:rsid w:val="00B465E5"/>
    <w:rsid w:val="00B46DD6"/>
    <w:rsid w:val="00B46F05"/>
    <w:rsid w:val="00B479A3"/>
    <w:rsid w:val="00B47AF8"/>
    <w:rsid w:val="00B5041C"/>
    <w:rsid w:val="00B504B4"/>
    <w:rsid w:val="00B50640"/>
    <w:rsid w:val="00B50773"/>
    <w:rsid w:val="00B508CD"/>
    <w:rsid w:val="00B50F1B"/>
    <w:rsid w:val="00B52B44"/>
    <w:rsid w:val="00B52D4C"/>
    <w:rsid w:val="00B5362D"/>
    <w:rsid w:val="00B53C73"/>
    <w:rsid w:val="00B542DD"/>
    <w:rsid w:val="00B54640"/>
    <w:rsid w:val="00B547FC"/>
    <w:rsid w:val="00B54DC1"/>
    <w:rsid w:val="00B551BB"/>
    <w:rsid w:val="00B551CB"/>
    <w:rsid w:val="00B55282"/>
    <w:rsid w:val="00B55881"/>
    <w:rsid w:val="00B55A06"/>
    <w:rsid w:val="00B55B4B"/>
    <w:rsid w:val="00B561FF"/>
    <w:rsid w:val="00B568FE"/>
    <w:rsid w:val="00B56C25"/>
    <w:rsid w:val="00B56CC5"/>
    <w:rsid w:val="00B57B21"/>
    <w:rsid w:val="00B604FD"/>
    <w:rsid w:val="00B60624"/>
    <w:rsid w:val="00B618BF"/>
    <w:rsid w:val="00B61D9D"/>
    <w:rsid w:val="00B61E72"/>
    <w:rsid w:val="00B61FEB"/>
    <w:rsid w:val="00B621F5"/>
    <w:rsid w:val="00B62211"/>
    <w:rsid w:val="00B62825"/>
    <w:rsid w:val="00B6289B"/>
    <w:rsid w:val="00B62CA7"/>
    <w:rsid w:val="00B6345B"/>
    <w:rsid w:val="00B63B71"/>
    <w:rsid w:val="00B63BFD"/>
    <w:rsid w:val="00B63CB2"/>
    <w:rsid w:val="00B63CFB"/>
    <w:rsid w:val="00B640E6"/>
    <w:rsid w:val="00B64BAC"/>
    <w:rsid w:val="00B64D5A"/>
    <w:rsid w:val="00B653BF"/>
    <w:rsid w:val="00B65720"/>
    <w:rsid w:val="00B65905"/>
    <w:rsid w:val="00B662C1"/>
    <w:rsid w:val="00B663FB"/>
    <w:rsid w:val="00B664F9"/>
    <w:rsid w:val="00B66A5E"/>
    <w:rsid w:val="00B66C0D"/>
    <w:rsid w:val="00B66FC7"/>
    <w:rsid w:val="00B670D2"/>
    <w:rsid w:val="00B67A57"/>
    <w:rsid w:val="00B70398"/>
    <w:rsid w:val="00B70421"/>
    <w:rsid w:val="00B70EAC"/>
    <w:rsid w:val="00B71800"/>
    <w:rsid w:val="00B71E6A"/>
    <w:rsid w:val="00B722CD"/>
    <w:rsid w:val="00B72715"/>
    <w:rsid w:val="00B72AEA"/>
    <w:rsid w:val="00B73DA7"/>
    <w:rsid w:val="00B73F66"/>
    <w:rsid w:val="00B74038"/>
    <w:rsid w:val="00B74931"/>
    <w:rsid w:val="00B74CB3"/>
    <w:rsid w:val="00B755BA"/>
    <w:rsid w:val="00B75AE3"/>
    <w:rsid w:val="00B75BA7"/>
    <w:rsid w:val="00B75CBE"/>
    <w:rsid w:val="00B768BB"/>
    <w:rsid w:val="00B77296"/>
    <w:rsid w:val="00B774A2"/>
    <w:rsid w:val="00B77C3B"/>
    <w:rsid w:val="00B77E22"/>
    <w:rsid w:val="00B77E36"/>
    <w:rsid w:val="00B80322"/>
    <w:rsid w:val="00B80D2E"/>
    <w:rsid w:val="00B80F4B"/>
    <w:rsid w:val="00B81398"/>
    <w:rsid w:val="00B81741"/>
    <w:rsid w:val="00B8178E"/>
    <w:rsid w:val="00B81C90"/>
    <w:rsid w:val="00B81C9A"/>
    <w:rsid w:val="00B82142"/>
    <w:rsid w:val="00B82190"/>
    <w:rsid w:val="00B82481"/>
    <w:rsid w:val="00B824A8"/>
    <w:rsid w:val="00B82B03"/>
    <w:rsid w:val="00B82F35"/>
    <w:rsid w:val="00B83750"/>
    <w:rsid w:val="00B83D2B"/>
    <w:rsid w:val="00B83DF4"/>
    <w:rsid w:val="00B84688"/>
    <w:rsid w:val="00B85437"/>
    <w:rsid w:val="00B85502"/>
    <w:rsid w:val="00B85559"/>
    <w:rsid w:val="00B85831"/>
    <w:rsid w:val="00B85C7F"/>
    <w:rsid w:val="00B8654F"/>
    <w:rsid w:val="00B86C8D"/>
    <w:rsid w:val="00B86F9C"/>
    <w:rsid w:val="00B873F1"/>
    <w:rsid w:val="00B87BA9"/>
    <w:rsid w:val="00B9043B"/>
    <w:rsid w:val="00B904FE"/>
    <w:rsid w:val="00B910CE"/>
    <w:rsid w:val="00B9163B"/>
    <w:rsid w:val="00B91647"/>
    <w:rsid w:val="00B916E5"/>
    <w:rsid w:val="00B91BFE"/>
    <w:rsid w:val="00B91D99"/>
    <w:rsid w:val="00B92318"/>
    <w:rsid w:val="00B923D4"/>
    <w:rsid w:val="00B938DC"/>
    <w:rsid w:val="00B94258"/>
    <w:rsid w:val="00B95649"/>
    <w:rsid w:val="00B95818"/>
    <w:rsid w:val="00B95CDA"/>
    <w:rsid w:val="00B95F2D"/>
    <w:rsid w:val="00B964EE"/>
    <w:rsid w:val="00B9659C"/>
    <w:rsid w:val="00B97065"/>
    <w:rsid w:val="00BA0460"/>
    <w:rsid w:val="00BA0696"/>
    <w:rsid w:val="00BA09CC"/>
    <w:rsid w:val="00BA0A87"/>
    <w:rsid w:val="00BA0F07"/>
    <w:rsid w:val="00BA1274"/>
    <w:rsid w:val="00BA271B"/>
    <w:rsid w:val="00BA2E0A"/>
    <w:rsid w:val="00BA2F1F"/>
    <w:rsid w:val="00BA41BC"/>
    <w:rsid w:val="00BA49D4"/>
    <w:rsid w:val="00BA4AE6"/>
    <w:rsid w:val="00BA4B7E"/>
    <w:rsid w:val="00BA4CE5"/>
    <w:rsid w:val="00BA54AF"/>
    <w:rsid w:val="00BA57CA"/>
    <w:rsid w:val="00BA5CDA"/>
    <w:rsid w:val="00BA6034"/>
    <w:rsid w:val="00BA62CD"/>
    <w:rsid w:val="00BA6C3F"/>
    <w:rsid w:val="00BA7B73"/>
    <w:rsid w:val="00BB0C97"/>
    <w:rsid w:val="00BB1AA3"/>
    <w:rsid w:val="00BB1AFD"/>
    <w:rsid w:val="00BB20DE"/>
    <w:rsid w:val="00BB2430"/>
    <w:rsid w:val="00BB269B"/>
    <w:rsid w:val="00BB2812"/>
    <w:rsid w:val="00BB2B8C"/>
    <w:rsid w:val="00BB389A"/>
    <w:rsid w:val="00BB3D1C"/>
    <w:rsid w:val="00BB3F3E"/>
    <w:rsid w:val="00BB4023"/>
    <w:rsid w:val="00BB4C3D"/>
    <w:rsid w:val="00BB54C0"/>
    <w:rsid w:val="00BB56DB"/>
    <w:rsid w:val="00BB587C"/>
    <w:rsid w:val="00BB5C06"/>
    <w:rsid w:val="00BB5DF8"/>
    <w:rsid w:val="00BB63FF"/>
    <w:rsid w:val="00BB6765"/>
    <w:rsid w:val="00BB6ABF"/>
    <w:rsid w:val="00BB6EBD"/>
    <w:rsid w:val="00BB74F9"/>
    <w:rsid w:val="00BC00C8"/>
    <w:rsid w:val="00BC05E4"/>
    <w:rsid w:val="00BC0BB5"/>
    <w:rsid w:val="00BC0D02"/>
    <w:rsid w:val="00BC28BC"/>
    <w:rsid w:val="00BC2D6F"/>
    <w:rsid w:val="00BC339D"/>
    <w:rsid w:val="00BC347F"/>
    <w:rsid w:val="00BC38BD"/>
    <w:rsid w:val="00BC3AB4"/>
    <w:rsid w:val="00BC3F1B"/>
    <w:rsid w:val="00BC407A"/>
    <w:rsid w:val="00BC4824"/>
    <w:rsid w:val="00BC4D48"/>
    <w:rsid w:val="00BC53C4"/>
    <w:rsid w:val="00BC586B"/>
    <w:rsid w:val="00BC5C2B"/>
    <w:rsid w:val="00BC5E80"/>
    <w:rsid w:val="00BC63D9"/>
    <w:rsid w:val="00BC6A40"/>
    <w:rsid w:val="00BC6B9E"/>
    <w:rsid w:val="00BC7113"/>
    <w:rsid w:val="00BC71A3"/>
    <w:rsid w:val="00BD1027"/>
    <w:rsid w:val="00BD10A6"/>
    <w:rsid w:val="00BD13B7"/>
    <w:rsid w:val="00BD165E"/>
    <w:rsid w:val="00BD1892"/>
    <w:rsid w:val="00BD1C6A"/>
    <w:rsid w:val="00BD1E00"/>
    <w:rsid w:val="00BD2261"/>
    <w:rsid w:val="00BD2591"/>
    <w:rsid w:val="00BD275B"/>
    <w:rsid w:val="00BD2E39"/>
    <w:rsid w:val="00BD2F0F"/>
    <w:rsid w:val="00BD3119"/>
    <w:rsid w:val="00BD3344"/>
    <w:rsid w:val="00BD3843"/>
    <w:rsid w:val="00BD3B0F"/>
    <w:rsid w:val="00BD3C74"/>
    <w:rsid w:val="00BD4410"/>
    <w:rsid w:val="00BD4F5A"/>
    <w:rsid w:val="00BD500F"/>
    <w:rsid w:val="00BD54B4"/>
    <w:rsid w:val="00BD5847"/>
    <w:rsid w:val="00BD65CD"/>
    <w:rsid w:val="00BD6D62"/>
    <w:rsid w:val="00BD6D7C"/>
    <w:rsid w:val="00BD7B79"/>
    <w:rsid w:val="00BD7B80"/>
    <w:rsid w:val="00BE0674"/>
    <w:rsid w:val="00BE06D0"/>
    <w:rsid w:val="00BE0AFD"/>
    <w:rsid w:val="00BE0FF1"/>
    <w:rsid w:val="00BE155E"/>
    <w:rsid w:val="00BE161D"/>
    <w:rsid w:val="00BE1EDA"/>
    <w:rsid w:val="00BE201E"/>
    <w:rsid w:val="00BE22D8"/>
    <w:rsid w:val="00BE24B8"/>
    <w:rsid w:val="00BE278A"/>
    <w:rsid w:val="00BE3544"/>
    <w:rsid w:val="00BE3643"/>
    <w:rsid w:val="00BE3DD4"/>
    <w:rsid w:val="00BE420C"/>
    <w:rsid w:val="00BE424B"/>
    <w:rsid w:val="00BE433F"/>
    <w:rsid w:val="00BE43B5"/>
    <w:rsid w:val="00BE46FE"/>
    <w:rsid w:val="00BE4757"/>
    <w:rsid w:val="00BE476F"/>
    <w:rsid w:val="00BE4957"/>
    <w:rsid w:val="00BE4E0F"/>
    <w:rsid w:val="00BE5019"/>
    <w:rsid w:val="00BE5C25"/>
    <w:rsid w:val="00BE669B"/>
    <w:rsid w:val="00BE7066"/>
    <w:rsid w:val="00BE72C2"/>
    <w:rsid w:val="00BE7539"/>
    <w:rsid w:val="00BE7B11"/>
    <w:rsid w:val="00BF026D"/>
    <w:rsid w:val="00BF0E33"/>
    <w:rsid w:val="00BF10DC"/>
    <w:rsid w:val="00BF156E"/>
    <w:rsid w:val="00BF1BC6"/>
    <w:rsid w:val="00BF1E0A"/>
    <w:rsid w:val="00BF2088"/>
    <w:rsid w:val="00BF3304"/>
    <w:rsid w:val="00BF38FB"/>
    <w:rsid w:val="00BF3997"/>
    <w:rsid w:val="00BF3C6A"/>
    <w:rsid w:val="00BF46C3"/>
    <w:rsid w:val="00BF4812"/>
    <w:rsid w:val="00BF5293"/>
    <w:rsid w:val="00BF52CE"/>
    <w:rsid w:val="00BF5386"/>
    <w:rsid w:val="00BF5FA9"/>
    <w:rsid w:val="00BF6025"/>
    <w:rsid w:val="00BF6277"/>
    <w:rsid w:val="00BF6821"/>
    <w:rsid w:val="00BF6EA1"/>
    <w:rsid w:val="00BF6EA3"/>
    <w:rsid w:val="00BF71B5"/>
    <w:rsid w:val="00BF746B"/>
    <w:rsid w:val="00BF78D7"/>
    <w:rsid w:val="00BF7C81"/>
    <w:rsid w:val="00BF7DEE"/>
    <w:rsid w:val="00C00272"/>
    <w:rsid w:val="00C007B7"/>
    <w:rsid w:val="00C0098A"/>
    <w:rsid w:val="00C00C28"/>
    <w:rsid w:val="00C00CFC"/>
    <w:rsid w:val="00C011B6"/>
    <w:rsid w:val="00C03043"/>
    <w:rsid w:val="00C030E0"/>
    <w:rsid w:val="00C03370"/>
    <w:rsid w:val="00C03739"/>
    <w:rsid w:val="00C044B7"/>
    <w:rsid w:val="00C045CD"/>
    <w:rsid w:val="00C049FC"/>
    <w:rsid w:val="00C059C5"/>
    <w:rsid w:val="00C06028"/>
    <w:rsid w:val="00C06270"/>
    <w:rsid w:val="00C065BD"/>
    <w:rsid w:val="00C06C47"/>
    <w:rsid w:val="00C06F1C"/>
    <w:rsid w:val="00C070D5"/>
    <w:rsid w:val="00C07190"/>
    <w:rsid w:val="00C07A11"/>
    <w:rsid w:val="00C10117"/>
    <w:rsid w:val="00C10358"/>
    <w:rsid w:val="00C104C9"/>
    <w:rsid w:val="00C1090E"/>
    <w:rsid w:val="00C11751"/>
    <w:rsid w:val="00C11796"/>
    <w:rsid w:val="00C117A7"/>
    <w:rsid w:val="00C11A51"/>
    <w:rsid w:val="00C12253"/>
    <w:rsid w:val="00C12296"/>
    <w:rsid w:val="00C129EF"/>
    <w:rsid w:val="00C12C1B"/>
    <w:rsid w:val="00C136A5"/>
    <w:rsid w:val="00C137A5"/>
    <w:rsid w:val="00C13D8A"/>
    <w:rsid w:val="00C144F8"/>
    <w:rsid w:val="00C145DA"/>
    <w:rsid w:val="00C147CF"/>
    <w:rsid w:val="00C15363"/>
    <w:rsid w:val="00C15735"/>
    <w:rsid w:val="00C158A1"/>
    <w:rsid w:val="00C15CAD"/>
    <w:rsid w:val="00C164C4"/>
    <w:rsid w:val="00C1653B"/>
    <w:rsid w:val="00C16A7E"/>
    <w:rsid w:val="00C170F3"/>
    <w:rsid w:val="00C173C7"/>
    <w:rsid w:val="00C176E6"/>
    <w:rsid w:val="00C17C32"/>
    <w:rsid w:val="00C2018D"/>
    <w:rsid w:val="00C20704"/>
    <w:rsid w:val="00C21618"/>
    <w:rsid w:val="00C230E9"/>
    <w:rsid w:val="00C23541"/>
    <w:rsid w:val="00C23542"/>
    <w:rsid w:val="00C23C15"/>
    <w:rsid w:val="00C23C78"/>
    <w:rsid w:val="00C23D24"/>
    <w:rsid w:val="00C24131"/>
    <w:rsid w:val="00C24AE1"/>
    <w:rsid w:val="00C25618"/>
    <w:rsid w:val="00C25822"/>
    <w:rsid w:val="00C25E87"/>
    <w:rsid w:val="00C25F56"/>
    <w:rsid w:val="00C25FD9"/>
    <w:rsid w:val="00C26190"/>
    <w:rsid w:val="00C26C60"/>
    <w:rsid w:val="00C26F84"/>
    <w:rsid w:val="00C26FD0"/>
    <w:rsid w:val="00C27CBB"/>
    <w:rsid w:val="00C27D57"/>
    <w:rsid w:val="00C30634"/>
    <w:rsid w:val="00C31CCE"/>
    <w:rsid w:val="00C31E3D"/>
    <w:rsid w:val="00C31E63"/>
    <w:rsid w:val="00C326E6"/>
    <w:rsid w:val="00C3293B"/>
    <w:rsid w:val="00C33394"/>
    <w:rsid w:val="00C333A8"/>
    <w:rsid w:val="00C33662"/>
    <w:rsid w:val="00C3380A"/>
    <w:rsid w:val="00C33EF4"/>
    <w:rsid w:val="00C346A1"/>
    <w:rsid w:val="00C35142"/>
    <w:rsid w:val="00C351D2"/>
    <w:rsid w:val="00C359C7"/>
    <w:rsid w:val="00C35E51"/>
    <w:rsid w:val="00C36157"/>
    <w:rsid w:val="00C3763B"/>
    <w:rsid w:val="00C37A7D"/>
    <w:rsid w:val="00C37C48"/>
    <w:rsid w:val="00C37C64"/>
    <w:rsid w:val="00C402F5"/>
    <w:rsid w:val="00C408FA"/>
    <w:rsid w:val="00C40C9C"/>
    <w:rsid w:val="00C417BB"/>
    <w:rsid w:val="00C41A67"/>
    <w:rsid w:val="00C41DCC"/>
    <w:rsid w:val="00C4281E"/>
    <w:rsid w:val="00C42BD1"/>
    <w:rsid w:val="00C42F48"/>
    <w:rsid w:val="00C43658"/>
    <w:rsid w:val="00C43660"/>
    <w:rsid w:val="00C437BF"/>
    <w:rsid w:val="00C43A4A"/>
    <w:rsid w:val="00C43B22"/>
    <w:rsid w:val="00C43DDA"/>
    <w:rsid w:val="00C44030"/>
    <w:rsid w:val="00C443B8"/>
    <w:rsid w:val="00C443CF"/>
    <w:rsid w:val="00C44499"/>
    <w:rsid w:val="00C447EB"/>
    <w:rsid w:val="00C44939"/>
    <w:rsid w:val="00C45660"/>
    <w:rsid w:val="00C45852"/>
    <w:rsid w:val="00C458CD"/>
    <w:rsid w:val="00C458F1"/>
    <w:rsid w:val="00C45C21"/>
    <w:rsid w:val="00C45DEA"/>
    <w:rsid w:val="00C45E05"/>
    <w:rsid w:val="00C467F3"/>
    <w:rsid w:val="00C46996"/>
    <w:rsid w:val="00C46EE5"/>
    <w:rsid w:val="00C47308"/>
    <w:rsid w:val="00C478E8"/>
    <w:rsid w:val="00C47C28"/>
    <w:rsid w:val="00C47C6B"/>
    <w:rsid w:val="00C47DC4"/>
    <w:rsid w:val="00C47E45"/>
    <w:rsid w:val="00C47F46"/>
    <w:rsid w:val="00C503B7"/>
    <w:rsid w:val="00C51242"/>
    <w:rsid w:val="00C517D6"/>
    <w:rsid w:val="00C51855"/>
    <w:rsid w:val="00C51E64"/>
    <w:rsid w:val="00C52167"/>
    <w:rsid w:val="00C52392"/>
    <w:rsid w:val="00C52985"/>
    <w:rsid w:val="00C53000"/>
    <w:rsid w:val="00C530E6"/>
    <w:rsid w:val="00C530F0"/>
    <w:rsid w:val="00C53CF2"/>
    <w:rsid w:val="00C53F12"/>
    <w:rsid w:val="00C53FCB"/>
    <w:rsid w:val="00C546A3"/>
    <w:rsid w:val="00C54B8F"/>
    <w:rsid w:val="00C54E48"/>
    <w:rsid w:val="00C55033"/>
    <w:rsid w:val="00C555EA"/>
    <w:rsid w:val="00C55B2E"/>
    <w:rsid w:val="00C55F64"/>
    <w:rsid w:val="00C562F2"/>
    <w:rsid w:val="00C565CB"/>
    <w:rsid w:val="00C568C3"/>
    <w:rsid w:val="00C573E4"/>
    <w:rsid w:val="00C57442"/>
    <w:rsid w:val="00C57907"/>
    <w:rsid w:val="00C57B95"/>
    <w:rsid w:val="00C57F40"/>
    <w:rsid w:val="00C57FC6"/>
    <w:rsid w:val="00C608D7"/>
    <w:rsid w:val="00C614CB"/>
    <w:rsid w:val="00C616F5"/>
    <w:rsid w:val="00C61B8D"/>
    <w:rsid w:val="00C61BD2"/>
    <w:rsid w:val="00C6238F"/>
    <w:rsid w:val="00C62655"/>
    <w:rsid w:val="00C62D99"/>
    <w:rsid w:val="00C6509C"/>
    <w:rsid w:val="00C658A3"/>
    <w:rsid w:val="00C65CF7"/>
    <w:rsid w:val="00C66226"/>
    <w:rsid w:val="00C663AE"/>
    <w:rsid w:val="00C664CF"/>
    <w:rsid w:val="00C66576"/>
    <w:rsid w:val="00C66854"/>
    <w:rsid w:val="00C66888"/>
    <w:rsid w:val="00C66B09"/>
    <w:rsid w:val="00C66E48"/>
    <w:rsid w:val="00C671C1"/>
    <w:rsid w:val="00C672AA"/>
    <w:rsid w:val="00C673B6"/>
    <w:rsid w:val="00C67E23"/>
    <w:rsid w:val="00C70276"/>
    <w:rsid w:val="00C702F6"/>
    <w:rsid w:val="00C70F0B"/>
    <w:rsid w:val="00C714FF"/>
    <w:rsid w:val="00C71C03"/>
    <w:rsid w:val="00C72721"/>
    <w:rsid w:val="00C7280F"/>
    <w:rsid w:val="00C728E7"/>
    <w:rsid w:val="00C72D51"/>
    <w:rsid w:val="00C72E2C"/>
    <w:rsid w:val="00C7301B"/>
    <w:rsid w:val="00C7314F"/>
    <w:rsid w:val="00C73520"/>
    <w:rsid w:val="00C739CD"/>
    <w:rsid w:val="00C73F7E"/>
    <w:rsid w:val="00C74008"/>
    <w:rsid w:val="00C743C0"/>
    <w:rsid w:val="00C74BA0"/>
    <w:rsid w:val="00C74C45"/>
    <w:rsid w:val="00C74C78"/>
    <w:rsid w:val="00C7522F"/>
    <w:rsid w:val="00C754D8"/>
    <w:rsid w:val="00C75C7F"/>
    <w:rsid w:val="00C75E2C"/>
    <w:rsid w:val="00C766B9"/>
    <w:rsid w:val="00C7691C"/>
    <w:rsid w:val="00C76C51"/>
    <w:rsid w:val="00C76ED7"/>
    <w:rsid w:val="00C777E8"/>
    <w:rsid w:val="00C77B20"/>
    <w:rsid w:val="00C77BB6"/>
    <w:rsid w:val="00C77CCF"/>
    <w:rsid w:val="00C80F22"/>
    <w:rsid w:val="00C8179D"/>
    <w:rsid w:val="00C81B88"/>
    <w:rsid w:val="00C81FE0"/>
    <w:rsid w:val="00C83635"/>
    <w:rsid w:val="00C836B5"/>
    <w:rsid w:val="00C83AA4"/>
    <w:rsid w:val="00C83BCE"/>
    <w:rsid w:val="00C84341"/>
    <w:rsid w:val="00C84D02"/>
    <w:rsid w:val="00C84D6C"/>
    <w:rsid w:val="00C84EAC"/>
    <w:rsid w:val="00C85133"/>
    <w:rsid w:val="00C85587"/>
    <w:rsid w:val="00C855D6"/>
    <w:rsid w:val="00C85857"/>
    <w:rsid w:val="00C859CC"/>
    <w:rsid w:val="00C860DF"/>
    <w:rsid w:val="00C86108"/>
    <w:rsid w:val="00C8617D"/>
    <w:rsid w:val="00C8647E"/>
    <w:rsid w:val="00C868C1"/>
    <w:rsid w:val="00C86E31"/>
    <w:rsid w:val="00C86FD4"/>
    <w:rsid w:val="00C8746A"/>
    <w:rsid w:val="00C87F46"/>
    <w:rsid w:val="00C9066E"/>
    <w:rsid w:val="00C907F3"/>
    <w:rsid w:val="00C90B2D"/>
    <w:rsid w:val="00C90D97"/>
    <w:rsid w:val="00C90DAE"/>
    <w:rsid w:val="00C910C2"/>
    <w:rsid w:val="00C9130D"/>
    <w:rsid w:val="00C91403"/>
    <w:rsid w:val="00C918B4"/>
    <w:rsid w:val="00C91C0D"/>
    <w:rsid w:val="00C91E26"/>
    <w:rsid w:val="00C920F9"/>
    <w:rsid w:val="00C922DF"/>
    <w:rsid w:val="00C923D6"/>
    <w:rsid w:val="00C92A67"/>
    <w:rsid w:val="00C92E48"/>
    <w:rsid w:val="00C932B4"/>
    <w:rsid w:val="00C933CF"/>
    <w:rsid w:val="00C93658"/>
    <w:rsid w:val="00C936A4"/>
    <w:rsid w:val="00C943D2"/>
    <w:rsid w:val="00C947B9"/>
    <w:rsid w:val="00C94A08"/>
    <w:rsid w:val="00C94B4D"/>
    <w:rsid w:val="00C94D8E"/>
    <w:rsid w:val="00C95BB2"/>
    <w:rsid w:val="00C95BD0"/>
    <w:rsid w:val="00C95D3C"/>
    <w:rsid w:val="00C9627B"/>
    <w:rsid w:val="00C96A42"/>
    <w:rsid w:val="00C971DF"/>
    <w:rsid w:val="00C974D9"/>
    <w:rsid w:val="00C97661"/>
    <w:rsid w:val="00C97C3E"/>
    <w:rsid w:val="00CA12B2"/>
    <w:rsid w:val="00CA14AF"/>
    <w:rsid w:val="00CA1AAB"/>
    <w:rsid w:val="00CA1FE4"/>
    <w:rsid w:val="00CA2165"/>
    <w:rsid w:val="00CA21C6"/>
    <w:rsid w:val="00CA24FD"/>
    <w:rsid w:val="00CA2A43"/>
    <w:rsid w:val="00CA3754"/>
    <w:rsid w:val="00CA38E0"/>
    <w:rsid w:val="00CA3D23"/>
    <w:rsid w:val="00CA3D8B"/>
    <w:rsid w:val="00CA418E"/>
    <w:rsid w:val="00CA4FE3"/>
    <w:rsid w:val="00CA50AD"/>
    <w:rsid w:val="00CA591A"/>
    <w:rsid w:val="00CA5B88"/>
    <w:rsid w:val="00CA6008"/>
    <w:rsid w:val="00CA6224"/>
    <w:rsid w:val="00CA62C3"/>
    <w:rsid w:val="00CA6699"/>
    <w:rsid w:val="00CA6DB3"/>
    <w:rsid w:val="00CA7086"/>
    <w:rsid w:val="00CA71EE"/>
    <w:rsid w:val="00CA7399"/>
    <w:rsid w:val="00CA7959"/>
    <w:rsid w:val="00CB0B95"/>
    <w:rsid w:val="00CB0F78"/>
    <w:rsid w:val="00CB10D6"/>
    <w:rsid w:val="00CB1623"/>
    <w:rsid w:val="00CB194A"/>
    <w:rsid w:val="00CB1F8B"/>
    <w:rsid w:val="00CB22AA"/>
    <w:rsid w:val="00CB26D6"/>
    <w:rsid w:val="00CB2B21"/>
    <w:rsid w:val="00CB318B"/>
    <w:rsid w:val="00CB3604"/>
    <w:rsid w:val="00CB366F"/>
    <w:rsid w:val="00CB3898"/>
    <w:rsid w:val="00CB3EE7"/>
    <w:rsid w:val="00CB4038"/>
    <w:rsid w:val="00CB42D8"/>
    <w:rsid w:val="00CB43F0"/>
    <w:rsid w:val="00CB4C3C"/>
    <w:rsid w:val="00CB5C20"/>
    <w:rsid w:val="00CB61A2"/>
    <w:rsid w:val="00CB62D1"/>
    <w:rsid w:val="00CB63F1"/>
    <w:rsid w:val="00CB6492"/>
    <w:rsid w:val="00CB670B"/>
    <w:rsid w:val="00CB69E7"/>
    <w:rsid w:val="00CB7230"/>
    <w:rsid w:val="00CB7250"/>
    <w:rsid w:val="00CB7631"/>
    <w:rsid w:val="00CB78B6"/>
    <w:rsid w:val="00CB7A67"/>
    <w:rsid w:val="00CB7BF9"/>
    <w:rsid w:val="00CC0839"/>
    <w:rsid w:val="00CC0A04"/>
    <w:rsid w:val="00CC0E70"/>
    <w:rsid w:val="00CC0F29"/>
    <w:rsid w:val="00CC1128"/>
    <w:rsid w:val="00CC1180"/>
    <w:rsid w:val="00CC12B4"/>
    <w:rsid w:val="00CC160A"/>
    <w:rsid w:val="00CC1E7F"/>
    <w:rsid w:val="00CC2682"/>
    <w:rsid w:val="00CC2944"/>
    <w:rsid w:val="00CC38B4"/>
    <w:rsid w:val="00CC3A00"/>
    <w:rsid w:val="00CC4418"/>
    <w:rsid w:val="00CC4779"/>
    <w:rsid w:val="00CC4C0E"/>
    <w:rsid w:val="00CC4CF4"/>
    <w:rsid w:val="00CC4D25"/>
    <w:rsid w:val="00CC50CE"/>
    <w:rsid w:val="00CC54A4"/>
    <w:rsid w:val="00CC59D7"/>
    <w:rsid w:val="00CC5C18"/>
    <w:rsid w:val="00CC5F11"/>
    <w:rsid w:val="00CC666D"/>
    <w:rsid w:val="00CC6C77"/>
    <w:rsid w:val="00CC72A6"/>
    <w:rsid w:val="00CD086C"/>
    <w:rsid w:val="00CD0C74"/>
    <w:rsid w:val="00CD0C75"/>
    <w:rsid w:val="00CD1BE3"/>
    <w:rsid w:val="00CD2119"/>
    <w:rsid w:val="00CD2138"/>
    <w:rsid w:val="00CD246D"/>
    <w:rsid w:val="00CD260E"/>
    <w:rsid w:val="00CD273E"/>
    <w:rsid w:val="00CD2984"/>
    <w:rsid w:val="00CD2D5F"/>
    <w:rsid w:val="00CD37D6"/>
    <w:rsid w:val="00CD3DD7"/>
    <w:rsid w:val="00CD4116"/>
    <w:rsid w:val="00CD411D"/>
    <w:rsid w:val="00CD4CBE"/>
    <w:rsid w:val="00CD4D81"/>
    <w:rsid w:val="00CD4E49"/>
    <w:rsid w:val="00CD593B"/>
    <w:rsid w:val="00CD677A"/>
    <w:rsid w:val="00CD6839"/>
    <w:rsid w:val="00CD6DC9"/>
    <w:rsid w:val="00CD7260"/>
    <w:rsid w:val="00CD72E6"/>
    <w:rsid w:val="00CD7982"/>
    <w:rsid w:val="00CE0396"/>
    <w:rsid w:val="00CE052F"/>
    <w:rsid w:val="00CE08C7"/>
    <w:rsid w:val="00CE0934"/>
    <w:rsid w:val="00CE0E96"/>
    <w:rsid w:val="00CE0F1F"/>
    <w:rsid w:val="00CE10D5"/>
    <w:rsid w:val="00CE1FA9"/>
    <w:rsid w:val="00CE2643"/>
    <w:rsid w:val="00CE2916"/>
    <w:rsid w:val="00CE2E5B"/>
    <w:rsid w:val="00CE3066"/>
    <w:rsid w:val="00CE3389"/>
    <w:rsid w:val="00CE3A27"/>
    <w:rsid w:val="00CE44CC"/>
    <w:rsid w:val="00CE44F5"/>
    <w:rsid w:val="00CE4D8E"/>
    <w:rsid w:val="00CE5588"/>
    <w:rsid w:val="00CE63BB"/>
    <w:rsid w:val="00CE6B2B"/>
    <w:rsid w:val="00CE6DDB"/>
    <w:rsid w:val="00CE7043"/>
    <w:rsid w:val="00CE72EB"/>
    <w:rsid w:val="00CE755E"/>
    <w:rsid w:val="00CE7A8D"/>
    <w:rsid w:val="00CE7B2C"/>
    <w:rsid w:val="00CE7C0D"/>
    <w:rsid w:val="00CE7E62"/>
    <w:rsid w:val="00CF01E9"/>
    <w:rsid w:val="00CF01F4"/>
    <w:rsid w:val="00CF0600"/>
    <w:rsid w:val="00CF0933"/>
    <w:rsid w:val="00CF0B9A"/>
    <w:rsid w:val="00CF1026"/>
    <w:rsid w:val="00CF1A4A"/>
    <w:rsid w:val="00CF1A90"/>
    <w:rsid w:val="00CF2D2B"/>
    <w:rsid w:val="00CF3D0C"/>
    <w:rsid w:val="00CF4133"/>
    <w:rsid w:val="00CF4AAB"/>
    <w:rsid w:val="00CF6486"/>
    <w:rsid w:val="00CF6AF5"/>
    <w:rsid w:val="00CF6E7B"/>
    <w:rsid w:val="00CF7506"/>
    <w:rsid w:val="00CF75E8"/>
    <w:rsid w:val="00CF76CC"/>
    <w:rsid w:val="00CF794C"/>
    <w:rsid w:val="00CF7C56"/>
    <w:rsid w:val="00CF7CA1"/>
    <w:rsid w:val="00D00B0D"/>
    <w:rsid w:val="00D00F96"/>
    <w:rsid w:val="00D01631"/>
    <w:rsid w:val="00D018DB"/>
    <w:rsid w:val="00D01C90"/>
    <w:rsid w:val="00D0265D"/>
    <w:rsid w:val="00D02CF1"/>
    <w:rsid w:val="00D02EFE"/>
    <w:rsid w:val="00D0333B"/>
    <w:rsid w:val="00D03400"/>
    <w:rsid w:val="00D034A7"/>
    <w:rsid w:val="00D03859"/>
    <w:rsid w:val="00D03B7B"/>
    <w:rsid w:val="00D03CC7"/>
    <w:rsid w:val="00D03CC9"/>
    <w:rsid w:val="00D03F9D"/>
    <w:rsid w:val="00D04556"/>
    <w:rsid w:val="00D04CC4"/>
    <w:rsid w:val="00D05110"/>
    <w:rsid w:val="00D053E8"/>
    <w:rsid w:val="00D058A7"/>
    <w:rsid w:val="00D05A1E"/>
    <w:rsid w:val="00D06D5E"/>
    <w:rsid w:val="00D06D68"/>
    <w:rsid w:val="00D06DBF"/>
    <w:rsid w:val="00D072D1"/>
    <w:rsid w:val="00D0768F"/>
    <w:rsid w:val="00D07F18"/>
    <w:rsid w:val="00D10507"/>
    <w:rsid w:val="00D10B8A"/>
    <w:rsid w:val="00D10C55"/>
    <w:rsid w:val="00D113DD"/>
    <w:rsid w:val="00D11FEB"/>
    <w:rsid w:val="00D1212B"/>
    <w:rsid w:val="00D12486"/>
    <w:rsid w:val="00D12A4D"/>
    <w:rsid w:val="00D12C6B"/>
    <w:rsid w:val="00D12D82"/>
    <w:rsid w:val="00D12FBC"/>
    <w:rsid w:val="00D133A7"/>
    <w:rsid w:val="00D13929"/>
    <w:rsid w:val="00D13983"/>
    <w:rsid w:val="00D13BFF"/>
    <w:rsid w:val="00D141B8"/>
    <w:rsid w:val="00D14253"/>
    <w:rsid w:val="00D14902"/>
    <w:rsid w:val="00D149D2"/>
    <w:rsid w:val="00D14CAF"/>
    <w:rsid w:val="00D151EE"/>
    <w:rsid w:val="00D16327"/>
    <w:rsid w:val="00D164E6"/>
    <w:rsid w:val="00D16D37"/>
    <w:rsid w:val="00D16EF5"/>
    <w:rsid w:val="00D1742A"/>
    <w:rsid w:val="00D17F5E"/>
    <w:rsid w:val="00D201B5"/>
    <w:rsid w:val="00D20934"/>
    <w:rsid w:val="00D20AF8"/>
    <w:rsid w:val="00D20D9E"/>
    <w:rsid w:val="00D21008"/>
    <w:rsid w:val="00D21496"/>
    <w:rsid w:val="00D21896"/>
    <w:rsid w:val="00D219F5"/>
    <w:rsid w:val="00D21CA6"/>
    <w:rsid w:val="00D21EE8"/>
    <w:rsid w:val="00D2209B"/>
    <w:rsid w:val="00D22248"/>
    <w:rsid w:val="00D22BE4"/>
    <w:rsid w:val="00D2327D"/>
    <w:rsid w:val="00D232EC"/>
    <w:rsid w:val="00D23504"/>
    <w:rsid w:val="00D23A01"/>
    <w:rsid w:val="00D24440"/>
    <w:rsid w:val="00D2477A"/>
    <w:rsid w:val="00D2570A"/>
    <w:rsid w:val="00D2696D"/>
    <w:rsid w:val="00D27087"/>
    <w:rsid w:val="00D27937"/>
    <w:rsid w:val="00D279E7"/>
    <w:rsid w:val="00D279F4"/>
    <w:rsid w:val="00D30717"/>
    <w:rsid w:val="00D30786"/>
    <w:rsid w:val="00D30C60"/>
    <w:rsid w:val="00D30E7F"/>
    <w:rsid w:val="00D3107E"/>
    <w:rsid w:val="00D31294"/>
    <w:rsid w:val="00D315A6"/>
    <w:rsid w:val="00D31835"/>
    <w:rsid w:val="00D31B0F"/>
    <w:rsid w:val="00D33816"/>
    <w:rsid w:val="00D33BAF"/>
    <w:rsid w:val="00D343C2"/>
    <w:rsid w:val="00D35183"/>
    <w:rsid w:val="00D35D8E"/>
    <w:rsid w:val="00D36D7D"/>
    <w:rsid w:val="00D371FD"/>
    <w:rsid w:val="00D3744D"/>
    <w:rsid w:val="00D40103"/>
    <w:rsid w:val="00D401FD"/>
    <w:rsid w:val="00D402BE"/>
    <w:rsid w:val="00D40535"/>
    <w:rsid w:val="00D40572"/>
    <w:rsid w:val="00D40B06"/>
    <w:rsid w:val="00D417F6"/>
    <w:rsid w:val="00D4271A"/>
    <w:rsid w:val="00D42914"/>
    <w:rsid w:val="00D42E3E"/>
    <w:rsid w:val="00D43F64"/>
    <w:rsid w:val="00D44D71"/>
    <w:rsid w:val="00D44FFA"/>
    <w:rsid w:val="00D451F9"/>
    <w:rsid w:val="00D466D6"/>
    <w:rsid w:val="00D47109"/>
    <w:rsid w:val="00D4720E"/>
    <w:rsid w:val="00D47213"/>
    <w:rsid w:val="00D47C3C"/>
    <w:rsid w:val="00D47C3F"/>
    <w:rsid w:val="00D47CCC"/>
    <w:rsid w:val="00D47FBF"/>
    <w:rsid w:val="00D5044A"/>
    <w:rsid w:val="00D510E4"/>
    <w:rsid w:val="00D51288"/>
    <w:rsid w:val="00D52750"/>
    <w:rsid w:val="00D52B29"/>
    <w:rsid w:val="00D53270"/>
    <w:rsid w:val="00D5359C"/>
    <w:rsid w:val="00D55459"/>
    <w:rsid w:val="00D55706"/>
    <w:rsid w:val="00D569BE"/>
    <w:rsid w:val="00D56A79"/>
    <w:rsid w:val="00D5719E"/>
    <w:rsid w:val="00D57A0A"/>
    <w:rsid w:val="00D57A54"/>
    <w:rsid w:val="00D60336"/>
    <w:rsid w:val="00D60E52"/>
    <w:rsid w:val="00D60F1E"/>
    <w:rsid w:val="00D6100F"/>
    <w:rsid w:val="00D61137"/>
    <w:rsid w:val="00D612FD"/>
    <w:rsid w:val="00D6162E"/>
    <w:rsid w:val="00D62FE7"/>
    <w:rsid w:val="00D63758"/>
    <w:rsid w:val="00D63D8C"/>
    <w:rsid w:val="00D63EC1"/>
    <w:rsid w:val="00D64F9B"/>
    <w:rsid w:val="00D65A76"/>
    <w:rsid w:val="00D65CDC"/>
    <w:rsid w:val="00D65D52"/>
    <w:rsid w:val="00D65ED5"/>
    <w:rsid w:val="00D660BD"/>
    <w:rsid w:val="00D661D7"/>
    <w:rsid w:val="00D6691C"/>
    <w:rsid w:val="00D6692D"/>
    <w:rsid w:val="00D66999"/>
    <w:rsid w:val="00D669BE"/>
    <w:rsid w:val="00D6768B"/>
    <w:rsid w:val="00D7061F"/>
    <w:rsid w:val="00D70D53"/>
    <w:rsid w:val="00D70D54"/>
    <w:rsid w:val="00D70E7B"/>
    <w:rsid w:val="00D7107A"/>
    <w:rsid w:val="00D71125"/>
    <w:rsid w:val="00D71AF6"/>
    <w:rsid w:val="00D71D4A"/>
    <w:rsid w:val="00D71D74"/>
    <w:rsid w:val="00D7206A"/>
    <w:rsid w:val="00D73231"/>
    <w:rsid w:val="00D7349F"/>
    <w:rsid w:val="00D735CC"/>
    <w:rsid w:val="00D73B31"/>
    <w:rsid w:val="00D74030"/>
    <w:rsid w:val="00D741C1"/>
    <w:rsid w:val="00D741D5"/>
    <w:rsid w:val="00D744A8"/>
    <w:rsid w:val="00D7454A"/>
    <w:rsid w:val="00D75406"/>
    <w:rsid w:val="00D757DF"/>
    <w:rsid w:val="00D75F03"/>
    <w:rsid w:val="00D7640C"/>
    <w:rsid w:val="00D7709E"/>
    <w:rsid w:val="00D7711F"/>
    <w:rsid w:val="00D7727B"/>
    <w:rsid w:val="00D778A2"/>
    <w:rsid w:val="00D80A22"/>
    <w:rsid w:val="00D81402"/>
    <w:rsid w:val="00D81637"/>
    <w:rsid w:val="00D81970"/>
    <w:rsid w:val="00D81F69"/>
    <w:rsid w:val="00D82F76"/>
    <w:rsid w:val="00D82F9C"/>
    <w:rsid w:val="00D832DE"/>
    <w:rsid w:val="00D833E0"/>
    <w:rsid w:val="00D83D3B"/>
    <w:rsid w:val="00D83D6E"/>
    <w:rsid w:val="00D83E6D"/>
    <w:rsid w:val="00D8411A"/>
    <w:rsid w:val="00D843DD"/>
    <w:rsid w:val="00D845DF"/>
    <w:rsid w:val="00D852DE"/>
    <w:rsid w:val="00D8533E"/>
    <w:rsid w:val="00D8542D"/>
    <w:rsid w:val="00D8594C"/>
    <w:rsid w:val="00D85A1B"/>
    <w:rsid w:val="00D85CB1"/>
    <w:rsid w:val="00D85F58"/>
    <w:rsid w:val="00D8613E"/>
    <w:rsid w:val="00D86F6E"/>
    <w:rsid w:val="00D87A42"/>
    <w:rsid w:val="00D9050C"/>
    <w:rsid w:val="00D908B4"/>
    <w:rsid w:val="00D90CA0"/>
    <w:rsid w:val="00D90FE7"/>
    <w:rsid w:val="00D9140B"/>
    <w:rsid w:val="00D91A9D"/>
    <w:rsid w:val="00D91DF3"/>
    <w:rsid w:val="00D91E68"/>
    <w:rsid w:val="00D92042"/>
    <w:rsid w:val="00D92416"/>
    <w:rsid w:val="00D92483"/>
    <w:rsid w:val="00D92969"/>
    <w:rsid w:val="00D93EA3"/>
    <w:rsid w:val="00D948C8"/>
    <w:rsid w:val="00D94B81"/>
    <w:rsid w:val="00D94F3E"/>
    <w:rsid w:val="00D94F8A"/>
    <w:rsid w:val="00D95654"/>
    <w:rsid w:val="00D95F36"/>
    <w:rsid w:val="00D96017"/>
    <w:rsid w:val="00D96022"/>
    <w:rsid w:val="00D971E2"/>
    <w:rsid w:val="00D972AF"/>
    <w:rsid w:val="00D97C49"/>
    <w:rsid w:val="00D97EBB"/>
    <w:rsid w:val="00D97F82"/>
    <w:rsid w:val="00DA049E"/>
    <w:rsid w:val="00DA13EA"/>
    <w:rsid w:val="00DA1513"/>
    <w:rsid w:val="00DA16D5"/>
    <w:rsid w:val="00DA1774"/>
    <w:rsid w:val="00DA1886"/>
    <w:rsid w:val="00DA1D61"/>
    <w:rsid w:val="00DA2664"/>
    <w:rsid w:val="00DA286C"/>
    <w:rsid w:val="00DA2A99"/>
    <w:rsid w:val="00DA2B48"/>
    <w:rsid w:val="00DA2F23"/>
    <w:rsid w:val="00DA3389"/>
    <w:rsid w:val="00DA340A"/>
    <w:rsid w:val="00DA3A66"/>
    <w:rsid w:val="00DA3EE1"/>
    <w:rsid w:val="00DA412D"/>
    <w:rsid w:val="00DA42A7"/>
    <w:rsid w:val="00DA48ED"/>
    <w:rsid w:val="00DA5461"/>
    <w:rsid w:val="00DA5B17"/>
    <w:rsid w:val="00DA5D8E"/>
    <w:rsid w:val="00DA6208"/>
    <w:rsid w:val="00DA6335"/>
    <w:rsid w:val="00DA6345"/>
    <w:rsid w:val="00DA6E02"/>
    <w:rsid w:val="00DA7453"/>
    <w:rsid w:val="00DA7903"/>
    <w:rsid w:val="00DA7DA4"/>
    <w:rsid w:val="00DB076C"/>
    <w:rsid w:val="00DB0A4A"/>
    <w:rsid w:val="00DB0B34"/>
    <w:rsid w:val="00DB1049"/>
    <w:rsid w:val="00DB175C"/>
    <w:rsid w:val="00DB1BFF"/>
    <w:rsid w:val="00DB1EF3"/>
    <w:rsid w:val="00DB2304"/>
    <w:rsid w:val="00DB2B9E"/>
    <w:rsid w:val="00DB3A11"/>
    <w:rsid w:val="00DB3ABE"/>
    <w:rsid w:val="00DB3D20"/>
    <w:rsid w:val="00DB42A1"/>
    <w:rsid w:val="00DB5CC0"/>
    <w:rsid w:val="00DB5DA9"/>
    <w:rsid w:val="00DB6E91"/>
    <w:rsid w:val="00DB6F60"/>
    <w:rsid w:val="00DB7135"/>
    <w:rsid w:val="00DB71A0"/>
    <w:rsid w:val="00DB79AF"/>
    <w:rsid w:val="00DB7F4D"/>
    <w:rsid w:val="00DC038E"/>
    <w:rsid w:val="00DC0969"/>
    <w:rsid w:val="00DC1316"/>
    <w:rsid w:val="00DC227D"/>
    <w:rsid w:val="00DC2DF5"/>
    <w:rsid w:val="00DC324C"/>
    <w:rsid w:val="00DC3725"/>
    <w:rsid w:val="00DC3A44"/>
    <w:rsid w:val="00DC3DF9"/>
    <w:rsid w:val="00DC3F2F"/>
    <w:rsid w:val="00DC55FB"/>
    <w:rsid w:val="00DC56C6"/>
    <w:rsid w:val="00DC5CDA"/>
    <w:rsid w:val="00DC5D9A"/>
    <w:rsid w:val="00DC63CB"/>
    <w:rsid w:val="00DC6552"/>
    <w:rsid w:val="00DC704C"/>
    <w:rsid w:val="00DC7F1F"/>
    <w:rsid w:val="00DD01D5"/>
    <w:rsid w:val="00DD0283"/>
    <w:rsid w:val="00DD0A85"/>
    <w:rsid w:val="00DD0B4A"/>
    <w:rsid w:val="00DD103B"/>
    <w:rsid w:val="00DD11C5"/>
    <w:rsid w:val="00DD2185"/>
    <w:rsid w:val="00DD2308"/>
    <w:rsid w:val="00DD2696"/>
    <w:rsid w:val="00DD298C"/>
    <w:rsid w:val="00DD316E"/>
    <w:rsid w:val="00DD42B4"/>
    <w:rsid w:val="00DD4F85"/>
    <w:rsid w:val="00DD5474"/>
    <w:rsid w:val="00DD5AD4"/>
    <w:rsid w:val="00DD5C1A"/>
    <w:rsid w:val="00DD5F87"/>
    <w:rsid w:val="00DD63AE"/>
    <w:rsid w:val="00DD6DC4"/>
    <w:rsid w:val="00DD6EC5"/>
    <w:rsid w:val="00DD7072"/>
    <w:rsid w:val="00DD74CF"/>
    <w:rsid w:val="00DD762B"/>
    <w:rsid w:val="00DD768C"/>
    <w:rsid w:val="00DD7696"/>
    <w:rsid w:val="00DD7970"/>
    <w:rsid w:val="00DE07BF"/>
    <w:rsid w:val="00DE09AF"/>
    <w:rsid w:val="00DE0BC0"/>
    <w:rsid w:val="00DE11F9"/>
    <w:rsid w:val="00DE129D"/>
    <w:rsid w:val="00DE171A"/>
    <w:rsid w:val="00DE1864"/>
    <w:rsid w:val="00DE1F46"/>
    <w:rsid w:val="00DE2363"/>
    <w:rsid w:val="00DE2365"/>
    <w:rsid w:val="00DE25FB"/>
    <w:rsid w:val="00DE3093"/>
    <w:rsid w:val="00DE311B"/>
    <w:rsid w:val="00DE3321"/>
    <w:rsid w:val="00DE3703"/>
    <w:rsid w:val="00DE3B6D"/>
    <w:rsid w:val="00DE4630"/>
    <w:rsid w:val="00DE4670"/>
    <w:rsid w:val="00DE4738"/>
    <w:rsid w:val="00DE4B69"/>
    <w:rsid w:val="00DE4EB4"/>
    <w:rsid w:val="00DE534C"/>
    <w:rsid w:val="00DE57B9"/>
    <w:rsid w:val="00DE5BB2"/>
    <w:rsid w:val="00DE68BE"/>
    <w:rsid w:val="00DE6DB4"/>
    <w:rsid w:val="00DE6DF3"/>
    <w:rsid w:val="00DE73F5"/>
    <w:rsid w:val="00DE78EA"/>
    <w:rsid w:val="00DE7CA4"/>
    <w:rsid w:val="00DE7E6D"/>
    <w:rsid w:val="00DF040E"/>
    <w:rsid w:val="00DF0681"/>
    <w:rsid w:val="00DF14E5"/>
    <w:rsid w:val="00DF1634"/>
    <w:rsid w:val="00DF1A9E"/>
    <w:rsid w:val="00DF22E9"/>
    <w:rsid w:val="00DF272D"/>
    <w:rsid w:val="00DF2F72"/>
    <w:rsid w:val="00DF3353"/>
    <w:rsid w:val="00DF41E7"/>
    <w:rsid w:val="00DF48E7"/>
    <w:rsid w:val="00DF5555"/>
    <w:rsid w:val="00DF5839"/>
    <w:rsid w:val="00DF67A6"/>
    <w:rsid w:val="00DF76D5"/>
    <w:rsid w:val="00DF76E2"/>
    <w:rsid w:val="00DF7A9E"/>
    <w:rsid w:val="00DF7BF1"/>
    <w:rsid w:val="00DF7C26"/>
    <w:rsid w:val="00DF7CE9"/>
    <w:rsid w:val="00DF7EE6"/>
    <w:rsid w:val="00DF7EF8"/>
    <w:rsid w:val="00E0019E"/>
    <w:rsid w:val="00E00851"/>
    <w:rsid w:val="00E01079"/>
    <w:rsid w:val="00E011BA"/>
    <w:rsid w:val="00E013AF"/>
    <w:rsid w:val="00E01AB5"/>
    <w:rsid w:val="00E01ADF"/>
    <w:rsid w:val="00E01DD2"/>
    <w:rsid w:val="00E023E9"/>
    <w:rsid w:val="00E02E7E"/>
    <w:rsid w:val="00E0341F"/>
    <w:rsid w:val="00E041DA"/>
    <w:rsid w:val="00E04C47"/>
    <w:rsid w:val="00E051E9"/>
    <w:rsid w:val="00E05C54"/>
    <w:rsid w:val="00E05C82"/>
    <w:rsid w:val="00E06F8C"/>
    <w:rsid w:val="00E07ADC"/>
    <w:rsid w:val="00E07DA3"/>
    <w:rsid w:val="00E07F8F"/>
    <w:rsid w:val="00E109DE"/>
    <w:rsid w:val="00E11120"/>
    <w:rsid w:val="00E111A3"/>
    <w:rsid w:val="00E11529"/>
    <w:rsid w:val="00E11D51"/>
    <w:rsid w:val="00E12221"/>
    <w:rsid w:val="00E1256E"/>
    <w:rsid w:val="00E12938"/>
    <w:rsid w:val="00E129B1"/>
    <w:rsid w:val="00E12A64"/>
    <w:rsid w:val="00E12D2A"/>
    <w:rsid w:val="00E139BF"/>
    <w:rsid w:val="00E139ED"/>
    <w:rsid w:val="00E149E8"/>
    <w:rsid w:val="00E14A42"/>
    <w:rsid w:val="00E14E93"/>
    <w:rsid w:val="00E15163"/>
    <w:rsid w:val="00E152C3"/>
    <w:rsid w:val="00E15B7D"/>
    <w:rsid w:val="00E15CCA"/>
    <w:rsid w:val="00E16407"/>
    <w:rsid w:val="00E16563"/>
    <w:rsid w:val="00E1659C"/>
    <w:rsid w:val="00E1661C"/>
    <w:rsid w:val="00E16D96"/>
    <w:rsid w:val="00E17254"/>
    <w:rsid w:val="00E1725C"/>
    <w:rsid w:val="00E1725D"/>
    <w:rsid w:val="00E17836"/>
    <w:rsid w:val="00E17AD4"/>
    <w:rsid w:val="00E200CD"/>
    <w:rsid w:val="00E2032D"/>
    <w:rsid w:val="00E20489"/>
    <w:rsid w:val="00E20859"/>
    <w:rsid w:val="00E20F94"/>
    <w:rsid w:val="00E21DE6"/>
    <w:rsid w:val="00E21FF6"/>
    <w:rsid w:val="00E22BD1"/>
    <w:rsid w:val="00E231FA"/>
    <w:rsid w:val="00E23543"/>
    <w:rsid w:val="00E2396D"/>
    <w:rsid w:val="00E23C70"/>
    <w:rsid w:val="00E23CF1"/>
    <w:rsid w:val="00E23D38"/>
    <w:rsid w:val="00E23D3A"/>
    <w:rsid w:val="00E23FC7"/>
    <w:rsid w:val="00E247D6"/>
    <w:rsid w:val="00E24F97"/>
    <w:rsid w:val="00E25A4D"/>
    <w:rsid w:val="00E26571"/>
    <w:rsid w:val="00E26A85"/>
    <w:rsid w:val="00E26B1B"/>
    <w:rsid w:val="00E26B92"/>
    <w:rsid w:val="00E271A8"/>
    <w:rsid w:val="00E27793"/>
    <w:rsid w:val="00E27CFB"/>
    <w:rsid w:val="00E30250"/>
    <w:rsid w:val="00E30372"/>
    <w:rsid w:val="00E303C9"/>
    <w:rsid w:val="00E30A7A"/>
    <w:rsid w:val="00E30AE7"/>
    <w:rsid w:val="00E30B0F"/>
    <w:rsid w:val="00E318EF"/>
    <w:rsid w:val="00E31FB3"/>
    <w:rsid w:val="00E323BF"/>
    <w:rsid w:val="00E3272B"/>
    <w:rsid w:val="00E329AD"/>
    <w:rsid w:val="00E32AB4"/>
    <w:rsid w:val="00E32CB8"/>
    <w:rsid w:val="00E32F0D"/>
    <w:rsid w:val="00E3313D"/>
    <w:rsid w:val="00E3317B"/>
    <w:rsid w:val="00E337EC"/>
    <w:rsid w:val="00E33D4F"/>
    <w:rsid w:val="00E35B27"/>
    <w:rsid w:val="00E35BED"/>
    <w:rsid w:val="00E3646A"/>
    <w:rsid w:val="00E36F72"/>
    <w:rsid w:val="00E37533"/>
    <w:rsid w:val="00E37BF0"/>
    <w:rsid w:val="00E40B4F"/>
    <w:rsid w:val="00E40F80"/>
    <w:rsid w:val="00E40FCA"/>
    <w:rsid w:val="00E410D5"/>
    <w:rsid w:val="00E412D5"/>
    <w:rsid w:val="00E41411"/>
    <w:rsid w:val="00E41CF2"/>
    <w:rsid w:val="00E41F4D"/>
    <w:rsid w:val="00E42836"/>
    <w:rsid w:val="00E429D9"/>
    <w:rsid w:val="00E42AC7"/>
    <w:rsid w:val="00E42AFB"/>
    <w:rsid w:val="00E42B35"/>
    <w:rsid w:val="00E43146"/>
    <w:rsid w:val="00E4346F"/>
    <w:rsid w:val="00E43704"/>
    <w:rsid w:val="00E43E9A"/>
    <w:rsid w:val="00E443F4"/>
    <w:rsid w:val="00E44429"/>
    <w:rsid w:val="00E4464E"/>
    <w:rsid w:val="00E44651"/>
    <w:rsid w:val="00E446F0"/>
    <w:rsid w:val="00E448BD"/>
    <w:rsid w:val="00E448E4"/>
    <w:rsid w:val="00E44ACE"/>
    <w:rsid w:val="00E44C45"/>
    <w:rsid w:val="00E44E13"/>
    <w:rsid w:val="00E453ED"/>
    <w:rsid w:val="00E45916"/>
    <w:rsid w:val="00E4658C"/>
    <w:rsid w:val="00E46B76"/>
    <w:rsid w:val="00E46B7F"/>
    <w:rsid w:val="00E47E99"/>
    <w:rsid w:val="00E47F65"/>
    <w:rsid w:val="00E47F94"/>
    <w:rsid w:val="00E5008D"/>
    <w:rsid w:val="00E5029E"/>
    <w:rsid w:val="00E50A4D"/>
    <w:rsid w:val="00E512DA"/>
    <w:rsid w:val="00E51342"/>
    <w:rsid w:val="00E5157C"/>
    <w:rsid w:val="00E515EA"/>
    <w:rsid w:val="00E51E87"/>
    <w:rsid w:val="00E522DB"/>
    <w:rsid w:val="00E525CC"/>
    <w:rsid w:val="00E5466C"/>
    <w:rsid w:val="00E548FC"/>
    <w:rsid w:val="00E54EBE"/>
    <w:rsid w:val="00E55979"/>
    <w:rsid w:val="00E55BCB"/>
    <w:rsid w:val="00E565C8"/>
    <w:rsid w:val="00E56627"/>
    <w:rsid w:val="00E56E85"/>
    <w:rsid w:val="00E57541"/>
    <w:rsid w:val="00E57705"/>
    <w:rsid w:val="00E60896"/>
    <w:rsid w:val="00E60D55"/>
    <w:rsid w:val="00E61900"/>
    <w:rsid w:val="00E61E3E"/>
    <w:rsid w:val="00E62A61"/>
    <w:rsid w:val="00E62D5E"/>
    <w:rsid w:val="00E63112"/>
    <w:rsid w:val="00E64B82"/>
    <w:rsid w:val="00E64E04"/>
    <w:rsid w:val="00E650AB"/>
    <w:rsid w:val="00E657A0"/>
    <w:rsid w:val="00E65F65"/>
    <w:rsid w:val="00E65FD6"/>
    <w:rsid w:val="00E66572"/>
    <w:rsid w:val="00E672F4"/>
    <w:rsid w:val="00E6777A"/>
    <w:rsid w:val="00E7011C"/>
    <w:rsid w:val="00E70B67"/>
    <w:rsid w:val="00E71198"/>
    <w:rsid w:val="00E7137B"/>
    <w:rsid w:val="00E71A91"/>
    <w:rsid w:val="00E71CAB"/>
    <w:rsid w:val="00E720D1"/>
    <w:rsid w:val="00E724C8"/>
    <w:rsid w:val="00E727A7"/>
    <w:rsid w:val="00E72DBD"/>
    <w:rsid w:val="00E734DF"/>
    <w:rsid w:val="00E74905"/>
    <w:rsid w:val="00E7590F"/>
    <w:rsid w:val="00E75FEE"/>
    <w:rsid w:val="00E764AA"/>
    <w:rsid w:val="00E77047"/>
    <w:rsid w:val="00E778BB"/>
    <w:rsid w:val="00E8039B"/>
    <w:rsid w:val="00E8115E"/>
    <w:rsid w:val="00E823BF"/>
    <w:rsid w:val="00E825D2"/>
    <w:rsid w:val="00E83507"/>
    <w:rsid w:val="00E83B3C"/>
    <w:rsid w:val="00E842E6"/>
    <w:rsid w:val="00E84955"/>
    <w:rsid w:val="00E85133"/>
    <w:rsid w:val="00E86270"/>
    <w:rsid w:val="00E86480"/>
    <w:rsid w:val="00E86764"/>
    <w:rsid w:val="00E867BF"/>
    <w:rsid w:val="00E86A2D"/>
    <w:rsid w:val="00E86D42"/>
    <w:rsid w:val="00E87550"/>
    <w:rsid w:val="00E87795"/>
    <w:rsid w:val="00E87E7E"/>
    <w:rsid w:val="00E9061F"/>
    <w:rsid w:val="00E90AA0"/>
    <w:rsid w:val="00E90BB8"/>
    <w:rsid w:val="00E90F5C"/>
    <w:rsid w:val="00E913A4"/>
    <w:rsid w:val="00E9200B"/>
    <w:rsid w:val="00E92C8E"/>
    <w:rsid w:val="00E92EDE"/>
    <w:rsid w:val="00E93010"/>
    <w:rsid w:val="00E93053"/>
    <w:rsid w:val="00E932E5"/>
    <w:rsid w:val="00E93307"/>
    <w:rsid w:val="00E94147"/>
    <w:rsid w:val="00E942E9"/>
    <w:rsid w:val="00E9459C"/>
    <w:rsid w:val="00E948E9"/>
    <w:rsid w:val="00E94AD0"/>
    <w:rsid w:val="00E95BD5"/>
    <w:rsid w:val="00E96481"/>
    <w:rsid w:val="00E968D6"/>
    <w:rsid w:val="00E96EAB"/>
    <w:rsid w:val="00E9766E"/>
    <w:rsid w:val="00E97D18"/>
    <w:rsid w:val="00EA0328"/>
    <w:rsid w:val="00EA05F6"/>
    <w:rsid w:val="00EA067A"/>
    <w:rsid w:val="00EA0A9F"/>
    <w:rsid w:val="00EA102F"/>
    <w:rsid w:val="00EA1D18"/>
    <w:rsid w:val="00EA1E2D"/>
    <w:rsid w:val="00EA27B2"/>
    <w:rsid w:val="00EA2D61"/>
    <w:rsid w:val="00EA3113"/>
    <w:rsid w:val="00EA3C39"/>
    <w:rsid w:val="00EA409B"/>
    <w:rsid w:val="00EA4328"/>
    <w:rsid w:val="00EA43BF"/>
    <w:rsid w:val="00EA4E14"/>
    <w:rsid w:val="00EA4F21"/>
    <w:rsid w:val="00EA5B78"/>
    <w:rsid w:val="00EA5D5D"/>
    <w:rsid w:val="00EA5EE0"/>
    <w:rsid w:val="00EA6769"/>
    <w:rsid w:val="00EA6B35"/>
    <w:rsid w:val="00EA70BC"/>
    <w:rsid w:val="00EA75D3"/>
    <w:rsid w:val="00EA7B98"/>
    <w:rsid w:val="00EA7F37"/>
    <w:rsid w:val="00EB0090"/>
    <w:rsid w:val="00EB0947"/>
    <w:rsid w:val="00EB195F"/>
    <w:rsid w:val="00EB199B"/>
    <w:rsid w:val="00EB19E3"/>
    <w:rsid w:val="00EB204A"/>
    <w:rsid w:val="00EB25A7"/>
    <w:rsid w:val="00EB2691"/>
    <w:rsid w:val="00EB2807"/>
    <w:rsid w:val="00EB326A"/>
    <w:rsid w:val="00EB37DE"/>
    <w:rsid w:val="00EB42FD"/>
    <w:rsid w:val="00EB4A2A"/>
    <w:rsid w:val="00EB4F81"/>
    <w:rsid w:val="00EB50E3"/>
    <w:rsid w:val="00EB5941"/>
    <w:rsid w:val="00EB644E"/>
    <w:rsid w:val="00EB7287"/>
    <w:rsid w:val="00EB762D"/>
    <w:rsid w:val="00EB7788"/>
    <w:rsid w:val="00EB7C0F"/>
    <w:rsid w:val="00EB7E97"/>
    <w:rsid w:val="00EC0090"/>
    <w:rsid w:val="00EC05FE"/>
    <w:rsid w:val="00EC0609"/>
    <w:rsid w:val="00EC088E"/>
    <w:rsid w:val="00EC0E26"/>
    <w:rsid w:val="00EC0E46"/>
    <w:rsid w:val="00EC15D8"/>
    <w:rsid w:val="00EC17B2"/>
    <w:rsid w:val="00EC2213"/>
    <w:rsid w:val="00EC2257"/>
    <w:rsid w:val="00EC2C7B"/>
    <w:rsid w:val="00EC3623"/>
    <w:rsid w:val="00EC36A3"/>
    <w:rsid w:val="00EC3955"/>
    <w:rsid w:val="00EC3BE6"/>
    <w:rsid w:val="00EC3DC3"/>
    <w:rsid w:val="00EC4150"/>
    <w:rsid w:val="00EC419C"/>
    <w:rsid w:val="00EC4C43"/>
    <w:rsid w:val="00EC524B"/>
    <w:rsid w:val="00EC5BF6"/>
    <w:rsid w:val="00EC5C52"/>
    <w:rsid w:val="00EC658A"/>
    <w:rsid w:val="00EC69CB"/>
    <w:rsid w:val="00EC6B97"/>
    <w:rsid w:val="00EC7313"/>
    <w:rsid w:val="00ED000E"/>
    <w:rsid w:val="00ED0121"/>
    <w:rsid w:val="00ED08B1"/>
    <w:rsid w:val="00ED0B33"/>
    <w:rsid w:val="00ED103B"/>
    <w:rsid w:val="00ED16A4"/>
    <w:rsid w:val="00ED246E"/>
    <w:rsid w:val="00ED2C42"/>
    <w:rsid w:val="00ED465D"/>
    <w:rsid w:val="00ED46CA"/>
    <w:rsid w:val="00ED4A19"/>
    <w:rsid w:val="00ED4DF4"/>
    <w:rsid w:val="00ED4E10"/>
    <w:rsid w:val="00ED4E17"/>
    <w:rsid w:val="00ED4E9B"/>
    <w:rsid w:val="00ED525B"/>
    <w:rsid w:val="00ED5687"/>
    <w:rsid w:val="00ED5CEB"/>
    <w:rsid w:val="00ED5F77"/>
    <w:rsid w:val="00ED6127"/>
    <w:rsid w:val="00ED69D3"/>
    <w:rsid w:val="00ED6F21"/>
    <w:rsid w:val="00ED75F6"/>
    <w:rsid w:val="00ED7F9D"/>
    <w:rsid w:val="00ED7FF7"/>
    <w:rsid w:val="00EE01FC"/>
    <w:rsid w:val="00EE029E"/>
    <w:rsid w:val="00EE085C"/>
    <w:rsid w:val="00EE0D09"/>
    <w:rsid w:val="00EE1723"/>
    <w:rsid w:val="00EE1775"/>
    <w:rsid w:val="00EE1955"/>
    <w:rsid w:val="00EE1A8A"/>
    <w:rsid w:val="00EE1B53"/>
    <w:rsid w:val="00EE1DCB"/>
    <w:rsid w:val="00EE2491"/>
    <w:rsid w:val="00EE2C3D"/>
    <w:rsid w:val="00EE2EC9"/>
    <w:rsid w:val="00EE339B"/>
    <w:rsid w:val="00EE3715"/>
    <w:rsid w:val="00EE3C0B"/>
    <w:rsid w:val="00EE3C97"/>
    <w:rsid w:val="00EE4829"/>
    <w:rsid w:val="00EE4C34"/>
    <w:rsid w:val="00EE5200"/>
    <w:rsid w:val="00EE580B"/>
    <w:rsid w:val="00EE58CD"/>
    <w:rsid w:val="00EE5D2C"/>
    <w:rsid w:val="00EE5F6B"/>
    <w:rsid w:val="00EE65D8"/>
    <w:rsid w:val="00EE7271"/>
    <w:rsid w:val="00EF0383"/>
    <w:rsid w:val="00EF04EE"/>
    <w:rsid w:val="00EF05F4"/>
    <w:rsid w:val="00EF07A6"/>
    <w:rsid w:val="00EF0DB0"/>
    <w:rsid w:val="00EF0EF4"/>
    <w:rsid w:val="00EF102C"/>
    <w:rsid w:val="00EF135C"/>
    <w:rsid w:val="00EF159B"/>
    <w:rsid w:val="00EF19FF"/>
    <w:rsid w:val="00EF263B"/>
    <w:rsid w:val="00EF27B7"/>
    <w:rsid w:val="00EF2873"/>
    <w:rsid w:val="00EF37C4"/>
    <w:rsid w:val="00EF3AB4"/>
    <w:rsid w:val="00EF3B84"/>
    <w:rsid w:val="00EF3DB1"/>
    <w:rsid w:val="00EF42C1"/>
    <w:rsid w:val="00EF48C0"/>
    <w:rsid w:val="00EF4CBF"/>
    <w:rsid w:val="00EF4E51"/>
    <w:rsid w:val="00EF50ED"/>
    <w:rsid w:val="00EF56B4"/>
    <w:rsid w:val="00EF57F9"/>
    <w:rsid w:val="00EF6134"/>
    <w:rsid w:val="00EF6229"/>
    <w:rsid w:val="00EF6A56"/>
    <w:rsid w:val="00EF724D"/>
    <w:rsid w:val="00EF7265"/>
    <w:rsid w:val="00F00090"/>
    <w:rsid w:val="00F0185E"/>
    <w:rsid w:val="00F01B24"/>
    <w:rsid w:val="00F038E0"/>
    <w:rsid w:val="00F0471A"/>
    <w:rsid w:val="00F0501E"/>
    <w:rsid w:val="00F05104"/>
    <w:rsid w:val="00F05132"/>
    <w:rsid w:val="00F0555A"/>
    <w:rsid w:val="00F0579A"/>
    <w:rsid w:val="00F0615E"/>
    <w:rsid w:val="00F065B3"/>
    <w:rsid w:val="00F06D03"/>
    <w:rsid w:val="00F07905"/>
    <w:rsid w:val="00F07E6D"/>
    <w:rsid w:val="00F10197"/>
    <w:rsid w:val="00F101E8"/>
    <w:rsid w:val="00F10512"/>
    <w:rsid w:val="00F10611"/>
    <w:rsid w:val="00F10FC5"/>
    <w:rsid w:val="00F11745"/>
    <w:rsid w:val="00F11ABD"/>
    <w:rsid w:val="00F11DB5"/>
    <w:rsid w:val="00F11E4C"/>
    <w:rsid w:val="00F11EAB"/>
    <w:rsid w:val="00F12044"/>
    <w:rsid w:val="00F12F81"/>
    <w:rsid w:val="00F13466"/>
    <w:rsid w:val="00F138E0"/>
    <w:rsid w:val="00F13EF3"/>
    <w:rsid w:val="00F14A93"/>
    <w:rsid w:val="00F14AE4"/>
    <w:rsid w:val="00F14D3E"/>
    <w:rsid w:val="00F14FAB"/>
    <w:rsid w:val="00F14FF1"/>
    <w:rsid w:val="00F1536C"/>
    <w:rsid w:val="00F159AB"/>
    <w:rsid w:val="00F15B6D"/>
    <w:rsid w:val="00F1621A"/>
    <w:rsid w:val="00F16592"/>
    <w:rsid w:val="00F16746"/>
    <w:rsid w:val="00F16770"/>
    <w:rsid w:val="00F1680B"/>
    <w:rsid w:val="00F202D3"/>
    <w:rsid w:val="00F20E5B"/>
    <w:rsid w:val="00F21542"/>
    <w:rsid w:val="00F21740"/>
    <w:rsid w:val="00F21862"/>
    <w:rsid w:val="00F21BE5"/>
    <w:rsid w:val="00F21C8A"/>
    <w:rsid w:val="00F22138"/>
    <w:rsid w:val="00F22FE0"/>
    <w:rsid w:val="00F230F9"/>
    <w:rsid w:val="00F23130"/>
    <w:rsid w:val="00F234F8"/>
    <w:rsid w:val="00F235F0"/>
    <w:rsid w:val="00F23883"/>
    <w:rsid w:val="00F23936"/>
    <w:rsid w:val="00F23D6F"/>
    <w:rsid w:val="00F24996"/>
    <w:rsid w:val="00F2515A"/>
    <w:rsid w:val="00F2526C"/>
    <w:rsid w:val="00F2531D"/>
    <w:rsid w:val="00F25553"/>
    <w:rsid w:val="00F25C40"/>
    <w:rsid w:val="00F26677"/>
    <w:rsid w:val="00F26804"/>
    <w:rsid w:val="00F26E31"/>
    <w:rsid w:val="00F26E9D"/>
    <w:rsid w:val="00F27372"/>
    <w:rsid w:val="00F274F6"/>
    <w:rsid w:val="00F2760F"/>
    <w:rsid w:val="00F30099"/>
    <w:rsid w:val="00F302B8"/>
    <w:rsid w:val="00F30687"/>
    <w:rsid w:val="00F306C1"/>
    <w:rsid w:val="00F308EA"/>
    <w:rsid w:val="00F30AD5"/>
    <w:rsid w:val="00F30E19"/>
    <w:rsid w:val="00F31525"/>
    <w:rsid w:val="00F319CF"/>
    <w:rsid w:val="00F3233C"/>
    <w:rsid w:val="00F32575"/>
    <w:rsid w:val="00F32B08"/>
    <w:rsid w:val="00F32CB3"/>
    <w:rsid w:val="00F32D97"/>
    <w:rsid w:val="00F32DE1"/>
    <w:rsid w:val="00F32DEC"/>
    <w:rsid w:val="00F32DEE"/>
    <w:rsid w:val="00F32E4F"/>
    <w:rsid w:val="00F3323A"/>
    <w:rsid w:val="00F3343C"/>
    <w:rsid w:val="00F334D4"/>
    <w:rsid w:val="00F3370B"/>
    <w:rsid w:val="00F337F9"/>
    <w:rsid w:val="00F33E2D"/>
    <w:rsid w:val="00F343BD"/>
    <w:rsid w:val="00F34B64"/>
    <w:rsid w:val="00F34D33"/>
    <w:rsid w:val="00F34E30"/>
    <w:rsid w:val="00F35F99"/>
    <w:rsid w:val="00F364B8"/>
    <w:rsid w:val="00F364C5"/>
    <w:rsid w:val="00F36503"/>
    <w:rsid w:val="00F366ED"/>
    <w:rsid w:val="00F367E1"/>
    <w:rsid w:val="00F37B1F"/>
    <w:rsid w:val="00F404B0"/>
    <w:rsid w:val="00F40540"/>
    <w:rsid w:val="00F409EB"/>
    <w:rsid w:val="00F40B94"/>
    <w:rsid w:val="00F40F02"/>
    <w:rsid w:val="00F40FDE"/>
    <w:rsid w:val="00F41BC9"/>
    <w:rsid w:val="00F41E03"/>
    <w:rsid w:val="00F4217C"/>
    <w:rsid w:val="00F42202"/>
    <w:rsid w:val="00F42512"/>
    <w:rsid w:val="00F42C98"/>
    <w:rsid w:val="00F444F9"/>
    <w:rsid w:val="00F44515"/>
    <w:rsid w:val="00F44A87"/>
    <w:rsid w:val="00F451A1"/>
    <w:rsid w:val="00F452EB"/>
    <w:rsid w:val="00F459E5"/>
    <w:rsid w:val="00F45B13"/>
    <w:rsid w:val="00F47FD9"/>
    <w:rsid w:val="00F500A7"/>
    <w:rsid w:val="00F50370"/>
    <w:rsid w:val="00F509EC"/>
    <w:rsid w:val="00F51838"/>
    <w:rsid w:val="00F51C37"/>
    <w:rsid w:val="00F5222F"/>
    <w:rsid w:val="00F52664"/>
    <w:rsid w:val="00F529B2"/>
    <w:rsid w:val="00F52C21"/>
    <w:rsid w:val="00F53EDA"/>
    <w:rsid w:val="00F54400"/>
    <w:rsid w:val="00F54B95"/>
    <w:rsid w:val="00F54D77"/>
    <w:rsid w:val="00F55435"/>
    <w:rsid w:val="00F55752"/>
    <w:rsid w:val="00F55EA5"/>
    <w:rsid w:val="00F56C86"/>
    <w:rsid w:val="00F57241"/>
    <w:rsid w:val="00F576AC"/>
    <w:rsid w:val="00F57BBE"/>
    <w:rsid w:val="00F57BDC"/>
    <w:rsid w:val="00F57CB8"/>
    <w:rsid w:val="00F57CF6"/>
    <w:rsid w:val="00F57DDB"/>
    <w:rsid w:val="00F57EA0"/>
    <w:rsid w:val="00F60009"/>
    <w:rsid w:val="00F6063B"/>
    <w:rsid w:val="00F607ED"/>
    <w:rsid w:val="00F60991"/>
    <w:rsid w:val="00F60B5B"/>
    <w:rsid w:val="00F60B91"/>
    <w:rsid w:val="00F60D6F"/>
    <w:rsid w:val="00F616D6"/>
    <w:rsid w:val="00F617FC"/>
    <w:rsid w:val="00F61E28"/>
    <w:rsid w:val="00F61FF8"/>
    <w:rsid w:val="00F630BA"/>
    <w:rsid w:val="00F63926"/>
    <w:rsid w:val="00F63DA8"/>
    <w:rsid w:val="00F640C8"/>
    <w:rsid w:val="00F64900"/>
    <w:rsid w:val="00F64E5A"/>
    <w:rsid w:val="00F66C9E"/>
    <w:rsid w:val="00F67DF7"/>
    <w:rsid w:val="00F706A2"/>
    <w:rsid w:val="00F70932"/>
    <w:rsid w:val="00F70C27"/>
    <w:rsid w:val="00F7140E"/>
    <w:rsid w:val="00F71C39"/>
    <w:rsid w:val="00F71D4B"/>
    <w:rsid w:val="00F71DDB"/>
    <w:rsid w:val="00F72841"/>
    <w:rsid w:val="00F72D08"/>
    <w:rsid w:val="00F73002"/>
    <w:rsid w:val="00F73BB0"/>
    <w:rsid w:val="00F74293"/>
    <w:rsid w:val="00F74AFF"/>
    <w:rsid w:val="00F74D47"/>
    <w:rsid w:val="00F750AB"/>
    <w:rsid w:val="00F750E0"/>
    <w:rsid w:val="00F75245"/>
    <w:rsid w:val="00F75303"/>
    <w:rsid w:val="00F75482"/>
    <w:rsid w:val="00F75BB9"/>
    <w:rsid w:val="00F75F1D"/>
    <w:rsid w:val="00F761C1"/>
    <w:rsid w:val="00F76265"/>
    <w:rsid w:val="00F764B6"/>
    <w:rsid w:val="00F7662D"/>
    <w:rsid w:val="00F7669F"/>
    <w:rsid w:val="00F76878"/>
    <w:rsid w:val="00F76B48"/>
    <w:rsid w:val="00F76BD6"/>
    <w:rsid w:val="00F773A9"/>
    <w:rsid w:val="00F775B3"/>
    <w:rsid w:val="00F776F8"/>
    <w:rsid w:val="00F7790B"/>
    <w:rsid w:val="00F77A2E"/>
    <w:rsid w:val="00F77E6B"/>
    <w:rsid w:val="00F77F6B"/>
    <w:rsid w:val="00F8022F"/>
    <w:rsid w:val="00F8038F"/>
    <w:rsid w:val="00F807DF"/>
    <w:rsid w:val="00F80A6D"/>
    <w:rsid w:val="00F812FE"/>
    <w:rsid w:val="00F8142B"/>
    <w:rsid w:val="00F81605"/>
    <w:rsid w:val="00F81924"/>
    <w:rsid w:val="00F81ADB"/>
    <w:rsid w:val="00F81E0E"/>
    <w:rsid w:val="00F82511"/>
    <w:rsid w:val="00F827A8"/>
    <w:rsid w:val="00F8291D"/>
    <w:rsid w:val="00F82BFD"/>
    <w:rsid w:val="00F8346F"/>
    <w:rsid w:val="00F835B8"/>
    <w:rsid w:val="00F83AE0"/>
    <w:rsid w:val="00F8458C"/>
    <w:rsid w:val="00F846D1"/>
    <w:rsid w:val="00F84A5C"/>
    <w:rsid w:val="00F84B30"/>
    <w:rsid w:val="00F84FAC"/>
    <w:rsid w:val="00F85166"/>
    <w:rsid w:val="00F85960"/>
    <w:rsid w:val="00F85B44"/>
    <w:rsid w:val="00F85BC5"/>
    <w:rsid w:val="00F86146"/>
    <w:rsid w:val="00F86207"/>
    <w:rsid w:val="00F865F9"/>
    <w:rsid w:val="00F866D9"/>
    <w:rsid w:val="00F86898"/>
    <w:rsid w:val="00F86BE0"/>
    <w:rsid w:val="00F86C82"/>
    <w:rsid w:val="00F86F05"/>
    <w:rsid w:val="00F87085"/>
    <w:rsid w:val="00F8760B"/>
    <w:rsid w:val="00F87695"/>
    <w:rsid w:val="00F87881"/>
    <w:rsid w:val="00F900A5"/>
    <w:rsid w:val="00F900B9"/>
    <w:rsid w:val="00F90258"/>
    <w:rsid w:val="00F902E9"/>
    <w:rsid w:val="00F9092F"/>
    <w:rsid w:val="00F90A33"/>
    <w:rsid w:val="00F90A41"/>
    <w:rsid w:val="00F91254"/>
    <w:rsid w:val="00F919D8"/>
    <w:rsid w:val="00F91C1A"/>
    <w:rsid w:val="00F92505"/>
    <w:rsid w:val="00F9277B"/>
    <w:rsid w:val="00F9318B"/>
    <w:rsid w:val="00F93771"/>
    <w:rsid w:val="00F939D6"/>
    <w:rsid w:val="00F93B68"/>
    <w:rsid w:val="00F94965"/>
    <w:rsid w:val="00F95948"/>
    <w:rsid w:val="00F95F04"/>
    <w:rsid w:val="00F96586"/>
    <w:rsid w:val="00F9683F"/>
    <w:rsid w:val="00F96BD7"/>
    <w:rsid w:val="00F96FCF"/>
    <w:rsid w:val="00F9702F"/>
    <w:rsid w:val="00F976A1"/>
    <w:rsid w:val="00F97D5F"/>
    <w:rsid w:val="00FA00C3"/>
    <w:rsid w:val="00FA0244"/>
    <w:rsid w:val="00FA0324"/>
    <w:rsid w:val="00FA0AFC"/>
    <w:rsid w:val="00FA0E5F"/>
    <w:rsid w:val="00FA1121"/>
    <w:rsid w:val="00FA1484"/>
    <w:rsid w:val="00FA1966"/>
    <w:rsid w:val="00FA1AD4"/>
    <w:rsid w:val="00FA1B93"/>
    <w:rsid w:val="00FA1E80"/>
    <w:rsid w:val="00FA287F"/>
    <w:rsid w:val="00FA2914"/>
    <w:rsid w:val="00FA32FB"/>
    <w:rsid w:val="00FA3AFA"/>
    <w:rsid w:val="00FA3BEA"/>
    <w:rsid w:val="00FA3EDE"/>
    <w:rsid w:val="00FA4330"/>
    <w:rsid w:val="00FA442E"/>
    <w:rsid w:val="00FA4A56"/>
    <w:rsid w:val="00FA50F9"/>
    <w:rsid w:val="00FA511F"/>
    <w:rsid w:val="00FA5B38"/>
    <w:rsid w:val="00FA5C1C"/>
    <w:rsid w:val="00FA5CD8"/>
    <w:rsid w:val="00FA5D0F"/>
    <w:rsid w:val="00FA60DC"/>
    <w:rsid w:val="00FA62F0"/>
    <w:rsid w:val="00FA63F1"/>
    <w:rsid w:val="00FA688F"/>
    <w:rsid w:val="00FA76BF"/>
    <w:rsid w:val="00FA7D50"/>
    <w:rsid w:val="00FB0191"/>
    <w:rsid w:val="00FB01D2"/>
    <w:rsid w:val="00FB06FC"/>
    <w:rsid w:val="00FB0963"/>
    <w:rsid w:val="00FB0BEE"/>
    <w:rsid w:val="00FB0CCF"/>
    <w:rsid w:val="00FB1053"/>
    <w:rsid w:val="00FB116F"/>
    <w:rsid w:val="00FB11AF"/>
    <w:rsid w:val="00FB192F"/>
    <w:rsid w:val="00FB1ADF"/>
    <w:rsid w:val="00FB1B56"/>
    <w:rsid w:val="00FB2AEE"/>
    <w:rsid w:val="00FB2C0D"/>
    <w:rsid w:val="00FB304A"/>
    <w:rsid w:val="00FB35F8"/>
    <w:rsid w:val="00FB361D"/>
    <w:rsid w:val="00FB36BD"/>
    <w:rsid w:val="00FB39C9"/>
    <w:rsid w:val="00FB3D4D"/>
    <w:rsid w:val="00FB4190"/>
    <w:rsid w:val="00FB45C3"/>
    <w:rsid w:val="00FB47FF"/>
    <w:rsid w:val="00FB4B4D"/>
    <w:rsid w:val="00FB55EF"/>
    <w:rsid w:val="00FB5690"/>
    <w:rsid w:val="00FB5EC1"/>
    <w:rsid w:val="00FB6F8E"/>
    <w:rsid w:val="00FB70CB"/>
    <w:rsid w:val="00FB78BB"/>
    <w:rsid w:val="00FB7A57"/>
    <w:rsid w:val="00FB7FCF"/>
    <w:rsid w:val="00FC058C"/>
    <w:rsid w:val="00FC07E8"/>
    <w:rsid w:val="00FC08E1"/>
    <w:rsid w:val="00FC0B35"/>
    <w:rsid w:val="00FC1044"/>
    <w:rsid w:val="00FC1244"/>
    <w:rsid w:val="00FC14BA"/>
    <w:rsid w:val="00FC1E38"/>
    <w:rsid w:val="00FC1EFB"/>
    <w:rsid w:val="00FC2BDE"/>
    <w:rsid w:val="00FC31DB"/>
    <w:rsid w:val="00FC3A09"/>
    <w:rsid w:val="00FC3C61"/>
    <w:rsid w:val="00FC3DC2"/>
    <w:rsid w:val="00FC4078"/>
    <w:rsid w:val="00FC44B5"/>
    <w:rsid w:val="00FC4A1E"/>
    <w:rsid w:val="00FC4F35"/>
    <w:rsid w:val="00FC6281"/>
    <w:rsid w:val="00FC6A2A"/>
    <w:rsid w:val="00FC6CD3"/>
    <w:rsid w:val="00FC6E0D"/>
    <w:rsid w:val="00FC71B4"/>
    <w:rsid w:val="00FC7237"/>
    <w:rsid w:val="00FC7C86"/>
    <w:rsid w:val="00FD0A82"/>
    <w:rsid w:val="00FD0AFA"/>
    <w:rsid w:val="00FD0C5B"/>
    <w:rsid w:val="00FD0E65"/>
    <w:rsid w:val="00FD13FA"/>
    <w:rsid w:val="00FD1ABC"/>
    <w:rsid w:val="00FD1C47"/>
    <w:rsid w:val="00FD2154"/>
    <w:rsid w:val="00FD232F"/>
    <w:rsid w:val="00FD2594"/>
    <w:rsid w:val="00FD2A36"/>
    <w:rsid w:val="00FD3392"/>
    <w:rsid w:val="00FD3428"/>
    <w:rsid w:val="00FD35C2"/>
    <w:rsid w:val="00FD38BB"/>
    <w:rsid w:val="00FD3BF3"/>
    <w:rsid w:val="00FD48B9"/>
    <w:rsid w:val="00FD503D"/>
    <w:rsid w:val="00FD55D1"/>
    <w:rsid w:val="00FD56F1"/>
    <w:rsid w:val="00FD5E04"/>
    <w:rsid w:val="00FD5F7D"/>
    <w:rsid w:val="00FD69FE"/>
    <w:rsid w:val="00FD6AB5"/>
    <w:rsid w:val="00FD7AF6"/>
    <w:rsid w:val="00FD7FAA"/>
    <w:rsid w:val="00FE0045"/>
    <w:rsid w:val="00FE086E"/>
    <w:rsid w:val="00FE093A"/>
    <w:rsid w:val="00FE0BF6"/>
    <w:rsid w:val="00FE0E3A"/>
    <w:rsid w:val="00FE0EB4"/>
    <w:rsid w:val="00FE1578"/>
    <w:rsid w:val="00FE165C"/>
    <w:rsid w:val="00FE188C"/>
    <w:rsid w:val="00FE1AA7"/>
    <w:rsid w:val="00FE1BEA"/>
    <w:rsid w:val="00FE1C96"/>
    <w:rsid w:val="00FE2CB2"/>
    <w:rsid w:val="00FE3028"/>
    <w:rsid w:val="00FE30DB"/>
    <w:rsid w:val="00FE3714"/>
    <w:rsid w:val="00FE3B02"/>
    <w:rsid w:val="00FE415C"/>
    <w:rsid w:val="00FE475C"/>
    <w:rsid w:val="00FE4914"/>
    <w:rsid w:val="00FE5229"/>
    <w:rsid w:val="00FE5425"/>
    <w:rsid w:val="00FE5B4A"/>
    <w:rsid w:val="00FE6538"/>
    <w:rsid w:val="00FE6617"/>
    <w:rsid w:val="00FE6C28"/>
    <w:rsid w:val="00FE6D1F"/>
    <w:rsid w:val="00FF0268"/>
    <w:rsid w:val="00FF048C"/>
    <w:rsid w:val="00FF0667"/>
    <w:rsid w:val="00FF09F9"/>
    <w:rsid w:val="00FF1093"/>
    <w:rsid w:val="00FF1253"/>
    <w:rsid w:val="00FF151B"/>
    <w:rsid w:val="00FF166F"/>
    <w:rsid w:val="00FF1DF5"/>
    <w:rsid w:val="00FF1EEF"/>
    <w:rsid w:val="00FF2B8E"/>
    <w:rsid w:val="00FF2C48"/>
    <w:rsid w:val="00FF2EEC"/>
    <w:rsid w:val="00FF3226"/>
    <w:rsid w:val="00FF3779"/>
    <w:rsid w:val="00FF4401"/>
    <w:rsid w:val="00FF46CD"/>
    <w:rsid w:val="00FF4AF9"/>
    <w:rsid w:val="00FF5181"/>
    <w:rsid w:val="00FF63A1"/>
    <w:rsid w:val="00FF64AA"/>
    <w:rsid w:val="00FF68DE"/>
    <w:rsid w:val="00FF6934"/>
    <w:rsid w:val="00FF7401"/>
    <w:rsid w:val="00FF772A"/>
    <w:rsid w:val="00FF7CB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1mm,1mm,1mm,1mm"/>
      <o:colormru v:ext="edit" colors="#eaeaea,#ddd,silver,#b2b2b2,#c8c8c8,#ccecff,#ffc"/>
    </o:shapedefaults>
    <o:shapelayout v:ext="edit">
      <o:idmap v:ext="edit" data="1"/>
    </o:shapelayout>
  </w:shapeDefaults>
  <w:decimalSymbol w:val="."/>
  <w:listSeparator w:val=","/>
  <w15:docId w15:val="{55FF2323-7C81-4647-996F-15BFC2F3F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FF5"/>
    <w:rPr>
      <w:sz w:val="24"/>
      <w:szCs w:val="24"/>
      <w:lang w:val="en-GB" w:eastAsia="en-US"/>
    </w:rPr>
  </w:style>
  <w:style w:type="paragraph" w:styleId="Heading1">
    <w:name w:val="heading 1"/>
    <w:basedOn w:val="Normal"/>
    <w:next w:val="Normal"/>
    <w:qFormat/>
    <w:rsid w:val="00665672"/>
    <w:pPr>
      <w:numPr>
        <w:numId w:val="2"/>
      </w:numPr>
      <w:spacing w:after="480"/>
      <w:outlineLvl w:val="0"/>
    </w:pPr>
    <w:rPr>
      <w:b/>
      <w:caps/>
      <w:sz w:val="28"/>
      <w:szCs w:val="28"/>
    </w:rPr>
  </w:style>
  <w:style w:type="paragraph" w:styleId="Heading2">
    <w:name w:val="heading 2"/>
    <w:basedOn w:val="Normal"/>
    <w:qFormat/>
    <w:rsid w:val="00282629"/>
    <w:pPr>
      <w:numPr>
        <w:ilvl w:val="1"/>
        <w:numId w:val="2"/>
      </w:numPr>
      <w:spacing w:before="240" w:after="120" w:line="360" w:lineRule="auto"/>
      <w:outlineLvl w:val="1"/>
    </w:pPr>
    <w:rPr>
      <w:b/>
    </w:rPr>
  </w:style>
  <w:style w:type="paragraph" w:styleId="Heading3">
    <w:name w:val="heading 3"/>
    <w:basedOn w:val="Normal"/>
    <w:qFormat/>
    <w:rsid w:val="00665672"/>
    <w:pPr>
      <w:numPr>
        <w:ilvl w:val="2"/>
        <w:numId w:val="2"/>
      </w:numPr>
      <w:spacing w:before="240" w:line="360" w:lineRule="auto"/>
      <w:outlineLvl w:val="2"/>
    </w:pPr>
    <w:rPr>
      <w:b/>
    </w:rPr>
  </w:style>
  <w:style w:type="paragraph" w:styleId="Heading4">
    <w:name w:val="heading 4"/>
    <w:basedOn w:val="Normal"/>
    <w:next w:val="Normal"/>
    <w:qFormat/>
    <w:rsid w:val="00665672"/>
    <w:pPr>
      <w:numPr>
        <w:ilvl w:val="3"/>
        <w:numId w:val="2"/>
      </w:numPr>
      <w:spacing w:before="240" w:line="360" w:lineRule="auto"/>
      <w:outlineLvl w:val="3"/>
    </w:pPr>
  </w:style>
  <w:style w:type="paragraph" w:styleId="Heading5">
    <w:name w:val="heading 5"/>
    <w:basedOn w:val="Normal"/>
    <w:next w:val="Normal"/>
    <w:qFormat/>
    <w:rsid w:val="0072225D"/>
    <w:pPr>
      <w:numPr>
        <w:ilvl w:val="4"/>
        <w:numId w:val="1"/>
      </w:numPr>
      <w:spacing w:before="240" w:after="60"/>
      <w:outlineLvl w:val="4"/>
    </w:pPr>
    <w:rPr>
      <w:b/>
      <w:bCs/>
      <w:i/>
      <w:iCs/>
      <w:sz w:val="26"/>
      <w:szCs w:val="26"/>
    </w:rPr>
  </w:style>
  <w:style w:type="paragraph" w:styleId="Heading6">
    <w:name w:val="heading 6"/>
    <w:basedOn w:val="Normal"/>
    <w:next w:val="Normal"/>
    <w:qFormat/>
    <w:rsid w:val="0072225D"/>
    <w:pPr>
      <w:numPr>
        <w:ilvl w:val="5"/>
        <w:numId w:val="1"/>
      </w:numPr>
      <w:spacing w:before="240" w:after="60"/>
      <w:outlineLvl w:val="5"/>
    </w:pPr>
    <w:rPr>
      <w:b/>
      <w:bCs/>
      <w:sz w:val="22"/>
      <w:szCs w:val="22"/>
    </w:rPr>
  </w:style>
  <w:style w:type="paragraph" w:styleId="Heading7">
    <w:name w:val="heading 7"/>
    <w:basedOn w:val="Normal"/>
    <w:next w:val="Normal"/>
    <w:qFormat/>
    <w:rsid w:val="0072225D"/>
    <w:pPr>
      <w:numPr>
        <w:ilvl w:val="6"/>
        <w:numId w:val="1"/>
      </w:numPr>
      <w:spacing w:before="240" w:after="60"/>
      <w:outlineLvl w:val="6"/>
    </w:pPr>
  </w:style>
  <w:style w:type="paragraph" w:styleId="Heading8">
    <w:name w:val="heading 8"/>
    <w:basedOn w:val="Normal"/>
    <w:next w:val="Normal"/>
    <w:qFormat/>
    <w:rsid w:val="0072225D"/>
    <w:pPr>
      <w:numPr>
        <w:ilvl w:val="7"/>
        <w:numId w:val="1"/>
      </w:numPr>
      <w:spacing w:before="240" w:after="60"/>
      <w:outlineLvl w:val="7"/>
    </w:pPr>
    <w:rPr>
      <w:i/>
      <w:iCs/>
    </w:rPr>
  </w:style>
  <w:style w:type="paragraph" w:styleId="Heading9">
    <w:name w:val="heading 9"/>
    <w:basedOn w:val="Normal"/>
    <w:next w:val="Normal"/>
    <w:qFormat/>
    <w:rsid w:val="0072225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E6BFB"/>
    <w:pPr>
      <w:tabs>
        <w:tab w:val="center" w:pos="4153"/>
        <w:tab w:val="right" w:pos="8306"/>
      </w:tabs>
    </w:pPr>
  </w:style>
  <w:style w:type="paragraph" w:customStyle="1" w:styleId="Style1FirstbulletLeft0cmFirstline0cm">
    <w:name w:val="Style 1_First bullet + Left:  0 cm First line:  0 cm"/>
    <w:basedOn w:val="1TeksCharChar"/>
    <w:next w:val="1TeksCharChar"/>
    <w:rsid w:val="00B70EAC"/>
    <w:rPr>
      <w:szCs w:val="20"/>
    </w:rPr>
  </w:style>
  <w:style w:type="paragraph" w:customStyle="1" w:styleId="1TeksCharChar">
    <w:name w:val="1_Teks Char Char"/>
    <w:basedOn w:val="Normal"/>
    <w:link w:val="1TeksCharCharChar"/>
    <w:rsid w:val="00C77B20"/>
    <w:pPr>
      <w:spacing w:before="120" w:after="120" w:line="360" w:lineRule="auto"/>
      <w:jc w:val="both"/>
    </w:pPr>
  </w:style>
  <w:style w:type="character" w:customStyle="1" w:styleId="1TeksCharCharChar">
    <w:name w:val="1_Teks Char Char Char"/>
    <w:link w:val="1TeksCharChar"/>
    <w:rsid w:val="00C77B20"/>
    <w:rPr>
      <w:sz w:val="24"/>
      <w:szCs w:val="24"/>
      <w:lang w:val="en-GB" w:eastAsia="en-US" w:bidi="ar-SA"/>
    </w:rPr>
  </w:style>
  <w:style w:type="paragraph" w:styleId="TOC1">
    <w:name w:val="toc 1"/>
    <w:basedOn w:val="Normal"/>
    <w:next w:val="Normal"/>
    <w:autoRedefine/>
    <w:uiPriority w:val="39"/>
    <w:rsid w:val="00282629"/>
    <w:pPr>
      <w:tabs>
        <w:tab w:val="right" w:leader="dot" w:pos="9347"/>
      </w:tabs>
      <w:spacing w:line="360" w:lineRule="auto"/>
    </w:pPr>
    <w:rPr>
      <w:b/>
      <w:sz w:val="28"/>
    </w:rPr>
  </w:style>
  <w:style w:type="paragraph" w:styleId="TOC2">
    <w:name w:val="toc 2"/>
    <w:basedOn w:val="Normal"/>
    <w:next w:val="Normal"/>
    <w:autoRedefine/>
    <w:uiPriority w:val="39"/>
    <w:rsid w:val="00282629"/>
    <w:pPr>
      <w:spacing w:line="360" w:lineRule="auto"/>
      <w:ind w:left="238"/>
    </w:pPr>
    <w:rPr>
      <w:b/>
    </w:rPr>
  </w:style>
  <w:style w:type="paragraph" w:styleId="TOC3">
    <w:name w:val="toc 3"/>
    <w:basedOn w:val="Normal"/>
    <w:next w:val="Normal"/>
    <w:autoRedefine/>
    <w:uiPriority w:val="39"/>
    <w:rsid w:val="00FD0E65"/>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585C78"/>
    <w:pPr>
      <w:ind w:left="284" w:hanging="284"/>
      <w:jc w:val="left"/>
    </w:pPr>
  </w:style>
  <w:style w:type="character" w:customStyle="1" w:styleId="1VerwysingsChar">
    <w:name w:val="1_Verwysings Char"/>
    <w:basedOn w:val="1TeksCharCharChar"/>
    <w:link w:val="1Verwysings"/>
    <w:rsid w:val="008C280A"/>
    <w:rPr>
      <w:sz w:val="24"/>
      <w:szCs w:val="24"/>
      <w:lang w:val="en-GB" w:eastAsia="en-US" w:bidi="ar-SA"/>
    </w:rPr>
  </w:style>
  <w:style w:type="paragraph" w:customStyle="1" w:styleId="1TableText">
    <w:name w:val="1_Table Text"/>
    <w:basedOn w:val="1TeksCharChar"/>
    <w:link w:val="1TableTextChar"/>
    <w:rsid w:val="00001F15"/>
    <w:pPr>
      <w:spacing w:line="240" w:lineRule="auto"/>
      <w:jc w:val="left"/>
    </w:pPr>
    <w:rPr>
      <w:rFonts w:ascii="Arial" w:hAnsi="Arial"/>
      <w:sz w:val="16"/>
      <w:szCs w:val="16"/>
    </w:rPr>
  </w:style>
  <w:style w:type="character" w:customStyle="1" w:styleId="1TableTextChar">
    <w:name w:val="1_Table Text Char"/>
    <w:link w:val="1TableText"/>
    <w:rsid w:val="00001F15"/>
    <w:rPr>
      <w:rFonts w:ascii="Arial" w:hAnsi="Arial"/>
      <w:sz w:val="16"/>
      <w:szCs w:val="16"/>
      <w:lang w:val="en-GB" w:eastAsia="en-US" w:bidi="ar-SA"/>
    </w:rPr>
  </w:style>
  <w:style w:type="paragraph" w:styleId="FootnoteText">
    <w:name w:val="footnote text"/>
    <w:basedOn w:val="Normal"/>
    <w:semiHidden/>
    <w:rsid w:val="00A67330"/>
    <w:rPr>
      <w:sz w:val="20"/>
      <w:szCs w:val="20"/>
    </w:rPr>
  </w:style>
  <w:style w:type="character" w:styleId="FootnoteReference">
    <w:name w:val="footnote reference"/>
    <w:semiHidden/>
    <w:rsid w:val="00A67330"/>
    <w:rPr>
      <w:vertAlign w:val="superscript"/>
    </w:rPr>
  </w:style>
  <w:style w:type="paragraph" w:customStyle="1" w:styleId="1Footnote">
    <w:name w:val="1_Footnote"/>
    <w:basedOn w:val="1TeksCharChar"/>
    <w:link w:val="1FootnoteChar"/>
    <w:rsid w:val="00F3343C"/>
    <w:pPr>
      <w:spacing w:after="0"/>
    </w:pPr>
    <w:rPr>
      <w:rFonts w:ascii="Arial" w:hAnsi="Arial"/>
      <w:sz w:val="12"/>
      <w:szCs w:val="16"/>
    </w:rPr>
  </w:style>
  <w:style w:type="character" w:customStyle="1" w:styleId="1FootnoteChar">
    <w:name w:val="1_Footnote Char"/>
    <w:link w:val="1Footnote"/>
    <w:rsid w:val="00F3343C"/>
    <w:rPr>
      <w:rFonts w:ascii="Arial" w:hAnsi="Arial"/>
      <w:sz w:val="12"/>
      <w:szCs w:val="16"/>
      <w:lang w:val="en-GB" w:eastAsia="en-US" w:bidi="ar-SA"/>
    </w:rPr>
  </w:style>
  <w:style w:type="paragraph" w:styleId="TOC4">
    <w:name w:val="toc 4"/>
    <w:basedOn w:val="Normal"/>
    <w:next w:val="Normal"/>
    <w:autoRedefine/>
    <w:uiPriority w:val="39"/>
    <w:rsid w:val="00316BC4"/>
    <w:pPr>
      <w:spacing w:line="360" w:lineRule="auto"/>
      <w:ind w:left="720"/>
    </w:pPr>
  </w:style>
  <w:style w:type="paragraph" w:customStyle="1" w:styleId="1Figurecaption">
    <w:name w:val="1_Figure caption"/>
    <w:basedOn w:val="1TeksCharChar"/>
    <w:next w:val="1TeksCharChar"/>
    <w:link w:val="1FigurecaptionChar"/>
    <w:autoRedefine/>
    <w:rsid w:val="00AB294F"/>
    <w:pPr>
      <w:tabs>
        <w:tab w:val="num" w:pos="1008"/>
      </w:tabs>
      <w:spacing w:before="60"/>
      <w:jc w:val="left"/>
    </w:pPr>
    <w:rPr>
      <w:sz w:val="20"/>
    </w:rPr>
  </w:style>
  <w:style w:type="character" w:customStyle="1" w:styleId="1FigurecaptionChar">
    <w:name w:val="1_Figure caption Char"/>
    <w:basedOn w:val="1TeksCharCharChar"/>
    <w:link w:val="1Figurecaption"/>
    <w:rsid w:val="00AB294F"/>
    <w:rPr>
      <w:sz w:val="24"/>
      <w:szCs w:val="24"/>
      <w:lang w:val="en-GB" w:eastAsia="en-US" w:bidi="ar-SA"/>
    </w:rPr>
  </w:style>
  <w:style w:type="character" w:styleId="CommentReference">
    <w:name w:val="annotation reference"/>
    <w:semiHidden/>
    <w:rsid w:val="004A760B"/>
    <w:rPr>
      <w:sz w:val="16"/>
      <w:szCs w:val="16"/>
    </w:rPr>
  </w:style>
  <w:style w:type="paragraph" w:styleId="CommentText">
    <w:name w:val="annotation text"/>
    <w:basedOn w:val="Normal"/>
    <w:semiHidden/>
    <w:rsid w:val="004A760B"/>
    <w:rPr>
      <w:sz w:val="20"/>
      <w:szCs w:val="20"/>
    </w:rPr>
  </w:style>
  <w:style w:type="paragraph" w:styleId="CommentSubject">
    <w:name w:val="annotation subject"/>
    <w:basedOn w:val="CommentText"/>
    <w:next w:val="CommentText"/>
    <w:semiHidden/>
    <w:rsid w:val="004A760B"/>
    <w:rPr>
      <w:b/>
      <w:bCs/>
    </w:rPr>
  </w:style>
  <w:style w:type="paragraph" w:styleId="BalloonText">
    <w:name w:val="Balloon Text"/>
    <w:basedOn w:val="Normal"/>
    <w:semiHidden/>
    <w:rsid w:val="004A760B"/>
    <w:rPr>
      <w:rFonts w:ascii="Tahoma" w:hAnsi="Tahoma" w:cs="Tahoma"/>
      <w:sz w:val="16"/>
      <w:szCs w:val="16"/>
    </w:rPr>
  </w:style>
  <w:style w:type="paragraph" w:customStyle="1" w:styleId="1Firstbullet">
    <w:name w:val="1_First bullet"/>
    <w:basedOn w:val="1TeksCharChar"/>
    <w:link w:val="1FirstbulletCharChar"/>
    <w:autoRedefine/>
    <w:rsid w:val="00410915"/>
    <w:pPr>
      <w:numPr>
        <w:numId w:val="11"/>
      </w:numPr>
      <w:spacing w:after="0"/>
    </w:pPr>
  </w:style>
  <w:style w:type="character" w:customStyle="1" w:styleId="1FirstbulletCharChar">
    <w:name w:val="1_First bullet Char Char"/>
    <w:basedOn w:val="1TeksCharCharChar"/>
    <w:link w:val="1Firstbullet"/>
    <w:rsid w:val="00410915"/>
    <w:rPr>
      <w:sz w:val="24"/>
      <w:szCs w:val="24"/>
      <w:lang w:val="en-GB" w:eastAsia="en-US" w:bidi="ar-SA"/>
    </w:rPr>
  </w:style>
  <w:style w:type="paragraph" w:styleId="DocumentMap">
    <w:name w:val="Document Map"/>
    <w:basedOn w:val="Normal"/>
    <w:semiHidden/>
    <w:rsid w:val="0091036A"/>
    <w:pPr>
      <w:shd w:val="clear" w:color="auto" w:fill="000080"/>
    </w:pPr>
    <w:rPr>
      <w:rFonts w:ascii="Tahoma" w:hAnsi="Tahoma" w:cs="Tahoma"/>
    </w:rPr>
  </w:style>
  <w:style w:type="paragraph" w:customStyle="1" w:styleId="1Tablecaption">
    <w:name w:val="1_Table caption"/>
    <w:basedOn w:val="1Figurecaption"/>
    <w:link w:val="1TablecaptionChar"/>
    <w:autoRedefine/>
    <w:rsid w:val="00165366"/>
    <w:pPr>
      <w:tabs>
        <w:tab w:val="clear" w:pos="1008"/>
        <w:tab w:val="num" w:pos="993"/>
      </w:tabs>
      <w:spacing w:after="20"/>
      <w:ind w:left="1009" w:hanging="1009"/>
    </w:pPr>
  </w:style>
  <w:style w:type="character" w:customStyle="1" w:styleId="1TablecaptionChar">
    <w:name w:val="1_Table caption Char"/>
    <w:basedOn w:val="1FigurecaptionChar"/>
    <w:link w:val="1Tablecaption"/>
    <w:rsid w:val="00165366"/>
    <w:rPr>
      <w:sz w:val="24"/>
      <w:szCs w:val="24"/>
      <w:lang w:val="en-GB" w:eastAsia="en-US" w:bidi="ar-SA"/>
    </w:rPr>
  </w:style>
  <w:style w:type="paragraph" w:styleId="EndnoteText">
    <w:name w:val="endnote text"/>
    <w:basedOn w:val="Normal"/>
    <w:semiHidden/>
    <w:rsid w:val="00E43E9A"/>
    <w:rPr>
      <w:sz w:val="20"/>
      <w:szCs w:val="20"/>
    </w:rPr>
  </w:style>
  <w:style w:type="character" w:styleId="EndnoteReference">
    <w:name w:val="endnote reference"/>
    <w:semiHidden/>
    <w:rsid w:val="00205B9E"/>
    <w:rPr>
      <w:vertAlign w:val="superscript"/>
    </w:rPr>
  </w:style>
  <w:style w:type="table" w:styleId="TableGrid">
    <w:name w:val="Table Grid"/>
    <w:basedOn w:val="TableNormal"/>
    <w:rsid w:val="00C065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9A1F2B"/>
    <w:pPr>
      <w:spacing w:before="60" w:after="60"/>
    </w:pPr>
  </w:style>
  <w:style w:type="character" w:customStyle="1" w:styleId="1FormulawheretextChar">
    <w:name w:val="1_Formula where text Char"/>
    <w:link w:val="1Formulawheretext"/>
    <w:rsid w:val="008C280A"/>
    <w:rPr>
      <w:sz w:val="24"/>
      <w:szCs w:val="24"/>
      <w:lang w:val="en-GB" w:eastAsia="en-US" w:bidi="ar-SA"/>
    </w:rPr>
  </w:style>
  <w:style w:type="paragraph" w:styleId="Caption">
    <w:name w:val="caption"/>
    <w:basedOn w:val="Normal"/>
    <w:next w:val="Normal"/>
    <w:qFormat/>
    <w:rsid w:val="00D113DD"/>
    <w:pPr>
      <w:spacing w:before="60" w:after="60"/>
    </w:pPr>
    <w:rPr>
      <w:bCs/>
      <w:sz w:val="20"/>
      <w:szCs w:val="20"/>
    </w:rPr>
  </w:style>
  <w:style w:type="paragraph" w:styleId="TableofFigures">
    <w:name w:val="table of figures"/>
    <w:basedOn w:val="Normal"/>
    <w:next w:val="Normal"/>
    <w:uiPriority w:val="99"/>
    <w:rsid w:val="00E02E7E"/>
    <w:pPr>
      <w:spacing w:line="360" w:lineRule="auto"/>
      <w:ind w:left="1191" w:hanging="1191"/>
    </w:pPr>
  </w:style>
  <w:style w:type="character" w:styleId="Hyperlink">
    <w:name w:val="Hyperlink"/>
    <w:uiPriority w:val="99"/>
    <w:rsid w:val="00466AFB"/>
    <w:rPr>
      <w:color w:val="0000FF"/>
      <w:u w:val="single"/>
    </w:rPr>
  </w:style>
  <w:style w:type="character" w:customStyle="1" w:styleId="small2">
    <w:name w:val="small2"/>
    <w:rsid w:val="00FD56F1"/>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F3323A"/>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742322"/>
    <w:pPr>
      <w:spacing w:before="60" w:after="0" w:line="240" w:lineRule="auto"/>
      <w:jc w:val="right"/>
    </w:pPr>
    <w:rPr>
      <w:sz w:val="18"/>
      <w:szCs w:val="20"/>
    </w:rPr>
  </w:style>
  <w:style w:type="character" w:customStyle="1" w:styleId="1FigureTablesourceChar">
    <w:name w:val="1_Figure/Table source Char"/>
    <w:link w:val="1FigureTablesource"/>
    <w:rsid w:val="00742322"/>
    <w:rPr>
      <w:sz w:val="18"/>
      <w:szCs w:val="24"/>
      <w:lang w:val="en-GB" w:eastAsia="en-US" w:bidi="ar-SA"/>
    </w:rPr>
  </w:style>
  <w:style w:type="paragraph" w:customStyle="1" w:styleId="1Numberedlist">
    <w:name w:val="1_Numbered list"/>
    <w:basedOn w:val="1Firstbullet"/>
    <w:rsid w:val="00C77B20"/>
    <w:pPr>
      <w:numPr>
        <w:numId w:val="4"/>
      </w:numPr>
      <w:spacing w:after="120"/>
      <w:ind w:left="641" w:hanging="357"/>
    </w:pPr>
  </w:style>
  <w:style w:type="character" w:styleId="Strong">
    <w:name w:val="Strong"/>
    <w:qFormat/>
    <w:rsid w:val="00601C9F"/>
    <w:rPr>
      <w:b/>
      <w:bCs/>
    </w:rPr>
  </w:style>
  <w:style w:type="numbering" w:styleId="111111">
    <w:name w:val="Outline List 2"/>
    <w:basedOn w:val="NoList"/>
    <w:rsid w:val="0058315D"/>
  </w:style>
  <w:style w:type="paragraph" w:styleId="HTMLPreformatted">
    <w:name w:val="HTML Preformatted"/>
    <w:basedOn w:val="Normal"/>
    <w:rsid w:val="00930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styleId="Emphasis">
    <w:name w:val="Emphasis"/>
    <w:qFormat/>
    <w:rsid w:val="00DA16D5"/>
    <w:rPr>
      <w:b/>
      <w:bCs/>
      <w:i/>
      <w:iCs/>
    </w:rPr>
  </w:style>
  <w:style w:type="paragraph" w:customStyle="1" w:styleId="1TextComputer">
    <w:name w:val="1_Text_Computer"/>
    <w:basedOn w:val="1TeksCharChar"/>
    <w:link w:val="1TextComputerChar"/>
    <w:rsid w:val="00D75406"/>
    <w:rPr>
      <w:rFonts w:ascii="Courier" w:hAnsi="Courier"/>
    </w:rPr>
  </w:style>
  <w:style w:type="character" w:customStyle="1" w:styleId="1TextComputerChar">
    <w:name w:val="1_Text_Computer Char"/>
    <w:link w:val="1TextComputer"/>
    <w:rsid w:val="0014445F"/>
    <w:rPr>
      <w:rFonts w:ascii="Courier" w:hAnsi="Courier"/>
      <w:sz w:val="24"/>
      <w:szCs w:val="24"/>
      <w:lang w:val="en-GB" w:eastAsia="en-US" w:bidi="ar-SA"/>
    </w:rPr>
  </w:style>
  <w:style w:type="paragraph" w:styleId="TOC5">
    <w:name w:val="toc 5"/>
    <w:basedOn w:val="Normal"/>
    <w:next w:val="Normal"/>
    <w:autoRedefine/>
    <w:semiHidden/>
    <w:rsid w:val="004B3E3D"/>
    <w:pPr>
      <w:ind w:left="960"/>
    </w:pPr>
    <w:rPr>
      <w:lang w:eastAsia="en-GB"/>
    </w:rPr>
  </w:style>
  <w:style w:type="paragraph" w:styleId="TOC6">
    <w:name w:val="toc 6"/>
    <w:basedOn w:val="Normal"/>
    <w:next w:val="Normal"/>
    <w:autoRedefine/>
    <w:semiHidden/>
    <w:rsid w:val="004B3E3D"/>
    <w:pPr>
      <w:ind w:left="1200"/>
    </w:pPr>
    <w:rPr>
      <w:lang w:eastAsia="en-GB"/>
    </w:rPr>
  </w:style>
  <w:style w:type="paragraph" w:styleId="TOC7">
    <w:name w:val="toc 7"/>
    <w:basedOn w:val="Normal"/>
    <w:next w:val="Normal"/>
    <w:autoRedefine/>
    <w:semiHidden/>
    <w:rsid w:val="004B3E3D"/>
    <w:pPr>
      <w:ind w:left="1440"/>
    </w:pPr>
    <w:rPr>
      <w:lang w:eastAsia="en-GB"/>
    </w:rPr>
  </w:style>
  <w:style w:type="paragraph" w:styleId="TOC8">
    <w:name w:val="toc 8"/>
    <w:basedOn w:val="Normal"/>
    <w:next w:val="Normal"/>
    <w:autoRedefine/>
    <w:semiHidden/>
    <w:rsid w:val="004B3E3D"/>
    <w:pPr>
      <w:ind w:left="1680"/>
    </w:pPr>
    <w:rPr>
      <w:lang w:eastAsia="en-GB"/>
    </w:rPr>
  </w:style>
  <w:style w:type="paragraph" w:styleId="TOC9">
    <w:name w:val="toc 9"/>
    <w:basedOn w:val="Normal"/>
    <w:next w:val="Normal"/>
    <w:autoRedefine/>
    <w:semiHidden/>
    <w:rsid w:val="004B3E3D"/>
    <w:pPr>
      <w:ind w:left="1920"/>
    </w:pPr>
    <w:rPr>
      <w:lang w:eastAsia="en-GB"/>
    </w:rPr>
  </w:style>
  <w:style w:type="paragraph" w:styleId="BodyText">
    <w:name w:val="Body Text"/>
    <w:basedOn w:val="Normal"/>
    <w:link w:val="BodyTextChar"/>
    <w:rsid w:val="00463974"/>
    <w:pPr>
      <w:jc w:val="both"/>
    </w:pPr>
    <w:rPr>
      <w:sz w:val="20"/>
      <w:szCs w:val="20"/>
    </w:rPr>
  </w:style>
  <w:style w:type="paragraph" w:styleId="BodyText2">
    <w:name w:val="Body Text 2"/>
    <w:basedOn w:val="Normal"/>
    <w:rsid w:val="004208FB"/>
    <w:pPr>
      <w:spacing w:after="120" w:line="480" w:lineRule="auto"/>
    </w:pPr>
  </w:style>
  <w:style w:type="character" w:customStyle="1" w:styleId="artcopy5">
    <w:name w:val="artcopy5"/>
    <w:rsid w:val="00052809"/>
    <w:rPr>
      <w:strike w:val="0"/>
      <w:dstrike w:val="0"/>
      <w:color w:val="333333"/>
      <w:sz w:val="24"/>
      <w:szCs w:val="24"/>
      <w:u w:val="none"/>
      <w:effect w:val="none"/>
    </w:rPr>
  </w:style>
  <w:style w:type="character" w:styleId="PageNumber">
    <w:name w:val="page number"/>
    <w:basedOn w:val="DefaultParagraphFont"/>
    <w:rsid w:val="002E6BFB"/>
  </w:style>
  <w:style w:type="paragraph" w:styleId="Footer">
    <w:name w:val="footer"/>
    <w:basedOn w:val="Normal"/>
    <w:rsid w:val="00F3233C"/>
    <w:pPr>
      <w:tabs>
        <w:tab w:val="center" w:pos="4153"/>
        <w:tab w:val="right" w:pos="8306"/>
      </w:tabs>
    </w:pPr>
  </w:style>
  <w:style w:type="paragraph" w:customStyle="1" w:styleId="PreHeadings">
    <w:name w:val="PreHeadings"/>
    <w:basedOn w:val="Normal"/>
    <w:next w:val="1TeksCharChar"/>
    <w:link w:val="PreHeadingsChar"/>
    <w:rsid w:val="0051730D"/>
    <w:pPr>
      <w:jc w:val="center"/>
      <w:outlineLvl w:val="0"/>
    </w:pPr>
    <w:rPr>
      <w:b/>
      <w:sz w:val="28"/>
      <w:szCs w:val="28"/>
    </w:rPr>
  </w:style>
  <w:style w:type="character" w:customStyle="1" w:styleId="PreHeadingsChar">
    <w:name w:val="PreHeadings Char"/>
    <w:link w:val="PreHeadings"/>
    <w:rsid w:val="0051730D"/>
    <w:rPr>
      <w:b/>
      <w:sz w:val="28"/>
      <w:szCs w:val="28"/>
      <w:lang w:val="en-GB" w:eastAsia="en-US" w:bidi="ar-SA"/>
    </w:rPr>
  </w:style>
  <w:style w:type="table" w:styleId="TableGrid8">
    <w:name w:val="Table Grid 8"/>
    <w:basedOn w:val="TableNormal"/>
    <w:rsid w:val="002A452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E16563"/>
    <w:pPr>
      <w:spacing w:before="240"/>
    </w:pPr>
  </w:style>
  <w:style w:type="paragraph" w:customStyle="1" w:styleId="1scripts">
    <w:name w:val="1_scripts"/>
    <w:basedOn w:val="1TableText"/>
    <w:rsid w:val="002558DF"/>
    <w:rPr>
      <w:rFonts w:ascii="Courier" w:hAnsi="Courier"/>
    </w:rPr>
  </w:style>
  <w:style w:type="paragraph" w:styleId="Salutation">
    <w:name w:val="Salutation"/>
    <w:basedOn w:val="Normal"/>
    <w:next w:val="Normal"/>
    <w:link w:val="SalutationChar"/>
    <w:rsid w:val="002558DF"/>
  </w:style>
  <w:style w:type="character" w:customStyle="1" w:styleId="SalutationChar">
    <w:name w:val="Salutation Char"/>
    <w:link w:val="Salutation"/>
    <w:rsid w:val="002558DF"/>
    <w:rPr>
      <w:sz w:val="24"/>
      <w:szCs w:val="24"/>
      <w:lang w:eastAsia="en-US"/>
    </w:rPr>
  </w:style>
  <w:style w:type="character" w:customStyle="1" w:styleId="BodyTextChar">
    <w:name w:val="Body Text Char"/>
    <w:link w:val="BodyText"/>
    <w:rsid w:val="002558DF"/>
    <w:rPr>
      <w:lang w:eastAsia="en-US"/>
    </w:rPr>
  </w:style>
  <w:style w:type="character" w:styleId="PlaceholderText">
    <w:name w:val="Placeholder Text"/>
    <w:basedOn w:val="DefaultParagraphFont"/>
    <w:uiPriority w:val="99"/>
    <w:semiHidden/>
    <w:rsid w:val="003927C9"/>
    <w:rPr>
      <w:color w:val="808080"/>
    </w:rPr>
  </w:style>
  <w:style w:type="paragraph" w:styleId="ListParagraph">
    <w:name w:val="List Paragraph"/>
    <w:basedOn w:val="Normal"/>
    <w:uiPriority w:val="34"/>
    <w:qFormat/>
    <w:rsid w:val="00C11751"/>
    <w:pPr>
      <w:ind w:left="720"/>
      <w:contextualSpacing/>
    </w:pPr>
  </w:style>
  <w:style w:type="table" w:customStyle="1" w:styleId="MyThesisTable">
    <w:name w:val="MyThesis Table"/>
    <w:basedOn w:val="TableNormal"/>
    <w:uiPriority w:val="99"/>
    <w:rsid w:val="00193B06"/>
    <w:pPr>
      <w:keepNext/>
      <w:keepLines/>
    </w:pPr>
    <w:rPr>
      <w:rFonts w:ascii="Arial" w:hAnsi="Arial"/>
      <w:sz w:val="16"/>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8E0C3A"/>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838492">
      <w:bodyDiv w:val="1"/>
      <w:marLeft w:val="0"/>
      <w:marRight w:val="0"/>
      <w:marTop w:val="0"/>
      <w:marBottom w:val="0"/>
      <w:divBdr>
        <w:top w:val="none" w:sz="0" w:space="0" w:color="auto"/>
        <w:left w:val="none" w:sz="0" w:space="0" w:color="auto"/>
        <w:bottom w:val="none" w:sz="0" w:space="0" w:color="auto"/>
        <w:right w:val="none" w:sz="0" w:space="0" w:color="auto"/>
      </w:divBdr>
      <w:divsChild>
        <w:div w:id="653685260">
          <w:marLeft w:val="0"/>
          <w:marRight w:val="0"/>
          <w:marTop w:val="0"/>
          <w:marBottom w:val="0"/>
          <w:divBdr>
            <w:top w:val="none" w:sz="0" w:space="0" w:color="auto"/>
            <w:left w:val="none" w:sz="0" w:space="0" w:color="auto"/>
            <w:bottom w:val="none" w:sz="0" w:space="0" w:color="auto"/>
            <w:right w:val="none" w:sz="0" w:space="0" w:color="auto"/>
          </w:divBdr>
          <w:divsChild>
            <w:div w:id="326448600">
              <w:marLeft w:val="0"/>
              <w:marRight w:val="0"/>
              <w:marTop w:val="0"/>
              <w:marBottom w:val="0"/>
              <w:divBdr>
                <w:top w:val="none" w:sz="0" w:space="0" w:color="auto"/>
                <w:left w:val="none" w:sz="0" w:space="0" w:color="auto"/>
                <w:bottom w:val="none" w:sz="0" w:space="0" w:color="auto"/>
                <w:right w:val="none" w:sz="0" w:space="0" w:color="auto"/>
              </w:divBdr>
              <w:divsChild>
                <w:div w:id="1368799838">
                  <w:marLeft w:val="0"/>
                  <w:marRight w:val="0"/>
                  <w:marTop w:val="0"/>
                  <w:marBottom w:val="0"/>
                  <w:divBdr>
                    <w:top w:val="none" w:sz="0" w:space="0" w:color="auto"/>
                    <w:left w:val="none" w:sz="0" w:space="0" w:color="auto"/>
                    <w:bottom w:val="none" w:sz="0" w:space="0" w:color="auto"/>
                    <w:right w:val="none" w:sz="0" w:space="0" w:color="auto"/>
                  </w:divBdr>
                  <w:divsChild>
                    <w:div w:id="1507207807">
                      <w:marLeft w:val="0"/>
                      <w:marRight w:val="0"/>
                      <w:marTop w:val="0"/>
                      <w:marBottom w:val="0"/>
                      <w:divBdr>
                        <w:top w:val="none" w:sz="0" w:space="0" w:color="auto"/>
                        <w:left w:val="none" w:sz="0" w:space="0" w:color="auto"/>
                        <w:bottom w:val="none" w:sz="0" w:space="0" w:color="auto"/>
                        <w:right w:val="none" w:sz="0" w:space="0" w:color="auto"/>
                      </w:divBdr>
                      <w:divsChild>
                        <w:div w:id="1256943075">
                          <w:marLeft w:val="0"/>
                          <w:marRight w:val="0"/>
                          <w:marTop w:val="0"/>
                          <w:marBottom w:val="0"/>
                          <w:divBdr>
                            <w:top w:val="none" w:sz="0" w:space="0" w:color="auto"/>
                            <w:left w:val="none" w:sz="0" w:space="0" w:color="auto"/>
                            <w:bottom w:val="none" w:sz="0" w:space="0" w:color="auto"/>
                            <w:right w:val="none" w:sz="0" w:space="0" w:color="auto"/>
                          </w:divBdr>
                          <w:divsChild>
                            <w:div w:id="771557140">
                              <w:marLeft w:val="0"/>
                              <w:marRight w:val="0"/>
                              <w:marTop w:val="0"/>
                              <w:marBottom w:val="0"/>
                              <w:divBdr>
                                <w:top w:val="none" w:sz="0" w:space="0" w:color="auto"/>
                                <w:left w:val="none" w:sz="0" w:space="0" w:color="auto"/>
                                <w:bottom w:val="none" w:sz="0" w:space="0" w:color="auto"/>
                                <w:right w:val="none" w:sz="0" w:space="0" w:color="auto"/>
                              </w:divBdr>
                              <w:divsChild>
                                <w:div w:id="1110396803">
                                  <w:marLeft w:val="0"/>
                                  <w:marRight w:val="0"/>
                                  <w:marTop w:val="0"/>
                                  <w:marBottom w:val="0"/>
                                  <w:divBdr>
                                    <w:top w:val="none" w:sz="0" w:space="0" w:color="auto"/>
                                    <w:left w:val="none" w:sz="0" w:space="0" w:color="auto"/>
                                    <w:bottom w:val="none" w:sz="0" w:space="0" w:color="auto"/>
                                    <w:right w:val="none" w:sz="0" w:space="0" w:color="auto"/>
                                  </w:divBdr>
                                  <w:divsChild>
                                    <w:div w:id="1184246439">
                                      <w:marLeft w:val="0"/>
                                      <w:marRight w:val="0"/>
                                      <w:marTop w:val="0"/>
                                      <w:marBottom w:val="0"/>
                                      <w:divBdr>
                                        <w:top w:val="none" w:sz="0" w:space="0" w:color="auto"/>
                                        <w:left w:val="none" w:sz="0" w:space="0" w:color="auto"/>
                                        <w:bottom w:val="none" w:sz="0" w:space="0" w:color="auto"/>
                                        <w:right w:val="none" w:sz="0" w:space="0" w:color="auto"/>
                                      </w:divBdr>
                                      <w:divsChild>
                                        <w:div w:id="1860117720">
                                          <w:marLeft w:val="0"/>
                                          <w:marRight w:val="0"/>
                                          <w:marTop w:val="0"/>
                                          <w:marBottom w:val="0"/>
                                          <w:divBdr>
                                            <w:top w:val="none" w:sz="0" w:space="0" w:color="auto"/>
                                            <w:left w:val="none" w:sz="0" w:space="0" w:color="auto"/>
                                            <w:bottom w:val="none" w:sz="0" w:space="0" w:color="auto"/>
                                            <w:right w:val="none" w:sz="0" w:space="0" w:color="auto"/>
                                          </w:divBdr>
                                          <w:divsChild>
                                            <w:div w:id="1494253434">
                                              <w:marLeft w:val="0"/>
                                              <w:marRight w:val="0"/>
                                              <w:marTop w:val="0"/>
                                              <w:marBottom w:val="0"/>
                                              <w:divBdr>
                                                <w:top w:val="none" w:sz="0" w:space="0" w:color="auto"/>
                                                <w:left w:val="none" w:sz="0" w:space="0" w:color="auto"/>
                                                <w:bottom w:val="none" w:sz="0" w:space="0" w:color="auto"/>
                                                <w:right w:val="none" w:sz="0" w:space="0" w:color="auto"/>
                                              </w:divBdr>
                                              <w:divsChild>
                                                <w:div w:id="2066492745">
                                                  <w:marLeft w:val="0"/>
                                                  <w:marRight w:val="0"/>
                                                  <w:marTop w:val="0"/>
                                                  <w:marBottom w:val="0"/>
                                                  <w:divBdr>
                                                    <w:top w:val="none" w:sz="0" w:space="0" w:color="auto"/>
                                                    <w:left w:val="none" w:sz="0" w:space="0" w:color="auto"/>
                                                    <w:bottom w:val="none" w:sz="0" w:space="0" w:color="auto"/>
                                                    <w:right w:val="none" w:sz="0" w:space="0" w:color="auto"/>
                                                  </w:divBdr>
                                                  <w:divsChild>
                                                    <w:div w:id="1504009530">
                                                      <w:marLeft w:val="0"/>
                                                      <w:marRight w:val="0"/>
                                                      <w:marTop w:val="0"/>
                                                      <w:marBottom w:val="0"/>
                                                      <w:divBdr>
                                                        <w:top w:val="none" w:sz="0" w:space="0" w:color="auto"/>
                                                        <w:left w:val="none" w:sz="0" w:space="0" w:color="auto"/>
                                                        <w:bottom w:val="none" w:sz="0" w:space="0" w:color="auto"/>
                                                        <w:right w:val="none" w:sz="0" w:space="0" w:color="auto"/>
                                                      </w:divBdr>
                                                      <w:divsChild>
                                                        <w:div w:id="426730392">
                                                          <w:marLeft w:val="0"/>
                                                          <w:marRight w:val="0"/>
                                                          <w:marTop w:val="0"/>
                                                          <w:marBottom w:val="0"/>
                                                          <w:divBdr>
                                                            <w:top w:val="none" w:sz="0" w:space="0" w:color="auto"/>
                                                            <w:left w:val="none" w:sz="0" w:space="0" w:color="auto"/>
                                                            <w:bottom w:val="none" w:sz="0" w:space="0" w:color="auto"/>
                                                            <w:right w:val="none" w:sz="0" w:space="0" w:color="auto"/>
                                                          </w:divBdr>
                                                          <w:divsChild>
                                                            <w:div w:id="164367595">
                                                              <w:marLeft w:val="0"/>
                                                              <w:marRight w:val="0"/>
                                                              <w:marTop w:val="0"/>
                                                              <w:marBottom w:val="0"/>
                                                              <w:divBdr>
                                                                <w:top w:val="none" w:sz="0" w:space="0" w:color="auto"/>
                                                                <w:left w:val="none" w:sz="0" w:space="0" w:color="auto"/>
                                                                <w:bottom w:val="none" w:sz="0" w:space="0" w:color="auto"/>
                                                                <w:right w:val="none" w:sz="0" w:space="0" w:color="auto"/>
                                                              </w:divBdr>
                                                              <w:divsChild>
                                                                <w:div w:id="2081711093">
                                                                  <w:marLeft w:val="0"/>
                                                                  <w:marRight w:val="0"/>
                                                                  <w:marTop w:val="0"/>
                                                                  <w:marBottom w:val="0"/>
                                                                  <w:divBdr>
                                                                    <w:top w:val="none" w:sz="0" w:space="0" w:color="auto"/>
                                                                    <w:left w:val="none" w:sz="0" w:space="0" w:color="auto"/>
                                                                    <w:bottom w:val="none" w:sz="0" w:space="0" w:color="auto"/>
                                                                    <w:right w:val="none" w:sz="0" w:space="0" w:color="auto"/>
                                                                  </w:divBdr>
                                                                  <w:divsChild>
                                                                    <w:div w:id="237902390">
                                                                      <w:marLeft w:val="0"/>
                                                                      <w:marRight w:val="0"/>
                                                                      <w:marTop w:val="0"/>
                                                                      <w:marBottom w:val="0"/>
                                                                      <w:divBdr>
                                                                        <w:top w:val="none" w:sz="0" w:space="0" w:color="auto"/>
                                                                        <w:left w:val="none" w:sz="0" w:space="0" w:color="auto"/>
                                                                        <w:bottom w:val="none" w:sz="0" w:space="0" w:color="auto"/>
                                                                        <w:right w:val="none" w:sz="0" w:space="0" w:color="auto"/>
                                                                      </w:divBdr>
                                                                      <w:divsChild>
                                                                        <w:div w:id="1243027771">
                                                                          <w:marLeft w:val="0"/>
                                                                          <w:marRight w:val="0"/>
                                                                          <w:marTop w:val="0"/>
                                                                          <w:marBottom w:val="0"/>
                                                                          <w:divBdr>
                                                                            <w:top w:val="none" w:sz="0" w:space="0" w:color="auto"/>
                                                                            <w:left w:val="none" w:sz="0" w:space="0" w:color="auto"/>
                                                                            <w:bottom w:val="none" w:sz="0" w:space="0" w:color="auto"/>
                                                                            <w:right w:val="none" w:sz="0" w:space="0" w:color="auto"/>
                                                                          </w:divBdr>
                                                                          <w:divsChild>
                                                                            <w:div w:id="1028214581">
                                                                              <w:marLeft w:val="0"/>
                                                                              <w:marRight w:val="0"/>
                                                                              <w:marTop w:val="0"/>
                                                                              <w:marBottom w:val="0"/>
                                                                              <w:divBdr>
                                                                                <w:top w:val="none" w:sz="0" w:space="0" w:color="auto"/>
                                                                                <w:left w:val="none" w:sz="0" w:space="0" w:color="auto"/>
                                                                                <w:bottom w:val="none" w:sz="0" w:space="0" w:color="auto"/>
                                                                                <w:right w:val="none" w:sz="0" w:space="0" w:color="auto"/>
                                                                              </w:divBdr>
                                                                              <w:divsChild>
                                                                                <w:div w:id="856395">
                                                                                  <w:marLeft w:val="0"/>
                                                                                  <w:marRight w:val="0"/>
                                                                                  <w:marTop w:val="0"/>
                                                                                  <w:marBottom w:val="0"/>
                                                                                  <w:divBdr>
                                                                                    <w:top w:val="none" w:sz="0" w:space="0" w:color="auto"/>
                                                                                    <w:left w:val="none" w:sz="0" w:space="0" w:color="auto"/>
                                                                                    <w:bottom w:val="none" w:sz="0" w:space="0" w:color="auto"/>
                                                                                    <w:right w:val="none" w:sz="0" w:space="0" w:color="auto"/>
                                                                                  </w:divBdr>
                                                                                  <w:divsChild>
                                                                                    <w:div w:id="444424537">
                                                                                      <w:marLeft w:val="0"/>
                                                                                      <w:marRight w:val="0"/>
                                                                                      <w:marTop w:val="0"/>
                                                                                      <w:marBottom w:val="0"/>
                                                                                      <w:divBdr>
                                                                                        <w:top w:val="none" w:sz="0" w:space="0" w:color="auto"/>
                                                                                        <w:left w:val="none" w:sz="0" w:space="0" w:color="auto"/>
                                                                                        <w:bottom w:val="none" w:sz="0" w:space="0" w:color="auto"/>
                                                                                        <w:right w:val="none" w:sz="0" w:space="0" w:color="auto"/>
                                                                                      </w:divBdr>
                                                                                      <w:divsChild>
                                                                                        <w:div w:id="1759407285">
                                                                                          <w:marLeft w:val="0"/>
                                                                                          <w:marRight w:val="0"/>
                                                                                          <w:marTop w:val="0"/>
                                                                                          <w:marBottom w:val="0"/>
                                                                                          <w:divBdr>
                                                                                            <w:top w:val="none" w:sz="0" w:space="0" w:color="auto"/>
                                                                                            <w:left w:val="none" w:sz="0" w:space="0" w:color="auto"/>
                                                                                            <w:bottom w:val="none" w:sz="0" w:space="0" w:color="auto"/>
                                                                                            <w:right w:val="none" w:sz="0" w:space="0" w:color="auto"/>
                                                                                          </w:divBdr>
                                                                                          <w:divsChild>
                                                                                            <w:div w:id="44137003">
                                                                                              <w:marLeft w:val="0"/>
                                                                                              <w:marRight w:val="0"/>
                                                                                              <w:marTop w:val="0"/>
                                                                                              <w:marBottom w:val="0"/>
                                                                                              <w:divBdr>
                                                                                                <w:top w:val="none" w:sz="0" w:space="0" w:color="auto"/>
                                                                                                <w:left w:val="none" w:sz="0" w:space="0" w:color="auto"/>
                                                                                                <w:bottom w:val="none" w:sz="0" w:space="0" w:color="auto"/>
                                                                                                <w:right w:val="none" w:sz="0" w:space="0" w:color="auto"/>
                                                                                              </w:divBdr>
                                                                                              <w:divsChild>
                                                                                                <w:div w:id="1566598335">
                                                                                                  <w:marLeft w:val="0"/>
                                                                                                  <w:marRight w:val="0"/>
                                                                                                  <w:marTop w:val="0"/>
                                                                                                  <w:marBottom w:val="0"/>
                                                                                                  <w:divBdr>
                                                                                                    <w:top w:val="none" w:sz="0" w:space="0" w:color="auto"/>
                                                                                                    <w:left w:val="none" w:sz="0" w:space="0" w:color="auto"/>
                                                                                                    <w:bottom w:val="none" w:sz="0" w:space="0" w:color="auto"/>
                                                                                                    <w:right w:val="none" w:sz="0" w:space="0" w:color="auto"/>
                                                                                                  </w:divBdr>
                                                                                                  <w:divsChild>
                                                                                                    <w:div w:id="414088782">
                                                                                                      <w:marLeft w:val="0"/>
                                                                                                      <w:marRight w:val="0"/>
                                                                                                      <w:marTop w:val="0"/>
                                                                                                      <w:marBottom w:val="0"/>
                                                                                                      <w:divBdr>
                                                                                                        <w:top w:val="none" w:sz="0" w:space="0" w:color="auto"/>
                                                                                                        <w:left w:val="none" w:sz="0" w:space="0" w:color="auto"/>
                                                                                                        <w:bottom w:val="none" w:sz="0" w:space="0" w:color="auto"/>
                                                                                                        <w:right w:val="none" w:sz="0" w:space="0" w:color="auto"/>
                                                                                                      </w:divBdr>
                                                                                                      <w:divsChild>
                                                                                                        <w:div w:id="351155533">
                                                                                                          <w:marLeft w:val="0"/>
                                                                                                          <w:marRight w:val="0"/>
                                                                                                          <w:marTop w:val="0"/>
                                                                                                          <w:marBottom w:val="0"/>
                                                                                                          <w:divBdr>
                                                                                                            <w:top w:val="none" w:sz="0" w:space="0" w:color="auto"/>
                                                                                                            <w:left w:val="none" w:sz="0" w:space="0" w:color="auto"/>
                                                                                                            <w:bottom w:val="none" w:sz="0" w:space="0" w:color="auto"/>
                                                                                                            <w:right w:val="none" w:sz="0" w:space="0" w:color="auto"/>
                                                                                                          </w:divBdr>
                                                                                                          <w:divsChild>
                                                                                                            <w:div w:id="1866282845">
                                                                                                              <w:marLeft w:val="0"/>
                                                                                                              <w:marRight w:val="0"/>
                                                                                                              <w:marTop w:val="0"/>
                                                                                                              <w:marBottom w:val="0"/>
                                                                                                              <w:divBdr>
                                                                                                                <w:top w:val="none" w:sz="0" w:space="0" w:color="auto"/>
                                                                                                                <w:left w:val="none" w:sz="0" w:space="0" w:color="auto"/>
                                                                                                                <w:bottom w:val="none" w:sz="0" w:space="0" w:color="auto"/>
                                                                                                                <w:right w:val="none" w:sz="0" w:space="0" w:color="auto"/>
                                                                                                              </w:divBdr>
                                                                                                              <w:divsChild>
                                                                                                                <w:div w:id="1884554590">
                                                                                                                  <w:marLeft w:val="0"/>
                                                                                                                  <w:marRight w:val="0"/>
                                                                                                                  <w:marTop w:val="0"/>
                                                                                                                  <w:marBottom w:val="0"/>
                                                                                                                  <w:divBdr>
                                                                                                                    <w:top w:val="none" w:sz="0" w:space="0" w:color="auto"/>
                                                                                                                    <w:left w:val="none" w:sz="0" w:space="0" w:color="auto"/>
                                                                                                                    <w:bottom w:val="none" w:sz="0" w:space="0" w:color="auto"/>
                                                                                                                    <w:right w:val="none" w:sz="0" w:space="0" w:color="auto"/>
                                                                                                                  </w:divBdr>
                                                                                                                  <w:divsChild>
                                                                                                                    <w:div w:id="98068306">
                                                                                                                      <w:marLeft w:val="0"/>
                                                                                                                      <w:marRight w:val="0"/>
                                                                                                                      <w:marTop w:val="0"/>
                                                                                                                      <w:marBottom w:val="0"/>
                                                                                                                      <w:divBdr>
                                                                                                                        <w:top w:val="none" w:sz="0" w:space="0" w:color="auto"/>
                                                                                                                        <w:left w:val="none" w:sz="0" w:space="0" w:color="auto"/>
                                                                                                                        <w:bottom w:val="none" w:sz="0" w:space="0" w:color="auto"/>
                                                                                                                        <w:right w:val="none" w:sz="0" w:space="0" w:color="auto"/>
                                                                                                                      </w:divBdr>
                                                                                                                      <w:divsChild>
                                                                                                                        <w:div w:id="814108703">
                                                                                                                          <w:marLeft w:val="0"/>
                                                                                                                          <w:marRight w:val="0"/>
                                                                                                                          <w:marTop w:val="0"/>
                                                                                                                          <w:marBottom w:val="0"/>
                                                                                                                          <w:divBdr>
                                                                                                                            <w:top w:val="none" w:sz="0" w:space="0" w:color="auto"/>
                                                                                                                            <w:left w:val="none" w:sz="0" w:space="0" w:color="auto"/>
                                                                                                                            <w:bottom w:val="none" w:sz="0" w:space="0" w:color="auto"/>
                                                                                                                            <w:right w:val="none" w:sz="0" w:space="0" w:color="auto"/>
                                                                                                                          </w:divBdr>
                                                                                                                          <w:divsChild>
                                                                                                                            <w:div w:id="867186258">
                                                                                                                              <w:marLeft w:val="0"/>
                                                                                                                              <w:marRight w:val="0"/>
                                                                                                                              <w:marTop w:val="0"/>
                                                                                                                              <w:marBottom w:val="0"/>
                                                                                                                              <w:divBdr>
                                                                                                                                <w:top w:val="none" w:sz="0" w:space="0" w:color="auto"/>
                                                                                                                                <w:left w:val="none" w:sz="0" w:space="0" w:color="auto"/>
                                                                                                                                <w:bottom w:val="none" w:sz="0" w:space="0" w:color="auto"/>
                                                                                                                                <w:right w:val="none" w:sz="0" w:space="0" w:color="auto"/>
                                                                                                                              </w:divBdr>
                                                                                                                              <w:divsChild>
                                                                                                                                <w:div w:id="851337972">
                                                                                                                                  <w:marLeft w:val="0"/>
                                                                                                                                  <w:marRight w:val="0"/>
                                                                                                                                  <w:marTop w:val="0"/>
                                                                                                                                  <w:marBottom w:val="0"/>
                                                                                                                                  <w:divBdr>
                                                                                                                                    <w:top w:val="none" w:sz="0" w:space="0" w:color="auto"/>
                                                                                                                                    <w:left w:val="none" w:sz="0" w:space="0" w:color="auto"/>
                                                                                                                                    <w:bottom w:val="none" w:sz="0" w:space="0" w:color="auto"/>
                                                                                                                                    <w:right w:val="none" w:sz="0" w:space="0" w:color="auto"/>
                                                                                                                                  </w:divBdr>
                                                                                                                                  <w:divsChild>
                                                                                                                                    <w:div w:id="1200779541">
                                                                                                                                      <w:marLeft w:val="0"/>
                                                                                                                                      <w:marRight w:val="0"/>
                                                                                                                                      <w:marTop w:val="0"/>
                                                                                                                                      <w:marBottom w:val="0"/>
                                                                                                                                      <w:divBdr>
                                                                                                                                        <w:top w:val="none" w:sz="0" w:space="0" w:color="auto"/>
                                                                                                                                        <w:left w:val="none" w:sz="0" w:space="0" w:color="auto"/>
                                                                                                                                        <w:bottom w:val="none" w:sz="0" w:space="0" w:color="auto"/>
                                                                                                                                        <w:right w:val="none" w:sz="0" w:space="0" w:color="auto"/>
                                                                                                                                      </w:divBdr>
                                                                                                                                      <w:divsChild>
                                                                                                                                        <w:div w:id="1414158156">
                                                                                                                                          <w:marLeft w:val="0"/>
                                                                                                                                          <w:marRight w:val="0"/>
                                                                                                                                          <w:marTop w:val="0"/>
                                                                                                                                          <w:marBottom w:val="0"/>
                                                                                                                                          <w:divBdr>
                                                                                                                                            <w:top w:val="none" w:sz="0" w:space="0" w:color="auto"/>
                                                                                                                                            <w:left w:val="none" w:sz="0" w:space="0" w:color="auto"/>
                                                                                                                                            <w:bottom w:val="none" w:sz="0" w:space="0" w:color="auto"/>
                                                                                                                                            <w:right w:val="none" w:sz="0" w:space="0" w:color="auto"/>
                                                                                                                                          </w:divBdr>
                                                                                                                                          <w:divsChild>
                                                                                                                                            <w:div w:id="1772358951">
                                                                                                                                              <w:marLeft w:val="0"/>
                                                                                                                                              <w:marRight w:val="0"/>
                                                                                                                                              <w:marTop w:val="0"/>
                                                                                                                                              <w:marBottom w:val="0"/>
                                                                                                                                              <w:divBdr>
                                                                                                                                                <w:top w:val="none" w:sz="0" w:space="0" w:color="auto"/>
                                                                                                                                                <w:left w:val="none" w:sz="0" w:space="0" w:color="auto"/>
                                                                                                                                                <w:bottom w:val="none" w:sz="0" w:space="0" w:color="auto"/>
                                                                                                                                                <w:right w:val="none" w:sz="0" w:space="0" w:color="auto"/>
                                                                                                                                              </w:divBdr>
                                                                                                                                              <w:divsChild>
                                                                                                                                                <w:div w:id="1863276408">
                                                                                                                                                  <w:marLeft w:val="0"/>
                                                                                                                                                  <w:marRight w:val="0"/>
                                                                                                                                                  <w:marTop w:val="0"/>
                                                                                                                                                  <w:marBottom w:val="0"/>
                                                                                                                                                  <w:divBdr>
                                                                                                                                                    <w:top w:val="none" w:sz="0" w:space="0" w:color="auto"/>
                                                                                                                                                    <w:left w:val="none" w:sz="0" w:space="0" w:color="auto"/>
                                                                                                                                                    <w:bottom w:val="none" w:sz="0" w:space="0" w:color="auto"/>
                                                                                                                                                    <w:right w:val="none" w:sz="0" w:space="0" w:color="auto"/>
                                                                                                                                                  </w:divBdr>
                                                                                                                                                  <w:divsChild>
                                                                                                                                                    <w:div w:id="1584296308">
                                                                                                                                                      <w:marLeft w:val="0"/>
                                                                                                                                                      <w:marRight w:val="0"/>
                                                                                                                                                      <w:marTop w:val="0"/>
                                                                                                                                                      <w:marBottom w:val="0"/>
                                                                                                                                                      <w:divBdr>
                                                                                                                                                        <w:top w:val="none" w:sz="0" w:space="0" w:color="auto"/>
                                                                                                                                                        <w:left w:val="none" w:sz="0" w:space="0" w:color="auto"/>
                                                                                                                                                        <w:bottom w:val="none" w:sz="0" w:space="0" w:color="auto"/>
                                                                                                                                                        <w:right w:val="none" w:sz="0" w:space="0" w:color="auto"/>
                                                                                                                                                      </w:divBdr>
                                                                                                                                                      <w:divsChild>
                                                                                                                                                        <w:div w:id="112671586">
                                                                                                                                                          <w:marLeft w:val="0"/>
                                                                                                                                                          <w:marRight w:val="0"/>
                                                                                                                                                          <w:marTop w:val="0"/>
                                                                                                                                                          <w:marBottom w:val="0"/>
                                                                                                                                                          <w:divBdr>
                                                                                                                                                            <w:top w:val="none" w:sz="0" w:space="0" w:color="auto"/>
                                                                                                                                                            <w:left w:val="none" w:sz="0" w:space="0" w:color="auto"/>
                                                                                                                                                            <w:bottom w:val="none" w:sz="0" w:space="0" w:color="auto"/>
                                                                                                                                                            <w:right w:val="none" w:sz="0" w:space="0" w:color="auto"/>
                                                                                                                                                          </w:divBdr>
                                                                                                                                                          <w:divsChild>
                                                                                                                                                            <w:div w:id="1330793551">
                                                                                                                                                              <w:marLeft w:val="0"/>
                                                                                                                                                              <w:marRight w:val="0"/>
                                                                                                                                                              <w:marTop w:val="0"/>
                                                                                                                                                              <w:marBottom w:val="0"/>
                                                                                                                                                              <w:divBdr>
                                                                                                                                                                <w:top w:val="none" w:sz="0" w:space="0" w:color="auto"/>
                                                                                                                                                                <w:left w:val="none" w:sz="0" w:space="0" w:color="auto"/>
                                                                                                                                                                <w:bottom w:val="none" w:sz="0" w:space="0" w:color="auto"/>
                                                                                                                                                                <w:right w:val="none" w:sz="0" w:space="0" w:color="auto"/>
                                                                                                                                                              </w:divBdr>
                                                                                                                                                              <w:divsChild>
                                                                                                                                                                <w:div w:id="1588340061">
                                                                                                                                                                  <w:marLeft w:val="0"/>
                                                                                                                                                                  <w:marRight w:val="0"/>
                                                                                                                                                                  <w:marTop w:val="0"/>
                                                                                                                                                                  <w:marBottom w:val="0"/>
                                                                                                                                                                  <w:divBdr>
                                                                                                                                                                    <w:top w:val="none" w:sz="0" w:space="0" w:color="auto"/>
                                                                                                                                                                    <w:left w:val="none" w:sz="0" w:space="0" w:color="auto"/>
                                                                                                                                                                    <w:bottom w:val="none" w:sz="0" w:space="0" w:color="auto"/>
                                                                                                                                                                    <w:right w:val="none" w:sz="0" w:space="0" w:color="auto"/>
                                                                                                                                                                  </w:divBdr>
                                                                                                                                                                  <w:divsChild>
                                                                                                                                                                    <w:div w:id="478612872">
                                                                                                                                                                      <w:marLeft w:val="0"/>
                                                                                                                                                                      <w:marRight w:val="0"/>
                                                                                                                                                                      <w:marTop w:val="0"/>
                                                                                                                                                                      <w:marBottom w:val="0"/>
                                                                                                                                                                      <w:divBdr>
                                                                                                                                                                        <w:top w:val="none" w:sz="0" w:space="0" w:color="auto"/>
                                                                                                                                                                        <w:left w:val="none" w:sz="0" w:space="0" w:color="auto"/>
                                                                                                                                                                        <w:bottom w:val="none" w:sz="0" w:space="0" w:color="auto"/>
                                                                                                                                                                        <w:right w:val="none" w:sz="0" w:space="0" w:color="auto"/>
                                                                                                                                                                      </w:divBdr>
                                                                                                                                                                      <w:divsChild>
                                                                                                                                                                        <w:div w:id="434835065">
                                                                                                                                                                          <w:marLeft w:val="0"/>
                                                                                                                                                                          <w:marRight w:val="0"/>
                                                                                                                                                                          <w:marTop w:val="0"/>
                                                                                                                                                                          <w:marBottom w:val="0"/>
                                                                                                                                                                          <w:divBdr>
                                                                                                                                                                            <w:top w:val="none" w:sz="0" w:space="0" w:color="auto"/>
                                                                                                                                                                            <w:left w:val="none" w:sz="0" w:space="0" w:color="auto"/>
                                                                                                                                                                            <w:bottom w:val="none" w:sz="0" w:space="0" w:color="auto"/>
                                                                                                                                                                            <w:right w:val="none" w:sz="0" w:space="0" w:color="auto"/>
                                                                                                                                                                          </w:divBdr>
                                                                                                                                                                          <w:divsChild>
                                                                                                                                                                            <w:div w:id="178933330">
                                                                                                                                                                              <w:marLeft w:val="0"/>
                                                                                                                                                                              <w:marRight w:val="0"/>
                                                                                                                                                                              <w:marTop w:val="0"/>
                                                                                                                                                                              <w:marBottom w:val="0"/>
                                                                                                                                                                              <w:divBdr>
                                                                                                                                                                                <w:top w:val="none" w:sz="0" w:space="0" w:color="auto"/>
                                                                                                                                                                                <w:left w:val="none" w:sz="0" w:space="0" w:color="auto"/>
                                                                                                                                                                                <w:bottom w:val="none" w:sz="0" w:space="0" w:color="auto"/>
                                                                                                                                                                                <w:right w:val="none" w:sz="0" w:space="0" w:color="auto"/>
                                                                                                                                                                              </w:divBdr>
                                                                                                                                                                              <w:divsChild>
                                                                                                                                                                                <w:div w:id="8914034">
                                                                                                                                                                                  <w:marLeft w:val="0"/>
                                                                                                                                                                                  <w:marRight w:val="0"/>
                                                                                                                                                                                  <w:marTop w:val="0"/>
                                                                                                                                                                                  <w:marBottom w:val="0"/>
                                                                                                                                                                                  <w:divBdr>
                                                                                                                                                                                    <w:top w:val="none" w:sz="0" w:space="0" w:color="auto"/>
                                                                                                                                                                                    <w:left w:val="none" w:sz="0" w:space="0" w:color="auto"/>
                                                                                                                                                                                    <w:bottom w:val="none" w:sz="0" w:space="0" w:color="auto"/>
                                                                                                                                                                                    <w:right w:val="none" w:sz="0" w:space="0" w:color="auto"/>
                                                                                                                                                                                  </w:divBdr>
                                                                                                                                                                                  <w:divsChild>
                                                                                                                                                                                    <w:div w:id="349528673">
                                                                                                                                                                                      <w:marLeft w:val="0"/>
                                                                                                                                                                                      <w:marRight w:val="0"/>
                                                                                                                                                                                      <w:marTop w:val="0"/>
                                                                                                                                                                                      <w:marBottom w:val="0"/>
                                                                                                                                                                                      <w:divBdr>
                                                                                                                                                                                        <w:top w:val="none" w:sz="0" w:space="0" w:color="auto"/>
                                                                                                                                                                                        <w:left w:val="none" w:sz="0" w:space="0" w:color="auto"/>
                                                                                                                                                                                        <w:bottom w:val="none" w:sz="0" w:space="0" w:color="auto"/>
                                                                                                                                                                                        <w:right w:val="none" w:sz="0" w:space="0" w:color="auto"/>
                                                                                                                                                                                      </w:divBdr>
                                                                                                                                                                                      <w:divsChild>
                                                                                                                                                                                        <w:div w:id="992101757">
                                                                                                                                                                                          <w:marLeft w:val="0"/>
                                                                                                                                                                                          <w:marRight w:val="0"/>
                                                                                                                                                                                          <w:marTop w:val="0"/>
                                                                                                                                                                                          <w:marBottom w:val="0"/>
                                                                                                                                                                                          <w:divBdr>
                                                                                                                                                                                            <w:top w:val="none" w:sz="0" w:space="0" w:color="auto"/>
                                                                                                                                                                                            <w:left w:val="none" w:sz="0" w:space="0" w:color="auto"/>
                                                                                                                                                                                            <w:bottom w:val="none" w:sz="0" w:space="0" w:color="auto"/>
                                                                                                                                                                                            <w:right w:val="none" w:sz="0" w:space="0" w:color="auto"/>
                                                                                                                                                                                          </w:divBdr>
                                                                                                                                                                                          <w:divsChild>
                                                                                                                                                                                            <w:div w:id="1789934052">
                                                                                                                                                                                              <w:marLeft w:val="0"/>
                                                                                                                                                                                              <w:marRight w:val="0"/>
                                                                                                                                                                                              <w:marTop w:val="0"/>
                                                                                                                                                                                              <w:marBottom w:val="0"/>
                                                                                                                                                                                              <w:divBdr>
                                                                                                                                                                                                <w:top w:val="none" w:sz="0" w:space="0" w:color="auto"/>
                                                                                                                                                                                                <w:left w:val="none" w:sz="0" w:space="0" w:color="auto"/>
                                                                                                                                                                                                <w:bottom w:val="none" w:sz="0" w:space="0" w:color="auto"/>
                                                                                                                                                                                                <w:right w:val="none" w:sz="0" w:space="0" w:color="auto"/>
                                                                                                                                                                                              </w:divBdr>
                                                                                                                                                                                              <w:divsChild>
                                                                                                                                                                                                <w:div w:id="607470541">
                                                                                                                                                                                                  <w:marLeft w:val="0"/>
                                                                                                                                                                                                  <w:marRight w:val="0"/>
                                                                                                                                                                                                  <w:marTop w:val="0"/>
                                                                                                                                                                                                  <w:marBottom w:val="0"/>
                                                                                                                                                                                                  <w:divBdr>
                                                                                                                                                                                                    <w:top w:val="none" w:sz="0" w:space="0" w:color="auto"/>
                                                                                                                                                                                                    <w:left w:val="none" w:sz="0" w:space="0" w:color="auto"/>
                                                                                                                                                                                                    <w:bottom w:val="none" w:sz="0" w:space="0" w:color="auto"/>
                                                                                                                                                                                                    <w:right w:val="none" w:sz="0" w:space="0" w:color="auto"/>
                                                                                                                                                                                                  </w:divBdr>
                                                                                                                                                                                                  <w:divsChild>
                                                                                                                                                                                                    <w:div w:id="1790973653">
                                                                                                                                                                                                      <w:marLeft w:val="0"/>
                                                                                                                                                                                                      <w:marRight w:val="0"/>
                                                                                                                                                                                                      <w:marTop w:val="0"/>
                                                                                                                                                                                                      <w:marBottom w:val="0"/>
                                                                                                                                                                                                      <w:divBdr>
                                                                                                                                                                                                        <w:top w:val="none" w:sz="0" w:space="0" w:color="auto"/>
                                                                                                                                                                                                        <w:left w:val="none" w:sz="0" w:space="0" w:color="auto"/>
                                                                                                                                                                                                        <w:bottom w:val="none" w:sz="0" w:space="0" w:color="auto"/>
                                                                                                                                                                                                        <w:right w:val="none" w:sz="0" w:space="0" w:color="auto"/>
                                                                                                                                                                                                      </w:divBdr>
                                                                                                                                                                                                      <w:divsChild>
                                                                                                                                                                                                        <w:div w:id="1666319629">
                                                                                                                                                                                                          <w:marLeft w:val="0"/>
                                                                                                                                                                                                          <w:marRight w:val="0"/>
                                                                                                                                                                                                          <w:marTop w:val="0"/>
                                                                                                                                                                                                          <w:marBottom w:val="0"/>
                                                                                                                                                                                                          <w:divBdr>
                                                                                                                                                                                                            <w:top w:val="none" w:sz="0" w:space="0" w:color="auto"/>
                                                                                                                                                                                                            <w:left w:val="none" w:sz="0" w:space="0" w:color="auto"/>
                                                                                                                                                                                                            <w:bottom w:val="none" w:sz="0" w:space="0" w:color="auto"/>
                                                                                                                                                                                                            <w:right w:val="none" w:sz="0" w:space="0" w:color="auto"/>
                                                                                                                                                                                                          </w:divBdr>
                                                                                                                                                                                                          <w:divsChild>
                                                                                                                                                                                                            <w:div w:id="1000238385">
                                                                                                                                                                                                              <w:marLeft w:val="0"/>
                                                                                                                                                                                                              <w:marRight w:val="0"/>
                                                                                                                                                                                                              <w:marTop w:val="0"/>
                                                                                                                                                                                                              <w:marBottom w:val="0"/>
                                                                                                                                                                                                              <w:divBdr>
                                                                                                                                                                                                                <w:top w:val="none" w:sz="0" w:space="0" w:color="auto"/>
                                                                                                                                                                                                                <w:left w:val="none" w:sz="0" w:space="0" w:color="auto"/>
                                                                                                                                                                                                                <w:bottom w:val="none" w:sz="0" w:space="0" w:color="auto"/>
                                                                                                                                                                                                                <w:right w:val="none" w:sz="0" w:space="0" w:color="auto"/>
                                                                                                                                                                                                              </w:divBdr>
                                                                                                                                                                                                              <w:divsChild>
                                                                                                                                                                                                                <w:div w:id="489949489">
                                                                                                                                                                                                                  <w:marLeft w:val="0"/>
                                                                                                                                                                                                                  <w:marRight w:val="0"/>
                                                                                                                                                                                                                  <w:marTop w:val="0"/>
                                                                                                                                                                                                                  <w:marBottom w:val="0"/>
                                                                                                                                                                                                                  <w:divBdr>
                                                                                                                                                                                                                    <w:top w:val="none" w:sz="0" w:space="0" w:color="auto"/>
                                                                                                                                                                                                                    <w:left w:val="none" w:sz="0" w:space="0" w:color="auto"/>
                                                                                                                                                                                                                    <w:bottom w:val="none" w:sz="0" w:space="0" w:color="auto"/>
                                                                                                                                                                                                                    <w:right w:val="none" w:sz="0" w:space="0" w:color="auto"/>
                                                                                                                                                                                                                  </w:divBdr>
                                                                                                                                                                                                                  <w:divsChild>
                                                                                                                                                                                                                    <w:div w:id="1944727121">
                                                                                                                                                                                                                      <w:marLeft w:val="0"/>
                                                                                                                                                                                                                      <w:marRight w:val="0"/>
                                                                                                                                                                                                                      <w:marTop w:val="0"/>
                                                                                                                                                                                                                      <w:marBottom w:val="0"/>
                                                                                                                                                                                                                      <w:divBdr>
                                                                                                                                                                                                                        <w:top w:val="none" w:sz="0" w:space="0" w:color="auto"/>
                                                                                                                                                                                                                        <w:left w:val="none" w:sz="0" w:space="0" w:color="auto"/>
                                                                                                                                                                                                                        <w:bottom w:val="none" w:sz="0" w:space="0" w:color="auto"/>
                                                                                                                                                                                                                        <w:right w:val="none" w:sz="0" w:space="0" w:color="auto"/>
                                                                                                                                                                                                                      </w:divBdr>
                                                                                                                                                                                                                      <w:divsChild>
                                                                                                                                                                                                                        <w:div w:id="1060782733">
                                                                                                                                                                                                                          <w:marLeft w:val="0"/>
                                                                                                                                                                                                                          <w:marRight w:val="0"/>
                                                                                                                                                                                                                          <w:marTop w:val="0"/>
                                                                                                                                                                                                                          <w:marBottom w:val="0"/>
                                                                                                                                                                                                                          <w:divBdr>
                                                                                                                                                                                                                            <w:top w:val="none" w:sz="0" w:space="0" w:color="auto"/>
                                                                                                                                                                                                                            <w:left w:val="none" w:sz="0" w:space="0" w:color="auto"/>
                                                                                                                                                                                                                            <w:bottom w:val="none" w:sz="0" w:space="0" w:color="auto"/>
                                                                                                                                                                                                                            <w:right w:val="none" w:sz="0" w:space="0" w:color="auto"/>
                                                                                                                                                                                                                          </w:divBdr>
                                                                                                                                                                                                                          <w:divsChild>
                                                                                                                                                                                                                            <w:div w:id="962690118">
                                                                                                                                                                                                                              <w:marLeft w:val="0"/>
                                                                                                                                                                                                                              <w:marRight w:val="0"/>
                                                                                                                                                                                                                              <w:marTop w:val="0"/>
                                                                                                                                                                                                                              <w:marBottom w:val="0"/>
                                                                                                                                                                                                                              <w:divBdr>
                                                                                                                                                                                                                                <w:top w:val="none" w:sz="0" w:space="0" w:color="auto"/>
                                                                                                                                                                                                                                <w:left w:val="none" w:sz="0" w:space="0" w:color="auto"/>
                                                                                                                                                                                                                                <w:bottom w:val="none" w:sz="0" w:space="0" w:color="auto"/>
                                                                                                                                                                                                                                <w:right w:val="none" w:sz="0" w:space="0" w:color="auto"/>
                                                                                                                                                                                                                              </w:divBdr>
                                                                                                                                                                                                                              <w:divsChild>
                                                                                                                                                                                                                                <w:div w:id="1008093298">
                                                                                                                                                                                                                                  <w:marLeft w:val="0"/>
                                                                                                                                                                                                                                  <w:marRight w:val="0"/>
                                                                                                                                                                                                                                  <w:marTop w:val="0"/>
                                                                                                                                                                                                                                  <w:marBottom w:val="0"/>
                                                                                                                                                                                                                                  <w:divBdr>
                                                                                                                                                                                                                                    <w:top w:val="none" w:sz="0" w:space="0" w:color="auto"/>
                                                                                                                                                                                                                                    <w:left w:val="none" w:sz="0" w:space="0" w:color="auto"/>
                                                                                                                                                                                                                                    <w:bottom w:val="none" w:sz="0" w:space="0" w:color="auto"/>
                                                                                                                                                                                                                                    <w:right w:val="none" w:sz="0" w:space="0" w:color="auto"/>
                                                                                                                                                                                                                                  </w:divBdr>
                                                                                                                                                                                                                                  <w:divsChild>
                                                                                                                                                                                                                                    <w:div w:id="181015124">
                                                                                                                                                                                                                                      <w:marLeft w:val="0"/>
                                                                                                                                                                                                                                      <w:marRight w:val="0"/>
                                                                                                                                                                                                                                      <w:marTop w:val="0"/>
                                                                                                                                                                                                                                      <w:marBottom w:val="0"/>
                                                                                                                                                                                                                                      <w:divBdr>
                                                                                                                                                                                                                                        <w:top w:val="none" w:sz="0" w:space="0" w:color="auto"/>
                                                                                                                                                                                                                                        <w:left w:val="none" w:sz="0" w:space="0" w:color="auto"/>
                                                                                                                                                                                                                                        <w:bottom w:val="none" w:sz="0" w:space="0" w:color="auto"/>
                                                                                                                                                                                                                                        <w:right w:val="none" w:sz="0" w:space="0" w:color="auto"/>
                                                                                                                                                                                                                                      </w:divBdr>
                                                                                                                                                                                                                                      <w:divsChild>
                                                                                                                                                                                                                                        <w:div w:id="976296279">
                                                                                                                                                                                                                                          <w:marLeft w:val="0"/>
                                                                                                                                                                                                                                          <w:marRight w:val="0"/>
                                                                                                                                                                                                                                          <w:marTop w:val="0"/>
                                                                                                                                                                                                                                          <w:marBottom w:val="0"/>
                                                                                                                                                                                                                                          <w:divBdr>
                                                                                                                                                                                                                                            <w:top w:val="none" w:sz="0" w:space="0" w:color="auto"/>
                                                                                                                                                                                                                                            <w:left w:val="none" w:sz="0" w:space="0" w:color="auto"/>
                                                                                                                                                                                                                                            <w:bottom w:val="none" w:sz="0" w:space="0" w:color="auto"/>
                                                                                                                                                                                                                                            <w:right w:val="none" w:sz="0" w:space="0" w:color="auto"/>
                                                                                                                                                                                                                                          </w:divBdr>
                                                                                                                                                                                                                                          <w:divsChild>
                                                                                                                                                                                                                                            <w:div w:id="1930385802">
                                                                                                                                                                                                                                              <w:marLeft w:val="0"/>
                                                                                                                                                                                                                                              <w:marRight w:val="0"/>
                                                                                                                                                                                                                                              <w:marTop w:val="0"/>
                                                                                                                                                                                                                                              <w:marBottom w:val="0"/>
                                                                                                                                                                                                                                              <w:divBdr>
                                                                                                                                                                                                                                                <w:top w:val="none" w:sz="0" w:space="0" w:color="auto"/>
                                                                                                                                                                                                                                                <w:left w:val="none" w:sz="0" w:space="0" w:color="auto"/>
                                                                                                                                                                                                                                                <w:bottom w:val="none" w:sz="0" w:space="0" w:color="auto"/>
                                                                                                                                                                                                                                                <w:right w:val="none" w:sz="0" w:space="0" w:color="auto"/>
                                                                                                                                                                                                                                              </w:divBdr>
                                                                                                                                                                                                                                              <w:divsChild>
                                                                                                                                                                                                                                                <w:div w:id="40598808">
                                                                                                                                                                                                                                                  <w:marLeft w:val="0"/>
                                                                                                                                                                                                                                                  <w:marRight w:val="0"/>
                                                                                                                                                                                                                                                  <w:marTop w:val="0"/>
                                                                                                                                                                                                                                                  <w:marBottom w:val="0"/>
                                                                                                                                                                                                                                                  <w:divBdr>
                                                                                                                                                                                                                                                    <w:top w:val="none" w:sz="0" w:space="0" w:color="auto"/>
                                                                                                                                                                                                                                                    <w:left w:val="none" w:sz="0" w:space="0" w:color="auto"/>
                                                                                                                                                                                                                                                    <w:bottom w:val="none" w:sz="0" w:space="0" w:color="auto"/>
                                                                                                                                                                                                                                                    <w:right w:val="none" w:sz="0" w:space="0" w:color="auto"/>
                                                                                                                                                                                                                                                  </w:divBdr>
                                                                                                                                                                                                                                                  <w:divsChild>
                                                                                                                                                                                                                                                    <w:div w:id="1518806128">
                                                                                                                                                                                                                                                      <w:marLeft w:val="0"/>
                                                                                                                                                                                                                                                      <w:marRight w:val="0"/>
                                                                                                                                                                                                                                                      <w:marTop w:val="0"/>
                                                                                                                                                                                                                                                      <w:marBottom w:val="0"/>
                                                                                                                                                                                                                                                      <w:divBdr>
                                                                                                                                                                                                                                                        <w:top w:val="none" w:sz="0" w:space="0" w:color="auto"/>
                                                                                                                                                                                                                                                        <w:left w:val="none" w:sz="0" w:space="0" w:color="auto"/>
                                                                                                                                                                                                                                                        <w:bottom w:val="none" w:sz="0" w:space="0" w:color="auto"/>
                                                                                                                                                                                                                                                        <w:right w:val="none" w:sz="0" w:space="0" w:color="auto"/>
                                                                                                                                                                                                                                                      </w:divBdr>
                                                                                                                                                                                                                                                      <w:divsChild>
                                                                                                                                                                                                                                                        <w:div w:id="2027245491">
                                                                                                                                                                                                                                                          <w:marLeft w:val="0"/>
                                                                                                                                                                                                                                                          <w:marRight w:val="0"/>
                                                                                                                                                                                                                                                          <w:marTop w:val="0"/>
                                                                                                                                                                                                                                                          <w:marBottom w:val="0"/>
                                                                                                                                                                                                                                                          <w:divBdr>
                                                                                                                                                                                                                                                            <w:top w:val="none" w:sz="0" w:space="0" w:color="auto"/>
                                                                                                                                                                                                                                                            <w:left w:val="none" w:sz="0" w:space="0" w:color="auto"/>
                                                                                                                                                                                                                                                            <w:bottom w:val="none" w:sz="0" w:space="0" w:color="auto"/>
                                                                                                                                                                                                                                                            <w:right w:val="none" w:sz="0" w:space="0" w:color="auto"/>
                                                                                                                                                                                                                                                          </w:divBdr>
                                                                                                                                                                                                                                                          <w:divsChild>
                                                                                                                                                                                                                                                            <w:div w:id="909535967">
                                                                                                                                                                                                                                                              <w:marLeft w:val="0"/>
                                                                                                                                                                                                                                                              <w:marRight w:val="0"/>
                                                                                                                                                                                                                                                              <w:marTop w:val="0"/>
                                                                                                                                                                                                                                                              <w:marBottom w:val="0"/>
                                                                                                                                                                                                                                                              <w:divBdr>
                                                                                                                                                                                                                                                                <w:top w:val="none" w:sz="0" w:space="0" w:color="auto"/>
                                                                                                                                                                                                                                                                <w:left w:val="none" w:sz="0" w:space="0" w:color="auto"/>
                                                                                                                                                                                                                                                                <w:bottom w:val="none" w:sz="0" w:space="0" w:color="auto"/>
                                                                                                                                                                                                                                                                <w:right w:val="none" w:sz="0" w:space="0" w:color="auto"/>
                                                                                                                                                                                                                                                              </w:divBdr>
                                                                                                                                                                                                                                                              <w:divsChild>
                                                                                                                                                                                                                                                                <w:div w:id="969170485">
                                                                                                                                                                                                                                                                  <w:marLeft w:val="0"/>
                                                                                                                                                                                                                                                                  <w:marRight w:val="0"/>
                                                                                                                                                                                                                                                                  <w:marTop w:val="0"/>
                                                                                                                                                                                                                                                                  <w:marBottom w:val="0"/>
                                                                                                                                                                                                                                                                  <w:divBdr>
                                                                                                                                                                                                                                                                    <w:top w:val="none" w:sz="0" w:space="0" w:color="auto"/>
                                                                                                                                                                                                                                                                    <w:left w:val="none" w:sz="0" w:space="0" w:color="auto"/>
                                                                                                                                                                                                                                                                    <w:bottom w:val="none" w:sz="0" w:space="0" w:color="auto"/>
                                                                                                                                                                                                                                                                    <w:right w:val="none" w:sz="0" w:space="0" w:color="auto"/>
                                                                                                                                                                                                                                                                  </w:divBdr>
                                                                                                                                                                                                                                                                  <w:divsChild>
                                                                                                                                                                                                                                                                    <w:div w:id="1635333892">
                                                                                                                                                                                                                                                                      <w:marLeft w:val="0"/>
                                                                                                                                                                                                                                                                      <w:marRight w:val="0"/>
                                                                                                                                                                                                                                                                      <w:marTop w:val="0"/>
                                                                                                                                                                                                                                                                      <w:marBottom w:val="0"/>
                                                                                                                                                                                                                                                                      <w:divBdr>
                                                                                                                                                                                                                                                                        <w:top w:val="none" w:sz="0" w:space="0" w:color="auto"/>
                                                                                                                                                                                                                                                                        <w:left w:val="none" w:sz="0" w:space="0" w:color="auto"/>
                                                                                                                                                                                                                                                                        <w:bottom w:val="none" w:sz="0" w:space="0" w:color="auto"/>
                                                                                                                                                                                                                                                                        <w:right w:val="none" w:sz="0" w:space="0" w:color="auto"/>
                                                                                                                                                                                                                                                                      </w:divBdr>
                                                                                                                                                                                                                                                                      <w:divsChild>
                                                                                                                                                                                                                                                                        <w:div w:id="23869706">
                                                                                                                                                                                                                                                                          <w:marLeft w:val="0"/>
                                                                                                                                                                                                                                                                          <w:marRight w:val="0"/>
                                                                                                                                                                                                                                                                          <w:marTop w:val="0"/>
                                                                                                                                                                                                                                                                          <w:marBottom w:val="0"/>
                                                                                                                                                                                                                                                                          <w:divBdr>
                                                                                                                                                                                                                                                                            <w:top w:val="none" w:sz="0" w:space="0" w:color="auto"/>
                                                                                                                                                                                                                                                                            <w:left w:val="none" w:sz="0" w:space="0" w:color="auto"/>
                                                                                                                                                                                                                                                                            <w:bottom w:val="none" w:sz="0" w:space="0" w:color="auto"/>
                                                                                                                                                                                                                                                                            <w:right w:val="none" w:sz="0" w:space="0" w:color="auto"/>
                                                                                                                                                                                                                                                                          </w:divBdr>
                                                                                                                                                                                                                                                                          <w:divsChild>
                                                                                                                                                                                                                                                                            <w:div w:id="434133865">
                                                                                                                                                                                                                                                                              <w:marLeft w:val="0"/>
                                                                                                                                                                                                                                                                              <w:marRight w:val="0"/>
                                                                                                                                                                                                                                                                              <w:marTop w:val="0"/>
                                                                                                                                                                                                                                                                              <w:marBottom w:val="0"/>
                                                                                                                                                                                                                                                                              <w:divBdr>
                                                                                                                                                                                                                                                                                <w:top w:val="none" w:sz="0" w:space="0" w:color="auto"/>
                                                                                                                                                                                                                                                                                <w:left w:val="none" w:sz="0" w:space="0" w:color="auto"/>
                                                                                                                                                                                                                                                                                <w:bottom w:val="none" w:sz="0" w:space="0" w:color="auto"/>
                                                                                                                                                                                                                                                                                <w:right w:val="none" w:sz="0" w:space="0" w:color="auto"/>
                                                                                                                                                                                                                                                                              </w:divBdr>
                                                                                                                                                                                                                                                                              <w:divsChild>
                                                                                                                                                                                                                                                                                <w:div w:id="1966501160">
                                                                                                                                                                                                                                                                                  <w:marLeft w:val="0"/>
                                                                                                                                                                                                                                                                                  <w:marRight w:val="0"/>
                                                                                                                                                                                                                                                                                  <w:marTop w:val="0"/>
                                                                                                                                                                                                                                                                                  <w:marBottom w:val="0"/>
                                                                                                                                                                                                                                                                                  <w:divBdr>
                                                                                                                                                                                                                                                                                    <w:top w:val="none" w:sz="0" w:space="0" w:color="auto"/>
                                                                                                                                                                                                                                                                                    <w:left w:val="none" w:sz="0" w:space="0" w:color="auto"/>
                                                                                                                                                                                                                                                                                    <w:bottom w:val="none" w:sz="0" w:space="0" w:color="auto"/>
                                                                                                                                                                                                                                                                                    <w:right w:val="none" w:sz="0" w:space="0" w:color="auto"/>
                                                                                                                                                                                                                                                                                  </w:divBdr>
                                                                                                                                                                                                                                                                                  <w:divsChild>
                                                                                                                                                                                                                                                                                    <w:div w:id="135033386">
                                                                                                                                                                                                                                                                                      <w:marLeft w:val="0"/>
                                                                                                                                                                                                                                                                                      <w:marRight w:val="0"/>
                                                                                                                                                                                                                                                                                      <w:marTop w:val="0"/>
                                                                                                                                                                                                                                                                                      <w:marBottom w:val="0"/>
                                                                                                                                                                                                                                                                                      <w:divBdr>
                                                                                                                                                                                                                                                                                        <w:top w:val="none" w:sz="0" w:space="0" w:color="auto"/>
                                                                                                                                                                                                                                                                                        <w:left w:val="none" w:sz="0" w:space="0" w:color="auto"/>
                                                                                                                                                                                                                                                                                        <w:bottom w:val="none" w:sz="0" w:space="0" w:color="auto"/>
                                                                                                                                                                                                                                                                                        <w:right w:val="none" w:sz="0" w:space="0" w:color="auto"/>
                                                                                                                                                                                                                                                                                      </w:divBdr>
                                                                                                                                                                                                                                                                                      <w:divsChild>
                                                                                                                                                                                                                                                                                        <w:div w:id="1677491027">
                                                                                                                                                                                                                                                                                          <w:marLeft w:val="0"/>
                                                                                                                                                                                                                                                                                          <w:marRight w:val="0"/>
                                                                                                                                                                                                                                                                                          <w:marTop w:val="0"/>
                                                                                                                                                                                                                                                                                          <w:marBottom w:val="0"/>
                                                                                                                                                                                                                                                                                          <w:divBdr>
                                                                                                                                                                                                                                                                                            <w:top w:val="none" w:sz="0" w:space="0" w:color="auto"/>
                                                                                                                                                                                                                                                                                            <w:left w:val="none" w:sz="0" w:space="0" w:color="auto"/>
                                                                                                                                                                                                                                                                                            <w:bottom w:val="none" w:sz="0" w:space="0" w:color="auto"/>
                                                                                                                                                                                                                                                                                            <w:right w:val="none" w:sz="0" w:space="0" w:color="auto"/>
                                                                                                                                                                                                                                                                                          </w:divBdr>
                                                                                                                                                                                                                                                                                          <w:divsChild>
                                                                                                                                                                                                                                                                                            <w:div w:id="2128699134">
                                                                                                                                                                                                                                                                                              <w:marLeft w:val="0"/>
                                                                                                                                                                                                                                                                                              <w:marRight w:val="0"/>
                                                                                                                                                                                                                                                                                              <w:marTop w:val="0"/>
                                                                                                                                                                                                                                                                                              <w:marBottom w:val="0"/>
                                                                                                                                                                                                                                                                                              <w:divBdr>
                                                                                                                                                                                                                                                                                                <w:top w:val="none" w:sz="0" w:space="0" w:color="auto"/>
                                                                                                                                                                                                                                                                                                <w:left w:val="none" w:sz="0" w:space="0" w:color="auto"/>
                                                                                                                                                                                                                                                                                                <w:bottom w:val="none" w:sz="0" w:space="0" w:color="auto"/>
                                                                                                                                                                                                                                                                                                <w:right w:val="none" w:sz="0" w:space="0" w:color="auto"/>
                                                                                                                                                                                                                                                                                              </w:divBdr>
                                                                                                                                                                                                                                                                                              <w:divsChild>
                                                                                                                                                                                                                                                                                                <w:div w:id="1775788661">
                                                                                                                                                                                                                                                                                                  <w:marLeft w:val="0"/>
                                                                                                                                                                                                                                                                                                  <w:marRight w:val="0"/>
                                                                                                                                                                                                                                                                                                  <w:marTop w:val="0"/>
                                                                                                                                                                                                                                                                                                  <w:marBottom w:val="0"/>
                                                                                                                                                                                                                                                                                                  <w:divBdr>
                                                                                                                                                                                                                                                                                                    <w:top w:val="none" w:sz="0" w:space="0" w:color="auto"/>
                                                                                                                                                                                                                                                                                                    <w:left w:val="none" w:sz="0" w:space="0" w:color="auto"/>
                                                                                                                                                                                                                                                                                                    <w:bottom w:val="none" w:sz="0" w:space="0" w:color="auto"/>
                                                                                                                                                                                                                                                                                                    <w:right w:val="none" w:sz="0" w:space="0" w:color="auto"/>
                                                                                                                                                                                                                                                                                                  </w:divBdr>
                                                                                                                                                                                                                                                                                                  <w:divsChild>
                                                                                                                                                                                                                                                                                                    <w:div w:id="2135707833">
                                                                                                                                                                                                                                                                                                      <w:marLeft w:val="0"/>
                                                                                                                                                                                                                                                                                                      <w:marRight w:val="0"/>
                                                                                                                                                                                                                                                                                                      <w:marTop w:val="0"/>
                                                                                                                                                                                                                                                                                                      <w:marBottom w:val="0"/>
                                                                                                                                                                                                                                                                                                      <w:divBdr>
                                                                                                                                                                                                                                                                                                        <w:top w:val="none" w:sz="0" w:space="0" w:color="auto"/>
                                                                                                                                                                                                                                                                                                        <w:left w:val="none" w:sz="0" w:space="0" w:color="auto"/>
                                                                                                                                                                                                                                                                                                        <w:bottom w:val="none" w:sz="0" w:space="0" w:color="auto"/>
                                                                                                                                                                                                                                                                                                        <w:right w:val="none" w:sz="0" w:space="0" w:color="auto"/>
                                                                                                                                                                                                                                                                                                      </w:divBdr>
                                                                                                                                                                                                                                                                                                      <w:divsChild>
                                                                                                                                                                                                                                                                                                        <w:div w:id="8159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isprs.org/proceedings/xxxvii/congress/4_pdf/61.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emf"/><Relationship Id="rId32" Type="http://schemas.openxmlformats.org/officeDocument/2006/relationships/hyperlink" Target="http://www.arc-iscw.agric.za/main/projects/landtype.ht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A9F3E-CCE9-4173-AFD7-7DDAFDDE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57793</TotalTime>
  <Pages>1</Pages>
  <Words>101544</Words>
  <Characters>578806</Characters>
  <Application>Microsoft Office Word</Application>
  <DocSecurity>0</DocSecurity>
  <Lines>4823</Lines>
  <Paragraphs>1357</Paragraphs>
  <ScaleCrop>false</ScaleCrop>
  <HeadingPairs>
    <vt:vector size="2" baseType="variant">
      <vt:variant>
        <vt:lpstr>Title</vt:lpstr>
      </vt:variant>
      <vt:variant>
        <vt:i4>1</vt:i4>
      </vt:variant>
    </vt:vector>
  </HeadingPairs>
  <TitlesOfParts>
    <vt:vector size="1" baseType="lpstr">
      <vt:lpstr>1</vt:lpstr>
    </vt:vector>
  </TitlesOfParts>
  <Company>Stellenbosch University</Company>
  <LinksUpToDate>false</LinksUpToDate>
  <CharactersWithSpaces>678993</CharactersWithSpaces>
  <SharedDoc>false</SharedDoc>
  <HLinks>
    <vt:vector size="168" baseType="variant">
      <vt:variant>
        <vt:i4>3342449</vt:i4>
      </vt:variant>
      <vt:variant>
        <vt:i4>443</vt:i4>
      </vt:variant>
      <vt:variant>
        <vt:i4>0</vt:i4>
      </vt:variant>
      <vt:variant>
        <vt:i4>5</vt:i4>
      </vt:variant>
      <vt:variant>
        <vt:lpwstr>http://www.arc-iscw.agric.za/main/projects/landtype.htm</vt:lpwstr>
      </vt:variant>
      <vt:variant>
        <vt:lpwstr/>
      </vt:variant>
      <vt:variant>
        <vt:i4>1441854</vt:i4>
      </vt:variant>
      <vt:variant>
        <vt:i4>164</vt:i4>
      </vt:variant>
      <vt:variant>
        <vt:i4>0</vt:i4>
      </vt:variant>
      <vt:variant>
        <vt:i4>5</vt:i4>
      </vt:variant>
      <vt:variant>
        <vt:lpwstr/>
      </vt:variant>
      <vt:variant>
        <vt:lpwstr>_Toc347326801</vt:lpwstr>
      </vt:variant>
      <vt:variant>
        <vt:i4>1441854</vt:i4>
      </vt:variant>
      <vt:variant>
        <vt:i4>158</vt:i4>
      </vt:variant>
      <vt:variant>
        <vt:i4>0</vt:i4>
      </vt:variant>
      <vt:variant>
        <vt:i4>5</vt:i4>
      </vt:variant>
      <vt:variant>
        <vt:lpwstr/>
      </vt:variant>
      <vt:variant>
        <vt:lpwstr>_Toc347326800</vt:lpwstr>
      </vt:variant>
      <vt:variant>
        <vt:i4>2031665</vt:i4>
      </vt:variant>
      <vt:variant>
        <vt:i4>149</vt:i4>
      </vt:variant>
      <vt:variant>
        <vt:i4>0</vt:i4>
      </vt:variant>
      <vt:variant>
        <vt:i4>5</vt:i4>
      </vt:variant>
      <vt:variant>
        <vt:lpwstr/>
      </vt:variant>
      <vt:variant>
        <vt:lpwstr>_Toc347326799</vt:lpwstr>
      </vt:variant>
      <vt:variant>
        <vt:i4>2031665</vt:i4>
      </vt:variant>
      <vt:variant>
        <vt:i4>143</vt:i4>
      </vt:variant>
      <vt:variant>
        <vt:i4>0</vt:i4>
      </vt:variant>
      <vt:variant>
        <vt:i4>5</vt:i4>
      </vt:variant>
      <vt:variant>
        <vt:lpwstr/>
      </vt:variant>
      <vt:variant>
        <vt:lpwstr>_Toc347326798</vt:lpwstr>
      </vt:variant>
      <vt:variant>
        <vt:i4>2031665</vt:i4>
      </vt:variant>
      <vt:variant>
        <vt:i4>134</vt:i4>
      </vt:variant>
      <vt:variant>
        <vt:i4>0</vt:i4>
      </vt:variant>
      <vt:variant>
        <vt:i4>5</vt:i4>
      </vt:variant>
      <vt:variant>
        <vt:lpwstr/>
      </vt:variant>
      <vt:variant>
        <vt:lpwstr>_Toc347326797</vt:lpwstr>
      </vt:variant>
      <vt:variant>
        <vt:i4>2031665</vt:i4>
      </vt:variant>
      <vt:variant>
        <vt:i4>128</vt:i4>
      </vt:variant>
      <vt:variant>
        <vt:i4>0</vt:i4>
      </vt:variant>
      <vt:variant>
        <vt:i4>5</vt:i4>
      </vt:variant>
      <vt:variant>
        <vt:lpwstr/>
      </vt:variant>
      <vt:variant>
        <vt:lpwstr>_Toc347326796</vt:lpwstr>
      </vt:variant>
      <vt:variant>
        <vt:i4>2031665</vt:i4>
      </vt:variant>
      <vt:variant>
        <vt:i4>122</vt:i4>
      </vt:variant>
      <vt:variant>
        <vt:i4>0</vt:i4>
      </vt:variant>
      <vt:variant>
        <vt:i4>5</vt:i4>
      </vt:variant>
      <vt:variant>
        <vt:lpwstr/>
      </vt:variant>
      <vt:variant>
        <vt:lpwstr>_Toc347326795</vt:lpwstr>
      </vt:variant>
      <vt:variant>
        <vt:i4>2031665</vt:i4>
      </vt:variant>
      <vt:variant>
        <vt:i4>116</vt:i4>
      </vt:variant>
      <vt:variant>
        <vt:i4>0</vt:i4>
      </vt:variant>
      <vt:variant>
        <vt:i4>5</vt:i4>
      </vt:variant>
      <vt:variant>
        <vt:lpwstr/>
      </vt:variant>
      <vt:variant>
        <vt:lpwstr>_Toc347326794</vt:lpwstr>
      </vt:variant>
      <vt:variant>
        <vt:i4>2031665</vt:i4>
      </vt:variant>
      <vt:variant>
        <vt:i4>110</vt:i4>
      </vt:variant>
      <vt:variant>
        <vt:i4>0</vt:i4>
      </vt:variant>
      <vt:variant>
        <vt:i4>5</vt:i4>
      </vt:variant>
      <vt:variant>
        <vt:lpwstr/>
      </vt:variant>
      <vt:variant>
        <vt:lpwstr>_Toc347326793</vt:lpwstr>
      </vt:variant>
      <vt:variant>
        <vt:i4>2031665</vt:i4>
      </vt:variant>
      <vt:variant>
        <vt:i4>104</vt:i4>
      </vt:variant>
      <vt:variant>
        <vt:i4>0</vt:i4>
      </vt:variant>
      <vt:variant>
        <vt:i4>5</vt:i4>
      </vt:variant>
      <vt:variant>
        <vt:lpwstr/>
      </vt:variant>
      <vt:variant>
        <vt:lpwstr>_Toc347326792</vt:lpwstr>
      </vt:variant>
      <vt:variant>
        <vt:i4>2031665</vt:i4>
      </vt:variant>
      <vt:variant>
        <vt:i4>98</vt:i4>
      </vt:variant>
      <vt:variant>
        <vt:i4>0</vt:i4>
      </vt:variant>
      <vt:variant>
        <vt:i4>5</vt:i4>
      </vt:variant>
      <vt:variant>
        <vt:lpwstr/>
      </vt:variant>
      <vt:variant>
        <vt:lpwstr>_Toc347326791</vt:lpwstr>
      </vt:variant>
      <vt:variant>
        <vt:i4>2031665</vt:i4>
      </vt:variant>
      <vt:variant>
        <vt:i4>92</vt:i4>
      </vt:variant>
      <vt:variant>
        <vt:i4>0</vt:i4>
      </vt:variant>
      <vt:variant>
        <vt:i4>5</vt:i4>
      </vt:variant>
      <vt:variant>
        <vt:lpwstr/>
      </vt:variant>
      <vt:variant>
        <vt:lpwstr>_Toc347326790</vt:lpwstr>
      </vt:variant>
      <vt:variant>
        <vt:i4>1966129</vt:i4>
      </vt:variant>
      <vt:variant>
        <vt:i4>86</vt:i4>
      </vt:variant>
      <vt:variant>
        <vt:i4>0</vt:i4>
      </vt:variant>
      <vt:variant>
        <vt:i4>5</vt:i4>
      </vt:variant>
      <vt:variant>
        <vt:lpwstr/>
      </vt:variant>
      <vt:variant>
        <vt:lpwstr>_Toc347326789</vt:lpwstr>
      </vt:variant>
      <vt:variant>
        <vt:i4>1966129</vt:i4>
      </vt:variant>
      <vt:variant>
        <vt:i4>80</vt:i4>
      </vt:variant>
      <vt:variant>
        <vt:i4>0</vt:i4>
      </vt:variant>
      <vt:variant>
        <vt:i4>5</vt:i4>
      </vt:variant>
      <vt:variant>
        <vt:lpwstr/>
      </vt:variant>
      <vt:variant>
        <vt:lpwstr>_Toc347326788</vt:lpwstr>
      </vt:variant>
      <vt:variant>
        <vt:i4>1966129</vt:i4>
      </vt:variant>
      <vt:variant>
        <vt:i4>74</vt:i4>
      </vt:variant>
      <vt:variant>
        <vt:i4>0</vt:i4>
      </vt:variant>
      <vt:variant>
        <vt:i4>5</vt:i4>
      </vt:variant>
      <vt:variant>
        <vt:lpwstr/>
      </vt:variant>
      <vt:variant>
        <vt:lpwstr>_Toc347326787</vt:lpwstr>
      </vt:variant>
      <vt:variant>
        <vt:i4>1966129</vt:i4>
      </vt:variant>
      <vt:variant>
        <vt:i4>68</vt:i4>
      </vt:variant>
      <vt:variant>
        <vt:i4>0</vt:i4>
      </vt:variant>
      <vt:variant>
        <vt:i4>5</vt:i4>
      </vt:variant>
      <vt:variant>
        <vt:lpwstr/>
      </vt:variant>
      <vt:variant>
        <vt:lpwstr>_Toc347326786</vt:lpwstr>
      </vt:variant>
      <vt:variant>
        <vt:i4>1966129</vt:i4>
      </vt:variant>
      <vt:variant>
        <vt:i4>62</vt:i4>
      </vt:variant>
      <vt:variant>
        <vt:i4>0</vt:i4>
      </vt:variant>
      <vt:variant>
        <vt:i4>5</vt:i4>
      </vt:variant>
      <vt:variant>
        <vt:lpwstr/>
      </vt:variant>
      <vt:variant>
        <vt:lpwstr>_Toc347326785</vt:lpwstr>
      </vt:variant>
      <vt:variant>
        <vt:i4>1966129</vt:i4>
      </vt:variant>
      <vt:variant>
        <vt:i4>56</vt:i4>
      </vt:variant>
      <vt:variant>
        <vt:i4>0</vt:i4>
      </vt:variant>
      <vt:variant>
        <vt:i4>5</vt:i4>
      </vt:variant>
      <vt:variant>
        <vt:lpwstr/>
      </vt:variant>
      <vt:variant>
        <vt:lpwstr>_Toc347326784</vt:lpwstr>
      </vt:variant>
      <vt:variant>
        <vt:i4>1966129</vt:i4>
      </vt:variant>
      <vt:variant>
        <vt:i4>50</vt:i4>
      </vt:variant>
      <vt:variant>
        <vt:i4>0</vt:i4>
      </vt:variant>
      <vt:variant>
        <vt:i4>5</vt:i4>
      </vt:variant>
      <vt:variant>
        <vt:lpwstr/>
      </vt:variant>
      <vt:variant>
        <vt:lpwstr>_Toc347326783</vt:lpwstr>
      </vt:variant>
      <vt:variant>
        <vt:i4>1966129</vt:i4>
      </vt:variant>
      <vt:variant>
        <vt:i4>44</vt:i4>
      </vt:variant>
      <vt:variant>
        <vt:i4>0</vt:i4>
      </vt:variant>
      <vt:variant>
        <vt:i4>5</vt:i4>
      </vt:variant>
      <vt:variant>
        <vt:lpwstr/>
      </vt:variant>
      <vt:variant>
        <vt:lpwstr>_Toc347326782</vt:lpwstr>
      </vt:variant>
      <vt:variant>
        <vt:i4>1966129</vt:i4>
      </vt:variant>
      <vt:variant>
        <vt:i4>38</vt:i4>
      </vt:variant>
      <vt:variant>
        <vt:i4>0</vt:i4>
      </vt:variant>
      <vt:variant>
        <vt:i4>5</vt:i4>
      </vt:variant>
      <vt:variant>
        <vt:lpwstr/>
      </vt:variant>
      <vt:variant>
        <vt:lpwstr>_Toc347326781</vt:lpwstr>
      </vt:variant>
      <vt:variant>
        <vt:i4>1966129</vt:i4>
      </vt:variant>
      <vt:variant>
        <vt:i4>32</vt:i4>
      </vt:variant>
      <vt:variant>
        <vt:i4>0</vt:i4>
      </vt:variant>
      <vt:variant>
        <vt:i4>5</vt:i4>
      </vt:variant>
      <vt:variant>
        <vt:lpwstr/>
      </vt:variant>
      <vt:variant>
        <vt:lpwstr>_Toc347326780</vt:lpwstr>
      </vt:variant>
      <vt:variant>
        <vt:i4>1114161</vt:i4>
      </vt:variant>
      <vt:variant>
        <vt:i4>26</vt:i4>
      </vt:variant>
      <vt:variant>
        <vt:i4>0</vt:i4>
      </vt:variant>
      <vt:variant>
        <vt:i4>5</vt:i4>
      </vt:variant>
      <vt:variant>
        <vt:lpwstr/>
      </vt:variant>
      <vt:variant>
        <vt:lpwstr>_Toc347326779</vt:lpwstr>
      </vt:variant>
      <vt:variant>
        <vt:i4>1114161</vt:i4>
      </vt:variant>
      <vt:variant>
        <vt:i4>20</vt:i4>
      </vt:variant>
      <vt:variant>
        <vt:i4>0</vt:i4>
      </vt:variant>
      <vt:variant>
        <vt:i4>5</vt:i4>
      </vt:variant>
      <vt:variant>
        <vt:lpwstr/>
      </vt:variant>
      <vt:variant>
        <vt:lpwstr>_Toc347326778</vt:lpwstr>
      </vt:variant>
      <vt:variant>
        <vt:i4>1114161</vt:i4>
      </vt:variant>
      <vt:variant>
        <vt:i4>14</vt:i4>
      </vt:variant>
      <vt:variant>
        <vt:i4>0</vt:i4>
      </vt:variant>
      <vt:variant>
        <vt:i4>5</vt:i4>
      </vt:variant>
      <vt:variant>
        <vt:lpwstr/>
      </vt:variant>
      <vt:variant>
        <vt:lpwstr>_Toc347326777</vt:lpwstr>
      </vt:variant>
      <vt:variant>
        <vt:i4>1114161</vt:i4>
      </vt:variant>
      <vt:variant>
        <vt:i4>8</vt:i4>
      </vt:variant>
      <vt:variant>
        <vt:i4>0</vt:i4>
      </vt:variant>
      <vt:variant>
        <vt:i4>5</vt:i4>
      </vt:variant>
      <vt:variant>
        <vt:lpwstr/>
      </vt:variant>
      <vt:variant>
        <vt:lpwstr>_Toc347326776</vt:lpwstr>
      </vt:variant>
      <vt:variant>
        <vt:i4>1114161</vt:i4>
      </vt:variant>
      <vt:variant>
        <vt:i4>2</vt:i4>
      </vt:variant>
      <vt:variant>
        <vt:i4>0</vt:i4>
      </vt:variant>
      <vt:variant>
        <vt:i4>5</vt:i4>
      </vt:variant>
      <vt:variant>
        <vt:lpwstr/>
      </vt:variant>
      <vt:variant>
        <vt:lpwstr>_Toc347326775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Dugal Harris</dc:creator>
  <cp:keywords/>
  <cp:lastModifiedBy>d j h</cp:lastModifiedBy>
  <cp:revision>113</cp:revision>
  <cp:lastPrinted>2008-05-15T06:16:00Z</cp:lastPrinted>
  <dcterms:created xsi:type="dcterms:W3CDTF">2014-05-20T13:56:00Z</dcterms:created>
  <dcterms:modified xsi:type="dcterms:W3CDTF">2015-05-27T19:46:00Z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dugalh@gmail.com@www.mendeley.com</vt:lpwstr>
  </property>
  <property fmtid="{D5CDD505-2E9C-101B-9397-08002B2CF9AE}" pid="4" name="Mendeley Citation Style_1">
    <vt:lpwstr>http://csl.mendeley.com/styles/styles/harvard-stellenbosch-geog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http://csl.mendeley.com/styles/11982171/apa</vt:lpwstr>
  </property>
  <property fmtid="{D5CDD505-2E9C-101B-9397-08002B2CF9AE}" pid="12" name="Mendeley Recent Style Name 3_1">
    <vt:lpwstr>American Psychological Association 6th edition - Dugal Harris</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http://csl.mendeley.com/styles/styles/harvard-stellenbosch-geog</vt:lpwstr>
  </property>
  <property fmtid="{D5CDD505-2E9C-101B-9397-08002B2CF9AE}" pid="18" name="Mendeley Recent Style Name 6_1">
    <vt:lpwstr>Harvard (University of Stellenbosch - Geography)</vt:lpwstr>
  </property>
  <property fmtid="{D5CDD505-2E9C-101B-9397-08002B2CF9AE}" pid="19" name="Mendeley Recent Style Id 7_1">
    <vt:lpwstr>http://www.zotero.org/styles/harvard-stellenbosch</vt:lpwstr>
  </property>
  <property fmtid="{D5CDD505-2E9C-101B-9397-08002B2CF9AE}" pid="20" name="Mendeley Recent Style Name 7_1">
    <vt:lpwstr>Harvard (University of Stellenbosch)</vt:lpwstr>
  </property>
  <property fmtid="{D5CDD505-2E9C-101B-9397-08002B2CF9AE}" pid="21" name="Mendeley Recent Style Id 8_1">
    <vt:lpwstr>http://www.zotero.org/styles/harvard1</vt:lpwstr>
  </property>
  <property fmtid="{D5CDD505-2E9C-101B-9397-08002B2CF9AE}" pid="22" name="Mendeley Recent Style Name 8_1">
    <vt:lpwstr>Harvard Reference format 1 (author-date)</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